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stheme="minorHAnsi"/>
          <w:color w:val="F0A22E" w:themeColor="accent1"/>
          <w:sz w:val="20"/>
          <w:szCs w:val="20"/>
        </w:rPr>
        <w:id w:val="1301802158"/>
        <w:docPartObj>
          <w:docPartGallery w:val="Cover Pages"/>
          <w:docPartUnique/>
        </w:docPartObj>
      </w:sdtPr>
      <w:sdtEndPr>
        <w:rPr>
          <w:color w:val="auto"/>
        </w:rPr>
      </w:sdtEndPr>
      <w:sdtContent>
        <w:p w14:paraId="163E5F71" w14:textId="57AB4113" w:rsidR="00D75C56" w:rsidRPr="00FD052F" w:rsidRDefault="00E169F6" w:rsidP="00D75C56">
          <w:pPr>
            <w:pStyle w:val="NoSpacing"/>
            <w:spacing w:before="785" w:after="122"/>
            <w:jc w:val="center"/>
            <w:rPr>
              <w:rFonts w:eastAsiaTheme="minorHAnsi" w:cstheme="minorHAnsi"/>
              <w:color w:val="F0A22E" w:themeColor="accent1"/>
              <w:sz w:val="20"/>
              <w:szCs w:val="20"/>
            </w:rPr>
          </w:pPr>
          <w:r w:rsidRPr="00FD052F">
            <w:rPr>
              <w:rFonts w:eastAsiaTheme="minorHAnsi" w:cstheme="minorHAnsi"/>
              <w:noProof/>
              <w:color w:val="F0A22E" w:themeColor="accent1"/>
              <w:sz w:val="20"/>
              <w:szCs w:val="20"/>
              <w:lang w:val="en-IN" w:eastAsia="en-IN"/>
            </w:rPr>
            <w:drawing>
              <wp:anchor distT="0" distB="0" distL="114300" distR="114300" simplePos="0" relativeHeight="251694080" behindDoc="1" locked="0" layoutInCell="1" allowOverlap="1" wp14:anchorId="4460A59A" wp14:editId="304A520C">
                <wp:simplePos x="0" y="0"/>
                <wp:positionH relativeFrom="page">
                  <wp:align>right</wp:align>
                </wp:positionH>
                <wp:positionV relativeFrom="paragraph">
                  <wp:posOffset>-914399</wp:posOffset>
                </wp:positionV>
                <wp:extent cx="7546340" cy="4546948"/>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cstate="screen">
                          <a:extLst>
                            <a:ext uri="{28A0092B-C50C-407E-A947-70E740481C1C}">
                              <a14:useLocalDpi xmlns:a14="http://schemas.microsoft.com/office/drawing/2010/main" val="0"/>
                            </a:ext>
                          </a:extLst>
                        </a:blip>
                        <a:srcRect/>
                        <a:stretch/>
                      </pic:blipFill>
                      <pic:spPr>
                        <a:xfrm>
                          <a:off x="0" y="0"/>
                          <a:ext cx="7546340" cy="4546948"/>
                        </a:xfrm>
                        <a:prstGeom prst="rect">
                          <a:avLst/>
                        </a:prstGeom>
                      </pic:spPr>
                    </pic:pic>
                  </a:graphicData>
                </a:graphic>
                <wp14:sizeRelH relativeFrom="margin">
                  <wp14:pctWidth>0</wp14:pctWidth>
                </wp14:sizeRelH>
                <wp14:sizeRelV relativeFrom="margin">
                  <wp14:pctHeight>0</wp14:pctHeight>
                </wp14:sizeRelV>
              </wp:anchor>
            </w:drawing>
          </w:r>
        </w:p>
        <w:p w14:paraId="7E9CE6DE" w14:textId="4190F1F7" w:rsidR="00127234" w:rsidRPr="00FD052F" w:rsidRDefault="000058DD" w:rsidP="00CA4EAA">
          <w:pPr>
            <w:pStyle w:val="NoSpacing"/>
            <w:tabs>
              <w:tab w:val="left" w:pos="236"/>
            </w:tabs>
            <w:spacing w:before="785" w:after="122"/>
            <w:jc w:val="right"/>
            <w:rPr>
              <w:rFonts w:eastAsiaTheme="minorHAnsi" w:cstheme="minorHAnsi"/>
              <w:color w:val="F0A22E" w:themeColor="accent1"/>
              <w:sz w:val="20"/>
              <w:szCs w:val="20"/>
            </w:rPr>
          </w:pPr>
          <w:r w:rsidRPr="00FD052F">
            <w:rPr>
              <w:rFonts w:eastAsiaTheme="minorHAnsi" w:cstheme="minorHAnsi"/>
              <w:noProof/>
              <w:color w:val="F0A22E" w:themeColor="accent1"/>
              <w:sz w:val="20"/>
              <w:szCs w:val="20"/>
              <w:lang w:val="en-IN" w:eastAsia="en-IN"/>
            </w:rPr>
            <w:drawing>
              <wp:anchor distT="0" distB="0" distL="114300" distR="114300" simplePos="0" relativeHeight="251740160" behindDoc="0" locked="0" layoutInCell="1" allowOverlap="1" wp14:anchorId="1D12F25F" wp14:editId="45C4B286">
                <wp:simplePos x="0" y="0"/>
                <wp:positionH relativeFrom="margin">
                  <wp:posOffset>5892800</wp:posOffset>
                </wp:positionH>
                <wp:positionV relativeFrom="margin">
                  <wp:posOffset>1244600</wp:posOffset>
                </wp:positionV>
                <wp:extent cx="952500" cy="340360"/>
                <wp:effectExtent l="0" t="0" r="0" b="254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6-18 at 1.48.5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52500" cy="340360"/>
                        </a:xfrm>
                        <a:prstGeom prst="rect">
                          <a:avLst/>
                        </a:prstGeom>
                      </pic:spPr>
                    </pic:pic>
                  </a:graphicData>
                </a:graphic>
                <wp14:sizeRelH relativeFrom="margin">
                  <wp14:pctWidth>0</wp14:pctWidth>
                </wp14:sizeRelH>
                <wp14:sizeRelV relativeFrom="margin">
                  <wp14:pctHeight>0</wp14:pctHeight>
                </wp14:sizeRelV>
              </wp:anchor>
            </w:drawing>
          </w:r>
        </w:p>
        <w:p w14:paraId="5829533B" w14:textId="1A3A1BBD" w:rsidR="00127234" w:rsidRPr="00FD052F" w:rsidRDefault="00127234" w:rsidP="00D75C56">
          <w:pPr>
            <w:pStyle w:val="NoSpacing"/>
            <w:spacing w:before="785" w:after="122"/>
            <w:jc w:val="center"/>
            <w:rPr>
              <w:rFonts w:eastAsiaTheme="minorHAnsi" w:cstheme="minorHAnsi"/>
              <w:color w:val="F0A22E" w:themeColor="accent1"/>
              <w:sz w:val="20"/>
              <w:szCs w:val="20"/>
            </w:rPr>
          </w:pPr>
        </w:p>
        <w:p w14:paraId="446AE383" w14:textId="18A0ACEA" w:rsidR="00127234" w:rsidRPr="00FD052F" w:rsidRDefault="00127234" w:rsidP="00D75C56">
          <w:pPr>
            <w:pStyle w:val="NoSpacing"/>
            <w:spacing w:before="785" w:after="122"/>
            <w:jc w:val="center"/>
            <w:rPr>
              <w:rFonts w:eastAsiaTheme="minorHAnsi" w:cstheme="minorHAnsi"/>
              <w:color w:val="F0A22E" w:themeColor="accent1"/>
              <w:sz w:val="20"/>
              <w:szCs w:val="20"/>
            </w:rPr>
          </w:pPr>
        </w:p>
        <w:p w14:paraId="53A6F3B4" w14:textId="40548DD1" w:rsidR="00127234" w:rsidRPr="00FD052F" w:rsidRDefault="00127234" w:rsidP="00127234">
          <w:pPr>
            <w:pStyle w:val="NoSpacing"/>
            <w:tabs>
              <w:tab w:val="left" w:pos="6060"/>
            </w:tabs>
            <w:spacing w:before="785" w:after="122"/>
            <w:rPr>
              <w:rFonts w:eastAsiaTheme="minorHAnsi" w:cstheme="minorHAnsi"/>
              <w:color w:val="F0A22E" w:themeColor="accent1"/>
              <w:sz w:val="20"/>
              <w:szCs w:val="20"/>
            </w:rPr>
          </w:pPr>
          <w:r w:rsidRPr="00FD052F">
            <w:rPr>
              <w:rFonts w:eastAsiaTheme="minorHAnsi" w:cstheme="minorHAnsi"/>
              <w:color w:val="F0A22E" w:themeColor="accent1"/>
              <w:sz w:val="20"/>
              <w:szCs w:val="20"/>
            </w:rPr>
            <w:tab/>
          </w:r>
        </w:p>
        <w:p w14:paraId="46E0156F" w14:textId="312811C9" w:rsidR="00127234" w:rsidRPr="00FD052F" w:rsidRDefault="00C23BF3" w:rsidP="00D75C56">
          <w:pPr>
            <w:pStyle w:val="NoSpacing"/>
            <w:spacing w:before="785" w:after="122"/>
            <w:jc w:val="center"/>
            <w:rPr>
              <w:rFonts w:eastAsiaTheme="minorHAnsi" w:cstheme="minorHAnsi"/>
              <w:color w:val="F0A22E" w:themeColor="accent1"/>
              <w:sz w:val="20"/>
              <w:szCs w:val="20"/>
            </w:rPr>
          </w:pPr>
          <w:r w:rsidRPr="00FD052F">
            <w:rPr>
              <w:rFonts w:cstheme="minorHAnsi"/>
              <w:noProof/>
              <w:sz w:val="20"/>
              <w:szCs w:val="20"/>
              <w:lang w:val="en-IN" w:eastAsia="en-IN"/>
            </w:rPr>
            <w:drawing>
              <wp:anchor distT="0" distB="0" distL="114300" distR="114300" simplePos="0" relativeHeight="251695104" behindDoc="1" locked="0" layoutInCell="1" allowOverlap="1" wp14:anchorId="735426CF" wp14:editId="2E3A725F">
                <wp:simplePos x="0" y="0"/>
                <wp:positionH relativeFrom="page">
                  <wp:posOffset>0</wp:posOffset>
                </wp:positionH>
                <wp:positionV relativeFrom="paragraph">
                  <wp:posOffset>199160</wp:posOffset>
                </wp:positionV>
                <wp:extent cx="7551420" cy="6124575"/>
                <wp:effectExtent l="0" t="0" r="5080" b="0"/>
                <wp:wrapNone/>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cstate="print">
                          <a:alphaModFix amt="20000"/>
                          <a:extLst>
                            <a:ext uri="{28A0092B-C50C-407E-A947-70E740481C1C}">
                              <a14:useLocalDpi xmlns:a14="http://schemas.microsoft.com/office/drawing/2010/main" val="0"/>
                            </a:ext>
                          </a:extLst>
                        </a:blip>
                        <a:srcRect t="376" r="402" b="-1"/>
                        <a:stretch/>
                      </pic:blipFill>
                      <pic:spPr>
                        <a:xfrm>
                          <a:off x="0" y="0"/>
                          <a:ext cx="7551420" cy="6124575"/>
                        </a:xfrm>
                        <a:prstGeom prst="rect">
                          <a:avLst/>
                        </a:prstGeom>
                      </pic:spPr>
                    </pic:pic>
                  </a:graphicData>
                </a:graphic>
                <wp14:sizeRelH relativeFrom="page">
                  <wp14:pctWidth>0</wp14:pctWidth>
                </wp14:sizeRelH>
                <wp14:sizeRelV relativeFrom="page">
                  <wp14:pctHeight>0</wp14:pctHeight>
                </wp14:sizeRelV>
              </wp:anchor>
            </w:drawing>
          </w:r>
        </w:p>
        <w:p w14:paraId="5EF9FAD4" w14:textId="644EE415" w:rsidR="008D311D" w:rsidRPr="00FD052F" w:rsidRDefault="00A671E1" w:rsidP="00D75C56">
          <w:pPr>
            <w:pStyle w:val="NoSpacing"/>
            <w:spacing w:before="785" w:after="122"/>
            <w:jc w:val="center"/>
            <w:rPr>
              <w:rFonts w:eastAsiaTheme="minorHAnsi" w:cstheme="minorHAnsi"/>
              <w:color w:val="F0A22E" w:themeColor="accent1"/>
              <w:sz w:val="20"/>
              <w:szCs w:val="20"/>
            </w:rPr>
          </w:pPr>
          <w:r w:rsidRPr="00FD052F">
            <w:rPr>
              <w:rFonts w:eastAsiaTheme="minorHAnsi" w:cstheme="minorHAnsi"/>
              <w:noProof/>
              <w:color w:val="F0A22E" w:themeColor="accent1"/>
              <w:sz w:val="20"/>
              <w:szCs w:val="20"/>
              <w:lang w:val="en-IN" w:eastAsia="en-IN"/>
            </w:rPr>
            <mc:AlternateContent>
              <mc:Choice Requires="wps">
                <w:drawing>
                  <wp:anchor distT="0" distB="0" distL="114300" distR="114300" simplePos="0" relativeHeight="251680768" behindDoc="0" locked="0" layoutInCell="1" allowOverlap="1" wp14:anchorId="467BCB63" wp14:editId="13428274">
                    <wp:simplePos x="0" y="0"/>
                    <wp:positionH relativeFrom="margin">
                      <wp:posOffset>-106045</wp:posOffset>
                    </wp:positionH>
                    <wp:positionV relativeFrom="paragraph">
                      <wp:posOffset>89535</wp:posOffset>
                    </wp:positionV>
                    <wp:extent cx="6400800" cy="878400"/>
                    <wp:effectExtent l="0" t="0" r="0" b="10795"/>
                    <wp:wrapNone/>
                    <wp:docPr id="13314" name="Rectangle 1026"/>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bwMode="auto">
                            <a:xfrm>
                              <a:off x="0" y="0"/>
                              <a:ext cx="6400800" cy="8784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2"/>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sdt>
                                <w:sdtPr>
                                  <w:rPr>
                                    <w:rFonts w:ascii="Arial" w:eastAsia="Arial Unicode MS" w:hAnsi="Arial" w:cs="Arial"/>
                                    <w:color w:val="0070C0"/>
                                    <w:sz w:val="60"/>
                                    <w:szCs w:val="60"/>
                                  </w:rPr>
                                  <w:alias w:val="Title"/>
                                  <w:tag w:val=""/>
                                  <w:id w:val="-824351881"/>
                                  <w:dataBinding w:prefixMappings="xmlns:ns0='http://purl.org/dc/elements/1.1/' xmlns:ns1='http://schemas.openxmlformats.org/package/2006/metadata/core-properties' " w:xpath="/ns1:coreProperties[1]/ns0:title[1]" w:storeItemID="{6C3C8BC8-F283-45AE-878A-BAB7291924A1}"/>
                                  <w:text/>
                                </w:sdtPr>
                                <w:sdtContent>
                                  <w:p w14:paraId="44BB9233" w14:textId="6B39837E" w:rsidR="005B2C26" w:rsidRPr="00E169F6" w:rsidRDefault="005B2C26" w:rsidP="008D311D">
                                    <w:pPr>
                                      <w:pStyle w:val="NormalWeb"/>
                                      <w:tabs>
                                        <w:tab w:val="left" w:pos="434"/>
                                      </w:tabs>
                                      <w:spacing w:before="0" w:beforeAutospacing="0" w:after="0" w:afterAutospacing="0"/>
                                      <w:textAlignment w:val="baseline"/>
                                      <w:rPr>
                                        <w:rFonts w:ascii="Arial" w:eastAsia="Arial Unicode MS" w:hAnsi="Arial" w:cs="Arial"/>
                                        <w:color w:val="0070C0"/>
                                        <w:sz w:val="60"/>
                                        <w:szCs w:val="60"/>
                                      </w:rPr>
                                    </w:pPr>
                                    <w:r>
                                      <w:rPr>
                                        <w:rFonts w:ascii="Arial" w:eastAsia="Arial Unicode MS" w:hAnsi="Arial" w:cs="Arial"/>
                                        <w:color w:val="0070C0"/>
                                        <w:sz w:val="60"/>
                                        <w:szCs w:val="60"/>
                                      </w:rPr>
                                      <w:t>NSE PROJECT PARIVARTAN DIGITAL ARCHITECTURE ARCHITECTUREARCHITECTURE</w:t>
                                    </w:r>
                                  </w:p>
                                </w:sdtContent>
                              </w:sdt>
                            </w:txbxContent>
                          </wps:txbx>
                          <wps:bodyPr vert="horz" wrap="square" lIns="0" tIns="0" rIns="0" bIns="0" numCol="1" anchor="b"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BCB63" id="Rectangle 1026" o:spid="_x0000_s1026" style="position:absolute;left:0;text-align:left;margin-left:-8.35pt;margin-top:7.05pt;width:7in;height:69.1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" filled="f" fillcolor="#f0a22e [3204]" stroked="f" strokecolor="#4e3b30 [3215]">
                    <v:shadow color="#fbeec9 [3214]"/>
                    <o:lock v:ext="edit" grouping="t"/>
                    <v:textbox inset="0,0,0,0">
                      <w:txbxContent>
                        <w:sdt>
                          <w:sdtPr>
                            <w:rPr>
                              <w:rFonts w:ascii="Arial" w:eastAsia="Arial Unicode MS" w:hAnsi="Arial" w:cs="Arial"/>
                              <w:color w:val="0070C0"/>
                              <w:sz w:val="60"/>
                              <w:szCs w:val="60"/>
                            </w:rPr>
                            <w:alias w:val="Title"/>
                            <w:tag w:val=""/>
                            <w:id w:val="-824351881"/>
                            <w:dataBinding w:prefixMappings="xmlns:ns0='http://purl.org/dc/elements/1.1/' xmlns:ns1='http://schemas.openxmlformats.org/package/2006/metadata/core-properties' " w:xpath="/ns1:coreProperties[1]/ns0:title[1]" w:storeItemID="{6C3C8BC8-F283-45AE-878A-BAB7291924A1}"/>
                            <w:text/>
                          </w:sdtPr>
                          <w:sdtContent>
                            <w:p w14:paraId="44BB9233" w14:textId="6B39837E" w:rsidR="005B2C26" w:rsidRPr="00E169F6" w:rsidRDefault="005B2C26" w:rsidP="008D311D">
                              <w:pPr>
                                <w:pStyle w:val="NormalWeb"/>
                                <w:tabs>
                                  <w:tab w:val="left" w:pos="434"/>
                                </w:tabs>
                                <w:spacing w:before="0" w:beforeAutospacing="0" w:after="0" w:afterAutospacing="0"/>
                                <w:textAlignment w:val="baseline"/>
                                <w:rPr>
                                  <w:rFonts w:ascii="Arial" w:eastAsia="Arial Unicode MS" w:hAnsi="Arial" w:cs="Arial"/>
                                  <w:color w:val="0070C0"/>
                                  <w:sz w:val="60"/>
                                  <w:szCs w:val="60"/>
                                </w:rPr>
                              </w:pPr>
                              <w:r>
                                <w:rPr>
                                  <w:rFonts w:ascii="Arial" w:eastAsia="Arial Unicode MS" w:hAnsi="Arial" w:cs="Arial"/>
                                  <w:color w:val="0070C0"/>
                                  <w:sz w:val="60"/>
                                  <w:szCs w:val="60"/>
                                </w:rPr>
                                <w:t>NSE PROJECT PARIVARTAN DIGITAL ARCHITECTURE ARCHITECTUREARCHITECTURE</w:t>
                              </w:r>
                            </w:p>
                          </w:sdtContent>
                        </w:sdt>
                      </w:txbxContent>
                    </v:textbox>
                    <w10:wrap anchorx="margin"/>
                  </v:rect>
                </w:pict>
              </mc:Fallback>
            </mc:AlternateContent>
          </w:r>
        </w:p>
        <w:p w14:paraId="34CCC2CE" w14:textId="627F873F" w:rsidR="008D311D" w:rsidRPr="00FD052F" w:rsidRDefault="00E169F6" w:rsidP="00D75C56">
          <w:pPr>
            <w:pStyle w:val="NoSpacing"/>
            <w:spacing w:before="785" w:after="122"/>
            <w:jc w:val="center"/>
            <w:rPr>
              <w:rFonts w:eastAsiaTheme="minorHAnsi" w:cstheme="minorHAnsi"/>
              <w:color w:val="F0A22E" w:themeColor="accent1"/>
              <w:sz w:val="20"/>
              <w:szCs w:val="20"/>
            </w:rPr>
          </w:pPr>
          <w:r w:rsidRPr="00FD052F">
            <w:rPr>
              <w:rFonts w:eastAsiaTheme="minorHAnsi" w:cstheme="minorHAnsi"/>
              <w:noProof/>
              <w:color w:val="F0A22E" w:themeColor="accent1"/>
              <w:sz w:val="20"/>
              <w:szCs w:val="20"/>
              <w:lang w:val="en-IN" w:eastAsia="en-IN"/>
            </w:rPr>
            <mc:AlternateContent>
              <mc:Choice Requires="wps">
                <w:drawing>
                  <wp:anchor distT="0" distB="0" distL="114300" distR="114300" simplePos="0" relativeHeight="251681792" behindDoc="0" locked="0" layoutInCell="1" allowOverlap="1" wp14:anchorId="3F1DBF57" wp14:editId="79934ABE">
                    <wp:simplePos x="0" y="0"/>
                    <wp:positionH relativeFrom="margin">
                      <wp:posOffset>-106045</wp:posOffset>
                    </wp:positionH>
                    <wp:positionV relativeFrom="paragraph">
                      <wp:posOffset>491838</wp:posOffset>
                    </wp:positionV>
                    <wp:extent cx="6400800" cy="245745"/>
                    <wp:effectExtent l="0" t="0" r="0" b="1270"/>
                    <wp:wrapNone/>
                    <wp:docPr id="13315" name="Rectangle 1027"/>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bwMode="auto">
                            <a:xfrm>
                              <a:off x="0" y="0"/>
                              <a:ext cx="6400800" cy="245745"/>
                            </a:xfrm>
                            <a:prstGeom prst="rect">
                              <a:avLst/>
                            </a:prstGeom>
                            <a:noFill/>
                            <a:ln w="9525">
                              <a:no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5F1B515" w14:textId="5583DD99" w:rsidR="005B2C26" w:rsidRPr="00916AB1" w:rsidRDefault="005B2C26" w:rsidP="008D311D">
                                <w:pPr>
                                  <w:pStyle w:val="NormalWeb"/>
                                  <w:spacing w:before="0" w:beforeAutospacing="0" w:after="0" w:afterAutospacing="0"/>
                                  <w:textAlignment w:val="baseline"/>
                                  <w:rPr>
                                    <w:rFonts w:ascii="Arial" w:eastAsia="Arial Unicode MS" w:hAnsi="Arial" w:cs="Arial"/>
                                    <w:color w:val="0070C0"/>
                                    <w:sz w:val="56"/>
                                    <w:szCs w:val="32"/>
                                  </w:rPr>
                                </w:pPr>
                                <w:r w:rsidRPr="002F263C">
                                  <w:rPr>
                                    <w:rFonts w:ascii="Arial" w:eastAsia="Arial Unicode MS" w:hAnsi="Arial" w:cs="Arial"/>
                                    <w:color w:val="0070C0"/>
                                    <w:sz w:val="56"/>
                                    <w:szCs w:val="32"/>
                                  </w:rPr>
                                  <w:t>Reference Document</w:t>
                                </w:r>
                                <w:r>
                                  <w:rPr>
                                    <w:rFonts w:ascii="Arial" w:eastAsia="Arial Unicode MS" w:hAnsi="Arial" w:cs="Arial"/>
                                    <w:color w:val="0070C0"/>
                                    <w:sz w:val="56"/>
                                    <w:szCs w:val="32"/>
                                  </w:rPr>
                                  <w:t xml:space="preserve"> – V 2.2</w:t>
                                </w:r>
                              </w:p>
                            </w:txbxContent>
                          </wps:txbx>
                          <wps:bodyPr vert="horz" wrap="square" lIns="0" tIns="0" rIns="0" bIns="0" numCol="1" anchor="t" anchorCtr="0" compatLnSpc="1">
                            <a:prstTxWarp prst="textNoShape">
                              <a:avLst/>
                            </a:prstTxWarp>
                            <a:spAutoFit/>
                          </wps:bodyPr>
                        </wps:wsp>
                      </a:graphicData>
                    </a:graphic>
                    <wp14:sizeRelH relativeFrom="margin">
                      <wp14:pctWidth>0</wp14:pctWidth>
                    </wp14:sizeRelH>
                  </wp:anchor>
                </w:drawing>
              </mc:Choice>
              <mc:Fallback>
                <w:pict>
                  <v:rect w14:anchorId="3F1DBF57" id="Rectangle 1027" o:spid="_x0000_s1027" style="position:absolute;left:0;text-align:left;margin-left:-8.35pt;margin-top:38.75pt;width:7in;height:19.3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" filled="f" fillcolor="#f0a22e [3204]" stroked="f">
                    <v:shadow color="#fbeec9 [3214]"/>
                    <o:lock v:ext="edit" grouping="t"/>
                    <v:textbox style="mso-fit-shape-to-text:t" inset="0,0,0,0">
                      <w:txbxContent>
                        <w:p w14:paraId="75F1B515" w14:textId="5583DD99" w:rsidR="005B2C26" w:rsidRPr="00916AB1" w:rsidRDefault="005B2C26" w:rsidP="008D311D">
                          <w:pPr>
                            <w:pStyle w:val="NormalWeb"/>
                            <w:spacing w:before="0" w:beforeAutospacing="0" w:after="0" w:afterAutospacing="0"/>
                            <w:textAlignment w:val="baseline"/>
                            <w:rPr>
                              <w:rFonts w:ascii="Arial" w:eastAsia="Arial Unicode MS" w:hAnsi="Arial" w:cs="Arial"/>
                              <w:color w:val="0070C0"/>
                              <w:sz w:val="56"/>
                              <w:szCs w:val="32"/>
                            </w:rPr>
                          </w:pPr>
                          <w:r w:rsidRPr="002F263C">
                            <w:rPr>
                              <w:rFonts w:ascii="Arial" w:eastAsia="Arial Unicode MS" w:hAnsi="Arial" w:cs="Arial"/>
                              <w:color w:val="0070C0"/>
                              <w:sz w:val="56"/>
                              <w:szCs w:val="32"/>
                            </w:rPr>
                            <w:t>Reference Document</w:t>
                          </w:r>
                          <w:r>
                            <w:rPr>
                              <w:rFonts w:ascii="Arial" w:eastAsia="Arial Unicode MS" w:hAnsi="Arial" w:cs="Arial"/>
                              <w:color w:val="0070C0"/>
                              <w:sz w:val="56"/>
                              <w:szCs w:val="32"/>
                            </w:rPr>
                            <w:t xml:space="preserve"> – V 2.2</w:t>
                          </w:r>
                        </w:p>
                      </w:txbxContent>
                    </v:textbox>
                    <w10:wrap anchorx="margin"/>
                  </v:rect>
                </w:pict>
              </mc:Fallback>
            </mc:AlternateContent>
          </w:r>
        </w:p>
        <w:p w14:paraId="2E5A251D" w14:textId="269261F7" w:rsidR="008D311D" w:rsidRPr="00FD052F" w:rsidRDefault="008D311D" w:rsidP="00D75C56">
          <w:pPr>
            <w:pStyle w:val="NoSpacing"/>
            <w:spacing w:before="785" w:after="122"/>
            <w:jc w:val="center"/>
            <w:rPr>
              <w:rFonts w:eastAsiaTheme="minorHAnsi" w:cstheme="minorHAnsi"/>
              <w:color w:val="F0A22E" w:themeColor="accent1"/>
              <w:sz w:val="20"/>
              <w:szCs w:val="20"/>
            </w:rPr>
          </w:pPr>
        </w:p>
        <w:p w14:paraId="534E9FED" w14:textId="4F254600" w:rsidR="008D311D" w:rsidRPr="00FD052F" w:rsidRDefault="008D311D" w:rsidP="00D75C56">
          <w:pPr>
            <w:pStyle w:val="NoSpacing"/>
            <w:spacing w:before="785" w:after="122"/>
            <w:jc w:val="center"/>
            <w:rPr>
              <w:rFonts w:eastAsiaTheme="minorHAnsi" w:cstheme="minorHAnsi"/>
              <w:color w:val="F0A22E" w:themeColor="accent1"/>
              <w:sz w:val="20"/>
              <w:szCs w:val="20"/>
            </w:rPr>
          </w:pPr>
        </w:p>
        <w:p w14:paraId="417961C8" w14:textId="0E4E1DD9" w:rsidR="00D75C56" w:rsidRPr="00FD052F" w:rsidRDefault="00D75C56" w:rsidP="00D75C56">
          <w:pPr>
            <w:pStyle w:val="NoSpacing"/>
            <w:spacing w:before="244"/>
            <w:jc w:val="center"/>
            <w:rPr>
              <w:rFonts w:cstheme="minorHAnsi"/>
              <w:color w:val="F0A22E" w:themeColor="accent1"/>
              <w:sz w:val="20"/>
              <w:szCs w:val="20"/>
            </w:rPr>
          </w:pPr>
          <w:r w:rsidRPr="00FD052F">
            <w:rPr>
              <w:rFonts w:cstheme="minorHAnsi"/>
              <w:noProof/>
              <w:color w:val="F0A22E" w:themeColor="accent1"/>
              <w:sz w:val="20"/>
              <w:szCs w:val="20"/>
              <w:lang w:val="en-IN" w:eastAsia="en-IN"/>
            </w:rPr>
            <mc:AlternateContent>
              <mc:Choice Requires="wps">
                <w:drawing>
                  <wp:anchor distT="0" distB="0" distL="114300" distR="114300" simplePos="0" relativeHeight="251671552" behindDoc="0" locked="0" layoutInCell="1" allowOverlap="1" wp14:anchorId="3B1E7987" wp14:editId="22A75A7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 name="Text Box 1"/>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07486A" w14:textId="77777777" w:rsidR="005B2C26" w:rsidRDefault="005B2C26" w:rsidP="00D75C56">
                                <w:pPr>
                                  <w:pStyle w:val="NoSpacing"/>
                                  <w:jc w:val="center"/>
                                  <w:rPr>
                                    <w:color w:val="F0A22E"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B1E7987" id="_x0000_t202" coordsize="21600,21600" o:spt="202" path="m,l,21600r21600,l21600,xe">
                    <v:stroke joinstyle="miter"/>
                    <v:path gradientshapeok="t" o:connecttype="rect"/>
                  </v:shapetype>
                  <v:shape id="Text Box 1" o:spid="_x0000_s1028" type="#_x0000_t202" style="position:absolute;left:0;text-align:left;margin-left:0;margin-top:0;width:516pt;height:43.9pt;z-index:25167155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" filled="f" stroked="f" strokeweight=".5pt">
                    <v:textbox style="mso-fit-shape-to-text:t" inset="0,0,0,0">
                      <w:txbxContent>
                        <w:p w14:paraId="2B07486A" w14:textId="77777777" w:rsidR="005B2C26" w:rsidRDefault="005B2C26" w:rsidP="00D75C56">
                          <w:pPr>
                            <w:pStyle w:val="NoSpacing"/>
                            <w:jc w:val="center"/>
                            <w:rPr>
                              <w:color w:val="F0A22E" w:themeColor="accent1"/>
                            </w:rPr>
                          </w:pPr>
                        </w:p>
                      </w:txbxContent>
                    </v:textbox>
                    <w10:wrap anchorx="margin" anchory="page"/>
                  </v:shape>
                </w:pict>
              </mc:Fallback>
            </mc:AlternateContent>
          </w:r>
        </w:p>
      </w:sdtContent>
    </w:sdt>
    <w:p w14:paraId="30524C90" w14:textId="04C5FACD" w:rsidR="00AF35E9" w:rsidRPr="00FD052F" w:rsidRDefault="007351EE" w:rsidP="00477F51">
      <w:pPr>
        <w:jc w:val="center"/>
        <w:rPr>
          <w:rFonts w:asciiTheme="minorHAnsi" w:hAnsiTheme="minorHAnsi" w:cstheme="minorHAnsi"/>
          <w:sz w:val="16"/>
          <w:szCs w:val="16"/>
        </w:rPr>
      </w:pPr>
      <w:r w:rsidRPr="00FD052F">
        <w:rPr>
          <w:rFonts w:asciiTheme="minorHAnsi" w:hAnsiTheme="minorHAnsi" w:cstheme="minorHAnsi"/>
          <w:noProof/>
          <w:color w:val="F0A22E" w:themeColor="accent1"/>
          <w:sz w:val="21"/>
          <w:szCs w:val="21"/>
          <w:lang w:eastAsia="en-IN"/>
        </w:rPr>
        <mc:AlternateContent>
          <mc:Choice Requires="wps">
            <w:drawing>
              <wp:anchor distT="0" distB="0" distL="114300" distR="114300" simplePos="0" relativeHeight="251734016" behindDoc="0" locked="0" layoutInCell="1" allowOverlap="1" wp14:anchorId="01D0B2DF" wp14:editId="0946D31D">
                <wp:simplePos x="0" y="0"/>
                <wp:positionH relativeFrom="margin">
                  <wp:posOffset>-106045</wp:posOffset>
                </wp:positionH>
                <wp:positionV relativeFrom="paragraph">
                  <wp:posOffset>891979</wp:posOffset>
                </wp:positionV>
                <wp:extent cx="6400800" cy="245745"/>
                <wp:effectExtent l="0" t="0" r="0" b="1270"/>
                <wp:wrapNone/>
                <wp:docPr id="37" name="Rectangle 1027"/>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bwMode="auto">
                        <a:xfrm>
                          <a:off x="0" y="0"/>
                          <a:ext cx="6400800" cy="245745"/>
                        </a:xfrm>
                        <a:prstGeom prst="rect">
                          <a:avLst/>
                        </a:prstGeom>
                        <a:noFill/>
                        <a:ln w="9525">
                          <a:no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3E079BC" w14:textId="4DEF4CC0" w:rsidR="005B2C26" w:rsidRPr="007351EE" w:rsidRDefault="005B2C26" w:rsidP="008D311D">
                            <w:pPr>
                              <w:textAlignment w:val="baseline"/>
                              <w:rPr>
                                <w:rFonts w:ascii="Arial" w:eastAsia="Arial Unicode MS" w:hAnsi="Arial" w:cs="Arial"/>
                                <w:color w:val="0070C0"/>
                                <w:sz w:val="36"/>
                                <w:szCs w:val="36"/>
                              </w:rPr>
                            </w:pPr>
                            <w:r>
                              <w:rPr>
                                <w:rFonts w:ascii="Arial" w:eastAsia="Arial Unicode MS" w:hAnsi="Arial" w:cs="Arial"/>
                                <w:color w:val="0070C0"/>
                                <w:sz w:val="36"/>
                                <w:szCs w:val="36"/>
                              </w:rPr>
                              <w:t>August 2020</w:t>
                            </w:r>
                          </w:p>
                        </w:txbxContent>
                      </wps:txbx>
                      <wps:bodyPr vert="horz" wrap="square" lIns="0" tIns="0" rIns="0" bIns="0" numCol="1" anchor="t" anchorCtr="0" compatLnSpc="1">
                        <a:prstTxWarp prst="textNoShape">
                          <a:avLst/>
                        </a:prstTxWarp>
                        <a:spAutoFit/>
                      </wps:bodyPr>
                    </wps:wsp>
                  </a:graphicData>
                </a:graphic>
                <wp14:sizeRelH relativeFrom="margin">
                  <wp14:pctWidth>0</wp14:pctWidth>
                </wp14:sizeRelH>
              </wp:anchor>
            </w:drawing>
          </mc:Choice>
          <mc:Fallback>
            <w:pict>
              <v:rect w14:anchorId="01D0B2DF" id="_x0000_s1029" style="position:absolute;left:0;text-align:left;margin-left:-8.35pt;margin-top:70.25pt;width:7in;height:19.35pt;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" filled="f" fillcolor="#f0a22e [3204]" stroked="f">
                <v:shadow color="#fbeec9 [3214]"/>
                <o:lock v:ext="edit" grouping="t"/>
                <v:textbox style="mso-fit-shape-to-text:t" inset="0,0,0,0">
                  <w:txbxContent>
                    <w:p w14:paraId="53E079BC" w14:textId="4DEF4CC0" w:rsidR="005B2C26" w:rsidRPr="007351EE" w:rsidRDefault="005B2C26" w:rsidP="008D311D">
                      <w:pPr>
                        <w:textAlignment w:val="baseline"/>
                        <w:rPr>
                          <w:rFonts w:ascii="Arial" w:eastAsia="Arial Unicode MS" w:hAnsi="Arial" w:cs="Arial"/>
                          <w:color w:val="0070C0"/>
                          <w:sz w:val="36"/>
                          <w:szCs w:val="36"/>
                        </w:rPr>
                      </w:pPr>
                      <w:r>
                        <w:rPr>
                          <w:rFonts w:ascii="Arial" w:eastAsia="Arial Unicode MS" w:hAnsi="Arial" w:cs="Arial"/>
                          <w:color w:val="0070C0"/>
                          <w:sz w:val="36"/>
                          <w:szCs w:val="36"/>
                        </w:rPr>
                        <w:t>August 2020</w:t>
                      </w:r>
                    </w:p>
                  </w:txbxContent>
                </v:textbox>
                <w10:wrap anchorx="margin"/>
              </v:rect>
            </w:pict>
          </mc:Fallback>
        </mc:AlternateContent>
      </w:r>
      <w:r w:rsidR="00E169F6" w:rsidRPr="00FD052F">
        <w:rPr>
          <w:rFonts w:asciiTheme="minorHAnsi" w:hAnsiTheme="minorHAnsi" w:cstheme="minorHAnsi"/>
          <w:b/>
          <w:sz w:val="21"/>
          <w:szCs w:val="21"/>
        </w:rPr>
        <w:br w:type="page"/>
      </w:r>
      <w:r w:rsidR="00E46B0B" w:rsidRPr="00FD052F">
        <w:rPr>
          <w:rFonts w:asciiTheme="minorHAnsi" w:hAnsiTheme="minorHAnsi" w:cstheme="minorHAnsi"/>
          <w:b/>
          <w:bCs/>
          <w:sz w:val="28"/>
          <w:szCs w:val="28"/>
        </w:rPr>
        <w:lastRenderedPageBreak/>
        <w:t>Table of Contents</w:t>
      </w:r>
    </w:p>
    <w:p w14:paraId="5F8EE1BD" w14:textId="74BB0045" w:rsidR="005B3A8A" w:rsidRDefault="00635E63">
      <w:pPr>
        <w:pStyle w:val="TOC1"/>
        <w:rPr>
          <w:rFonts w:asciiTheme="minorHAnsi" w:eastAsiaTheme="minorEastAsia" w:hAnsiTheme="minorHAnsi" w:cstheme="minorBidi"/>
          <w:b w:val="0"/>
          <w:bCs w:val="0"/>
          <w:caps w:val="0"/>
          <w:noProof/>
          <w:sz w:val="24"/>
          <w:szCs w:val="24"/>
        </w:rPr>
      </w:pPr>
      <w:r w:rsidRPr="005C6126">
        <w:rPr>
          <w:rFonts w:ascii="Century" w:hAnsi="Century"/>
          <w:i/>
          <w:iCs/>
          <w:color w:val="0070C0"/>
          <w:sz w:val="15"/>
          <w:szCs w:val="16"/>
        </w:rPr>
        <w:fldChar w:fldCharType="begin"/>
      </w:r>
      <w:r w:rsidRPr="005C6126">
        <w:rPr>
          <w:rFonts w:ascii="Century" w:hAnsi="Century"/>
          <w:i/>
          <w:iCs/>
          <w:color w:val="0070C0"/>
          <w:sz w:val="15"/>
          <w:szCs w:val="16"/>
        </w:rPr>
        <w:instrText xml:space="preserve"> TOC \o "1-3" \h \z \u </w:instrText>
      </w:r>
      <w:r w:rsidRPr="005C6126">
        <w:rPr>
          <w:rFonts w:ascii="Century" w:hAnsi="Century"/>
          <w:i/>
          <w:iCs/>
          <w:color w:val="0070C0"/>
          <w:sz w:val="15"/>
          <w:szCs w:val="16"/>
        </w:rPr>
        <w:fldChar w:fldCharType="separate"/>
      </w:r>
      <w:hyperlink w:anchor="_Toc48121341" w:history="1">
        <w:r w:rsidR="005B3A8A" w:rsidRPr="00F44A82">
          <w:rPr>
            <w:rStyle w:val="Hyperlink"/>
            <w:noProof/>
          </w:rPr>
          <w:t>1</w:t>
        </w:r>
        <w:r w:rsidR="005B3A8A">
          <w:rPr>
            <w:rFonts w:asciiTheme="minorHAnsi" w:eastAsiaTheme="minorEastAsia" w:hAnsiTheme="minorHAnsi" w:cstheme="minorBidi"/>
            <w:b w:val="0"/>
            <w:bCs w:val="0"/>
            <w:caps w:val="0"/>
            <w:noProof/>
            <w:sz w:val="24"/>
            <w:szCs w:val="24"/>
          </w:rPr>
          <w:tab/>
        </w:r>
        <w:r w:rsidR="005B3A8A" w:rsidRPr="00F44A82">
          <w:rPr>
            <w:rStyle w:val="Hyperlink"/>
            <w:noProof/>
          </w:rPr>
          <w:t>NSE Parivartan Digital Platform Architecture</w:t>
        </w:r>
        <w:r w:rsidR="005B3A8A">
          <w:rPr>
            <w:noProof/>
            <w:webHidden/>
          </w:rPr>
          <w:tab/>
        </w:r>
        <w:r w:rsidR="005B3A8A">
          <w:rPr>
            <w:noProof/>
            <w:webHidden/>
          </w:rPr>
          <w:fldChar w:fldCharType="begin"/>
        </w:r>
        <w:r w:rsidR="005B3A8A">
          <w:rPr>
            <w:noProof/>
            <w:webHidden/>
          </w:rPr>
          <w:instrText xml:space="preserve"> PAGEREF _Toc48121341 \h </w:instrText>
        </w:r>
        <w:r w:rsidR="005B3A8A">
          <w:rPr>
            <w:noProof/>
            <w:webHidden/>
          </w:rPr>
        </w:r>
        <w:r w:rsidR="005B3A8A">
          <w:rPr>
            <w:noProof/>
            <w:webHidden/>
          </w:rPr>
          <w:fldChar w:fldCharType="separate"/>
        </w:r>
        <w:r w:rsidR="005B3A8A">
          <w:rPr>
            <w:noProof/>
            <w:webHidden/>
          </w:rPr>
          <w:t>4</w:t>
        </w:r>
        <w:r w:rsidR="005B3A8A">
          <w:rPr>
            <w:noProof/>
            <w:webHidden/>
          </w:rPr>
          <w:fldChar w:fldCharType="end"/>
        </w:r>
      </w:hyperlink>
    </w:p>
    <w:p w14:paraId="07770334" w14:textId="71145377"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42" w:history="1">
        <w:r w:rsidR="005B3A8A" w:rsidRPr="00F44A82">
          <w:rPr>
            <w:rStyle w:val="Hyperlink"/>
            <w:noProof/>
          </w:rPr>
          <w:t>1.1</w:t>
        </w:r>
        <w:r w:rsidR="005B3A8A">
          <w:rPr>
            <w:rFonts w:asciiTheme="minorHAnsi" w:eastAsiaTheme="minorEastAsia" w:hAnsiTheme="minorHAnsi" w:cstheme="minorBidi"/>
            <w:smallCaps w:val="0"/>
            <w:noProof/>
            <w:sz w:val="24"/>
            <w:szCs w:val="24"/>
          </w:rPr>
          <w:tab/>
        </w:r>
        <w:r w:rsidR="005B3A8A" w:rsidRPr="00F44A82">
          <w:rPr>
            <w:rStyle w:val="Hyperlink"/>
            <w:noProof/>
          </w:rPr>
          <w:t>Introduction</w:t>
        </w:r>
        <w:r w:rsidR="005B3A8A">
          <w:rPr>
            <w:noProof/>
            <w:webHidden/>
          </w:rPr>
          <w:tab/>
        </w:r>
        <w:r w:rsidR="005B3A8A">
          <w:rPr>
            <w:noProof/>
            <w:webHidden/>
          </w:rPr>
          <w:fldChar w:fldCharType="begin"/>
        </w:r>
        <w:r w:rsidR="005B3A8A">
          <w:rPr>
            <w:noProof/>
            <w:webHidden/>
          </w:rPr>
          <w:instrText xml:space="preserve"> PAGEREF _Toc48121342 \h </w:instrText>
        </w:r>
        <w:r w:rsidR="005B3A8A">
          <w:rPr>
            <w:noProof/>
            <w:webHidden/>
          </w:rPr>
        </w:r>
        <w:r w:rsidR="005B3A8A">
          <w:rPr>
            <w:noProof/>
            <w:webHidden/>
          </w:rPr>
          <w:fldChar w:fldCharType="separate"/>
        </w:r>
        <w:r w:rsidR="005B3A8A">
          <w:rPr>
            <w:noProof/>
            <w:webHidden/>
          </w:rPr>
          <w:t>4</w:t>
        </w:r>
        <w:r w:rsidR="005B3A8A">
          <w:rPr>
            <w:noProof/>
            <w:webHidden/>
          </w:rPr>
          <w:fldChar w:fldCharType="end"/>
        </w:r>
      </w:hyperlink>
    </w:p>
    <w:p w14:paraId="7BC298CF" w14:textId="3C2CA0A4"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43" w:history="1">
        <w:r w:rsidR="005B3A8A" w:rsidRPr="00F44A82">
          <w:rPr>
            <w:rStyle w:val="Hyperlink"/>
            <w:noProof/>
          </w:rPr>
          <w:t>1.2</w:t>
        </w:r>
        <w:r w:rsidR="005B3A8A">
          <w:rPr>
            <w:rFonts w:asciiTheme="minorHAnsi" w:eastAsiaTheme="minorEastAsia" w:hAnsiTheme="minorHAnsi" w:cstheme="minorBidi"/>
            <w:smallCaps w:val="0"/>
            <w:noProof/>
            <w:sz w:val="24"/>
            <w:szCs w:val="24"/>
          </w:rPr>
          <w:tab/>
        </w:r>
        <w:r w:rsidR="005B3A8A" w:rsidRPr="00F44A82">
          <w:rPr>
            <w:rStyle w:val="Hyperlink"/>
            <w:noProof/>
          </w:rPr>
          <w:t>Document Scope</w:t>
        </w:r>
        <w:r w:rsidR="005B3A8A">
          <w:rPr>
            <w:noProof/>
            <w:webHidden/>
          </w:rPr>
          <w:tab/>
        </w:r>
        <w:r w:rsidR="005B3A8A">
          <w:rPr>
            <w:noProof/>
            <w:webHidden/>
          </w:rPr>
          <w:fldChar w:fldCharType="begin"/>
        </w:r>
        <w:r w:rsidR="005B3A8A">
          <w:rPr>
            <w:noProof/>
            <w:webHidden/>
          </w:rPr>
          <w:instrText xml:space="preserve"> PAGEREF _Toc48121343 \h </w:instrText>
        </w:r>
        <w:r w:rsidR="005B3A8A">
          <w:rPr>
            <w:noProof/>
            <w:webHidden/>
          </w:rPr>
        </w:r>
        <w:r w:rsidR="005B3A8A">
          <w:rPr>
            <w:noProof/>
            <w:webHidden/>
          </w:rPr>
          <w:fldChar w:fldCharType="separate"/>
        </w:r>
        <w:r w:rsidR="005B3A8A">
          <w:rPr>
            <w:noProof/>
            <w:webHidden/>
          </w:rPr>
          <w:t>4</w:t>
        </w:r>
        <w:r w:rsidR="005B3A8A">
          <w:rPr>
            <w:noProof/>
            <w:webHidden/>
          </w:rPr>
          <w:fldChar w:fldCharType="end"/>
        </w:r>
      </w:hyperlink>
    </w:p>
    <w:p w14:paraId="736D42DE" w14:textId="67C4AF27"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44" w:history="1">
        <w:r w:rsidR="005B3A8A" w:rsidRPr="00F44A82">
          <w:rPr>
            <w:rStyle w:val="Hyperlink"/>
            <w:noProof/>
          </w:rPr>
          <w:t>1.3</w:t>
        </w:r>
        <w:r w:rsidR="005B3A8A">
          <w:rPr>
            <w:rFonts w:asciiTheme="minorHAnsi" w:eastAsiaTheme="minorEastAsia" w:hAnsiTheme="minorHAnsi" w:cstheme="minorBidi"/>
            <w:smallCaps w:val="0"/>
            <w:noProof/>
            <w:sz w:val="24"/>
            <w:szCs w:val="24"/>
          </w:rPr>
          <w:tab/>
        </w:r>
        <w:r w:rsidR="005B3A8A" w:rsidRPr="00F44A82">
          <w:rPr>
            <w:rStyle w:val="Hyperlink"/>
            <w:noProof/>
          </w:rPr>
          <w:t>Current State Challenges</w:t>
        </w:r>
        <w:r w:rsidR="005B3A8A">
          <w:rPr>
            <w:noProof/>
            <w:webHidden/>
          </w:rPr>
          <w:tab/>
        </w:r>
        <w:r w:rsidR="005B3A8A">
          <w:rPr>
            <w:noProof/>
            <w:webHidden/>
          </w:rPr>
          <w:fldChar w:fldCharType="begin"/>
        </w:r>
        <w:r w:rsidR="005B3A8A">
          <w:rPr>
            <w:noProof/>
            <w:webHidden/>
          </w:rPr>
          <w:instrText xml:space="preserve"> PAGEREF _Toc48121344 \h </w:instrText>
        </w:r>
        <w:r w:rsidR="005B3A8A">
          <w:rPr>
            <w:noProof/>
            <w:webHidden/>
          </w:rPr>
        </w:r>
        <w:r w:rsidR="005B3A8A">
          <w:rPr>
            <w:noProof/>
            <w:webHidden/>
          </w:rPr>
          <w:fldChar w:fldCharType="separate"/>
        </w:r>
        <w:r w:rsidR="005B3A8A">
          <w:rPr>
            <w:noProof/>
            <w:webHidden/>
          </w:rPr>
          <w:t>4</w:t>
        </w:r>
        <w:r w:rsidR="005B3A8A">
          <w:rPr>
            <w:noProof/>
            <w:webHidden/>
          </w:rPr>
          <w:fldChar w:fldCharType="end"/>
        </w:r>
      </w:hyperlink>
    </w:p>
    <w:p w14:paraId="41AB40A6" w14:textId="35D05425"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45" w:history="1">
        <w:r w:rsidR="005B3A8A" w:rsidRPr="00F44A82">
          <w:rPr>
            <w:rStyle w:val="Hyperlink"/>
            <w:noProof/>
          </w:rPr>
          <w:t>1.4</w:t>
        </w:r>
        <w:r w:rsidR="005B3A8A">
          <w:rPr>
            <w:rFonts w:asciiTheme="minorHAnsi" w:eastAsiaTheme="minorEastAsia" w:hAnsiTheme="minorHAnsi" w:cstheme="minorBidi"/>
            <w:smallCaps w:val="0"/>
            <w:noProof/>
            <w:sz w:val="24"/>
            <w:szCs w:val="24"/>
          </w:rPr>
          <w:tab/>
        </w:r>
        <w:r w:rsidR="005B3A8A" w:rsidRPr="00F44A82">
          <w:rPr>
            <w:rStyle w:val="Hyperlink"/>
            <w:noProof/>
          </w:rPr>
          <w:t>Parivartan Program Objective</w:t>
        </w:r>
        <w:r w:rsidR="005B3A8A">
          <w:rPr>
            <w:noProof/>
            <w:webHidden/>
          </w:rPr>
          <w:tab/>
        </w:r>
        <w:r w:rsidR="005B3A8A">
          <w:rPr>
            <w:noProof/>
            <w:webHidden/>
          </w:rPr>
          <w:fldChar w:fldCharType="begin"/>
        </w:r>
        <w:r w:rsidR="005B3A8A">
          <w:rPr>
            <w:noProof/>
            <w:webHidden/>
          </w:rPr>
          <w:instrText xml:space="preserve"> PAGEREF _Toc48121345 \h </w:instrText>
        </w:r>
        <w:r w:rsidR="005B3A8A">
          <w:rPr>
            <w:noProof/>
            <w:webHidden/>
          </w:rPr>
        </w:r>
        <w:r w:rsidR="005B3A8A">
          <w:rPr>
            <w:noProof/>
            <w:webHidden/>
          </w:rPr>
          <w:fldChar w:fldCharType="separate"/>
        </w:r>
        <w:r w:rsidR="005B3A8A">
          <w:rPr>
            <w:noProof/>
            <w:webHidden/>
          </w:rPr>
          <w:t>6</w:t>
        </w:r>
        <w:r w:rsidR="005B3A8A">
          <w:rPr>
            <w:noProof/>
            <w:webHidden/>
          </w:rPr>
          <w:fldChar w:fldCharType="end"/>
        </w:r>
      </w:hyperlink>
    </w:p>
    <w:p w14:paraId="61DBFFD6" w14:textId="1C239CD5"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46" w:history="1">
        <w:r w:rsidR="005B3A8A" w:rsidRPr="00F44A82">
          <w:rPr>
            <w:rStyle w:val="Hyperlink"/>
            <w:noProof/>
          </w:rPr>
          <w:t>1.5</w:t>
        </w:r>
        <w:r w:rsidR="005B3A8A">
          <w:rPr>
            <w:rFonts w:asciiTheme="minorHAnsi" w:eastAsiaTheme="minorEastAsia" w:hAnsiTheme="minorHAnsi" w:cstheme="minorBidi"/>
            <w:smallCaps w:val="0"/>
            <w:noProof/>
            <w:sz w:val="24"/>
            <w:szCs w:val="24"/>
          </w:rPr>
          <w:tab/>
        </w:r>
        <w:r w:rsidR="005B3A8A" w:rsidRPr="00F44A82">
          <w:rPr>
            <w:rStyle w:val="Hyperlink"/>
            <w:noProof/>
          </w:rPr>
          <w:t>Project Parivartan Program Scope</w:t>
        </w:r>
        <w:r w:rsidR="005B3A8A">
          <w:rPr>
            <w:noProof/>
            <w:webHidden/>
          </w:rPr>
          <w:tab/>
        </w:r>
        <w:r w:rsidR="005B3A8A">
          <w:rPr>
            <w:noProof/>
            <w:webHidden/>
          </w:rPr>
          <w:fldChar w:fldCharType="begin"/>
        </w:r>
        <w:r w:rsidR="005B3A8A">
          <w:rPr>
            <w:noProof/>
            <w:webHidden/>
          </w:rPr>
          <w:instrText xml:space="preserve"> PAGEREF _Toc48121346 \h </w:instrText>
        </w:r>
        <w:r w:rsidR="005B3A8A">
          <w:rPr>
            <w:noProof/>
            <w:webHidden/>
          </w:rPr>
        </w:r>
        <w:r w:rsidR="005B3A8A">
          <w:rPr>
            <w:noProof/>
            <w:webHidden/>
          </w:rPr>
          <w:fldChar w:fldCharType="separate"/>
        </w:r>
        <w:r w:rsidR="005B3A8A">
          <w:rPr>
            <w:noProof/>
            <w:webHidden/>
          </w:rPr>
          <w:t>6</w:t>
        </w:r>
        <w:r w:rsidR="005B3A8A">
          <w:rPr>
            <w:noProof/>
            <w:webHidden/>
          </w:rPr>
          <w:fldChar w:fldCharType="end"/>
        </w:r>
      </w:hyperlink>
    </w:p>
    <w:p w14:paraId="4FF2A549" w14:textId="2AF340B0"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47" w:history="1">
        <w:r w:rsidR="005B3A8A" w:rsidRPr="00F44A82">
          <w:rPr>
            <w:rStyle w:val="Hyperlink"/>
            <w:noProof/>
          </w:rPr>
          <w:t>1.6</w:t>
        </w:r>
        <w:r w:rsidR="005B3A8A">
          <w:rPr>
            <w:rFonts w:asciiTheme="minorHAnsi" w:eastAsiaTheme="minorEastAsia" w:hAnsiTheme="minorHAnsi" w:cstheme="minorBidi"/>
            <w:smallCaps w:val="0"/>
            <w:noProof/>
            <w:sz w:val="24"/>
            <w:szCs w:val="24"/>
          </w:rPr>
          <w:tab/>
        </w:r>
        <w:r w:rsidR="005B3A8A" w:rsidRPr="00F44A82">
          <w:rPr>
            <w:rStyle w:val="Hyperlink"/>
            <w:noProof/>
          </w:rPr>
          <w:t>Program Benefits</w:t>
        </w:r>
        <w:r w:rsidR="005B3A8A">
          <w:rPr>
            <w:noProof/>
            <w:webHidden/>
          </w:rPr>
          <w:tab/>
        </w:r>
        <w:r w:rsidR="005B3A8A">
          <w:rPr>
            <w:noProof/>
            <w:webHidden/>
          </w:rPr>
          <w:fldChar w:fldCharType="begin"/>
        </w:r>
        <w:r w:rsidR="005B3A8A">
          <w:rPr>
            <w:noProof/>
            <w:webHidden/>
          </w:rPr>
          <w:instrText xml:space="preserve"> PAGEREF _Toc48121347 \h </w:instrText>
        </w:r>
        <w:r w:rsidR="005B3A8A">
          <w:rPr>
            <w:noProof/>
            <w:webHidden/>
          </w:rPr>
        </w:r>
        <w:r w:rsidR="005B3A8A">
          <w:rPr>
            <w:noProof/>
            <w:webHidden/>
          </w:rPr>
          <w:fldChar w:fldCharType="separate"/>
        </w:r>
        <w:r w:rsidR="005B3A8A">
          <w:rPr>
            <w:noProof/>
            <w:webHidden/>
          </w:rPr>
          <w:t>7</w:t>
        </w:r>
        <w:r w:rsidR="005B3A8A">
          <w:rPr>
            <w:noProof/>
            <w:webHidden/>
          </w:rPr>
          <w:fldChar w:fldCharType="end"/>
        </w:r>
      </w:hyperlink>
    </w:p>
    <w:p w14:paraId="2ABBB49E" w14:textId="0B351434" w:rsidR="005B3A8A" w:rsidRDefault="005B2C26">
      <w:pPr>
        <w:pStyle w:val="TOC1"/>
        <w:rPr>
          <w:rFonts w:asciiTheme="minorHAnsi" w:eastAsiaTheme="minorEastAsia" w:hAnsiTheme="minorHAnsi" w:cstheme="minorBidi"/>
          <w:b w:val="0"/>
          <w:bCs w:val="0"/>
          <w:caps w:val="0"/>
          <w:noProof/>
          <w:sz w:val="24"/>
          <w:szCs w:val="24"/>
        </w:rPr>
      </w:pPr>
      <w:hyperlink w:anchor="_Toc48121348" w:history="1">
        <w:r w:rsidR="005B3A8A" w:rsidRPr="00F44A82">
          <w:rPr>
            <w:rStyle w:val="Hyperlink"/>
            <w:noProof/>
          </w:rPr>
          <w:t>2</w:t>
        </w:r>
        <w:r w:rsidR="005B3A8A">
          <w:rPr>
            <w:rFonts w:asciiTheme="minorHAnsi" w:eastAsiaTheme="minorEastAsia" w:hAnsiTheme="minorHAnsi" w:cstheme="minorBidi"/>
            <w:b w:val="0"/>
            <w:bCs w:val="0"/>
            <w:caps w:val="0"/>
            <w:noProof/>
            <w:sz w:val="24"/>
            <w:szCs w:val="24"/>
          </w:rPr>
          <w:tab/>
        </w:r>
        <w:r w:rsidR="005B3A8A" w:rsidRPr="00F44A82">
          <w:rPr>
            <w:rStyle w:val="Hyperlink"/>
            <w:noProof/>
          </w:rPr>
          <w:t>Functional Architecture</w:t>
        </w:r>
        <w:r w:rsidR="005B3A8A">
          <w:rPr>
            <w:noProof/>
            <w:webHidden/>
          </w:rPr>
          <w:tab/>
        </w:r>
        <w:r w:rsidR="005B3A8A">
          <w:rPr>
            <w:noProof/>
            <w:webHidden/>
          </w:rPr>
          <w:fldChar w:fldCharType="begin"/>
        </w:r>
        <w:r w:rsidR="005B3A8A">
          <w:rPr>
            <w:noProof/>
            <w:webHidden/>
          </w:rPr>
          <w:instrText xml:space="preserve"> PAGEREF _Toc48121348 \h </w:instrText>
        </w:r>
        <w:r w:rsidR="005B3A8A">
          <w:rPr>
            <w:noProof/>
            <w:webHidden/>
          </w:rPr>
        </w:r>
        <w:r w:rsidR="005B3A8A">
          <w:rPr>
            <w:noProof/>
            <w:webHidden/>
          </w:rPr>
          <w:fldChar w:fldCharType="separate"/>
        </w:r>
        <w:r w:rsidR="005B3A8A">
          <w:rPr>
            <w:noProof/>
            <w:webHidden/>
          </w:rPr>
          <w:t>9</w:t>
        </w:r>
        <w:r w:rsidR="005B3A8A">
          <w:rPr>
            <w:noProof/>
            <w:webHidden/>
          </w:rPr>
          <w:fldChar w:fldCharType="end"/>
        </w:r>
      </w:hyperlink>
    </w:p>
    <w:p w14:paraId="7E0CD5BB" w14:textId="15B76203"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49" w:history="1">
        <w:r w:rsidR="005B3A8A" w:rsidRPr="00F44A82">
          <w:rPr>
            <w:rStyle w:val="Hyperlink"/>
            <w:noProof/>
          </w:rPr>
          <w:t>2.1</w:t>
        </w:r>
        <w:r w:rsidR="005B3A8A">
          <w:rPr>
            <w:rFonts w:asciiTheme="minorHAnsi" w:eastAsiaTheme="minorEastAsia" w:hAnsiTheme="minorHAnsi" w:cstheme="minorBidi"/>
            <w:smallCaps w:val="0"/>
            <w:noProof/>
            <w:sz w:val="24"/>
            <w:szCs w:val="24"/>
          </w:rPr>
          <w:tab/>
        </w:r>
        <w:r w:rsidR="005B3A8A" w:rsidRPr="00F44A82">
          <w:rPr>
            <w:rStyle w:val="Hyperlink"/>
            <w:noProof/>
          </w:rPr>
          <w:t>Current State Pain Points Identified by Application</w:t>
        </w:r>
        <w:r w:rsidR="005B3A8A">
          <w:rPr>
            <w:noProof/>
            <w:webHidden/>
          </w:rPr>
          <w:tab/>
        </w:r>
        <w:r w:rsidR="005B3A8A">
          <w:rPr>
            <w:noProof/>
            <w:webHidden/>
          </w:rPr>
          <w:fldChar w:fldCharType="begin"/>
        </w:r>
        <w:r w:rsidR="005B3A8A">
          <w:rPr>
            <w:noProof/>
            <w:webHidden/>
          </w:rPr>
          <w:instrText xml:space="preserve"> PAGEREF _Toc48121349 \h </w:instrText>
        </w:r>
        <w:r w:rsidR="005B3A8A">
          <w:rPr>
            <w:noProof/>
            <w:webHidden/>
          </w:rPr>
        </w:r>
        <w:r w:rsidR="005B3A8A">
          <w:rPr>
            <w:noProof/>
            <w:webHidden/>
          </w:rPr>
          <w:fldChar w:fldCharType="separate"/>
        </w:r>
        <w:r w:rsidR="005B3A8A">
          <w:rPr>
            <w:noProof/>
            <w:webHidden/>
          </w:rPr>
          <w:t>9</w:t>
        </w:r>
        <w:r w:rsidR="005B3A8A">
          <w:rPr>
            <w:noProof/>
            <w:webHidden/>
          </w:rPr>
          <w:fldChar w:fldCharType="end"/>
        </w:r>
      </w:hyperlink>
    </w:p>
    <w:p w14:paraId="4D7059F3" w14:textId="25448ECE"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50" w:history="1">
        <w:r w:rsidR="005B3A8A" w:rsidRPr="00F44A82">
          <w:rPr>
            <w:rStyle w:val="Hyperlink"/>
            <w:noProof/>
          </w:rPr>
          <w:t>2.2</w:t>
        </w:r>
        <w:r w:rsidR="005B3A8A">
          <w:rPr>
            <w:rFonts w:asciiTheme="minorHAnsi" w:eastAsiaTheme="minorEastAsia" w:hAnsiTheme="minorHAnsi" w:cstheme="minorBidi"/>
            <w:smallCaps w:val="0"/>
            <w:noProof/>
            <w:sz w:val="24"/>
            <w:szCs w:val="24"/>
          </w:rPr>
          <w:tab/>
        </w:r>
        <w:r w:rsidR="005B3A8A" w:rsidRPr="00F44A82">
          <w:rPr>
            <w:rStyle w:val="Hyperlink"/>
            <w:noProof/>
          </w:rPr>
          <w:t>Current State Clearing and Exchange Applications</w:t>
        </w:r>
        <w:r w:rsidR="005B3A8A">
          <w:rPr>
            <w:noProof/>
            <w:webHidden/>
          </w:rPr>
          <w:tab/>
        </w:r>
        <w:r w:rsidR="005B3A8A">
          <w:rPr>
            <w:noProof/>
            <w:webHidden/>
          </w:rPr>
          <w:fldChar w:fldCharType="begin"/>
        </w:r>
        <w:r w:rsidR="005B3A8A">
          <w:rPr>
            <w:noProof/>
            <w:webHidden/>
          </w:rPr>
          <w:instrText xml:space="preserve"> PAGEREF _Toc48121350 \h </w:instrText>
        </w:r>
        <w:r w:rsidR="005B3A8A">
          <w:rPr>
            <w:noProof/>
            <w:webHidden/>
          </w:rPr>
        </w:r>
        <w:r w:rsidR="005B3A8A">
          <w:rPr>
            <w:noProof/>
            <w:webHidden/>
          </w:rPr>
          <w:fldChar w:fldCharType="separate"/>
        </w:r>
        <w:r w:rsidR="005B3A8A">
          <w:rPr>
            <w:noProof/>
            <w:webHidden/>
          </w:rPr>
          <w:t>11</w:t>
        </w:r>
        <w:r w:rsidR="005B3A8A">
          <w:rPr>
            <w:noProof/>
            <w:webHidden/>
          </w:rPr>
          <w:fldChar w:fldCharType="end"/>
        </w:r>
      </w:hyperlink>
    </w:p>
    <w:p w14:paraId="6A379239" w14:textId="590FDF65"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51" w:history="1">
        <w:r w:rsidR="005B3A8A" w:rsidRPr="00F44A82">
          <w:rPr>
            <w:rStyle w:val="Hyperlink"/>
            <w:noProof/>
          </w:rPr>
          <w:t>2.3</w:t>
        </w:r>
        <w:r w:rsidR="005B3A8A">
          <w:rPr>
            <w:rFonts w:asciiTheme="minorHAnsi" w:eastAsiaTheme="minorEastAsia" w:hAnsiTheme="minorHAnsi" w:cstheme="minorBidi"/>
            <w:smallCaps w:val="0"/>
            <w:noProof/>
            <w:sz w:val="24"/>
            <w:szCs w:val="24"/>
          </w:rPr>
          <w:tab/>
        </w:r>
        <w:r w:rsidR="005B3A8A" w:rsidRPr="00F44A82">
          <w:rPr>
            <w:rStyle w:val="Hyperlink"/>
            <w:noProof/>
          </w:rPr>
          <w:t>Target State Capability Model</w:t>
        </w:r>
        <w:r w:rsidR="005B3A8A">
          <w:rPr>
            <w:noProof/>
            <w:webHidden/>
          </w:rPr>
          <w:tab/>
        </w:r>
        <w:r w:rsidR="005B3A8A">
          <w:rPr>
            <w:noProof/>
            <w:webHidden/>
          </w:rPr>
          <w:fldChar w:fldCharType="begin"/>
        </w:r>
        <w:r w:rsidR="005B3A8A">
          <w:rPr>
            <w:noProof/>
            <w:webHidden/>
          </w:rPr>
          <w:instrText xml:space="preserve"> PAGEREF _Toc48121351 \h </w:instrText>
        </w:r>
        <w:r w:rsidR="005B3A8A">
          <w:rPr>
            <w:noProof/>
            <w:webHidden/>
          </w:rPr>
        </w:r>
        <w:r w:rsidR="005B3A8A">
          <w:rPr>
            <w:noProof/>
            <w:webHidden/>
          </w:rPr>
          <w:fldChar w:fldCharType="separate"/>
        </w:r>
        <w:r w:rsidR="005B3A8A">
          <w:rPr>
            <w:noProof/>
            <w:webHidden/>
          </w:rPr>
          <w:t>12</w:t>
        </w:r>
        <w:r w:rsidR="005B3A8A">
          <w:rPr>
            <w:noProof/>
            <w:webHidden/>
          </w:rPr>
          <w:fldChar w:fldCharType="end"/>
        </w:r>
      </w:hyperlink>
    </w:p>
    <w:p w14:paraId="70F17177" w14:textId="02E5370E"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52" w:history="1">
        <w:r w:rsidR="005B3A8A" w:rsidRPr="00F44A82">
          <w:rPr>
            <w:rStyle w:val="Hyperlink"/>
            <w:noProof/>
          </w:rPr>
          <w:t>2.4</w:t>
        </w:r>
        <w:r w:rsidR="005B3A8A">
          <w:rPr>
            <w:rFonts w:asciiTheme="minorHAnsi" w:eastAsiaTheme="minorEastAsia" w:hAnsiTheme="minorHAnsi" w:cstheme="minorBidi"/>
            <w:smallCaps w:val="0"/>
            <w:noProof/>
            <w:sz w:val="24"/>
            <w:szCs w:val="24"/>
          </w:rPr>
          <w:tab/>
        </w:r>
        <w:r w:rsidR="005B3A8A" w:rsidRPr="00F44A82">
          <w:rPr>
            <w:rStyle w:val="Hyperlink"/>
            <w:noProof/>
          </w:rPr>
          <w:t>Future State Conceptual Model</w:t>
        </w:r>
        <w:r w:rsidR="005B3A8A">
          <w:rPr>
            <w:noProof/>
            <w:webHidden/>
          </w:rPr>
          <w:tab/>
        </w:r>
        <w:r w:rsidR="005B3A8A">
          <w:rPr>
            <w:noProof/>
            <w:webHidden/>
          </w:rPr>
          <w:fldChar w:fldCharType="begin"/>
        </w:r>
        <w:r w:rsidR="005B3A8A">
          <w:rPr>
            <w:noProof/>
            <w:webHidden/>
          </w:rPr>
          <w:instrText xml:space="preserve"> PAGEREF _Toc48121352 \h </w:instrText>
        </w:r>
        <w:r w:rsidR="005B3A8A">
          <w:rPr>
            <w:noProof/>
            <w:webHidden/>
          </w:rPr>
        </w:r>
        <w:r w:rsidR="005B3A8A">
          <w:rPr>
            <w:noProof/>
            <w:webHidden/>
          </w:rPr>
          <w:fldChar w:fldCharType="separate"/>
        </w:r>
        <w:r w:rsidR="005B3A8A">
          <w:rPr>
            <w:noProof/>
            <w:webHidden/>
          </w:rPr>
          <w:t>14</w:t>
        </w:r>
        <w:r w:rsidR="005B3A8A">
          <w:rPr>
            <w:noProof/>
            <w:webHidden/>
          </w:rPr>
          <w:fldChar w:fldCharType="end"/>
        </w:r>
      </w:hyperlink>
    </w:p>
    <w:p w14:paraId="799ADD7C" w14:textId="11EC06CC" w:rsidR="005B3A8A" w:rsidRDefault="005B2C26">
      <w:pPr>
        <w:pStyle w:val="TOC1"/>
        <w:rPr>
          <w:rFonts w:asciiTheme="minorHAnsi" w:eastAsiaTheme="minorEastAsia" w:hAnsiTheme="minorHAnsi" w:cstheme="minorBidi"/>
          <w:b w:val="0"/>
          <w:bCs w:val="0"/>
          <w:caps w:val="0"/>
          <w:noProof/>
          <w:sz w:val="24"/>
          <w:szCs w:val="24"/>
        </w:rPr>
      </w:pPr>
      <w:hyperlink w:anchor="_Toc48121353" w:history="1">
        <w:r w:rsidR="005B3A8A" w:rsidRPr="00F44A82">
          <w:rPr>
            <w:rStyle w:val="Hyperlink"/>
            <w:noProof/>
          </w:rPr>
          <w:t>3</w:t>
        </w:r>
        <w:r w:rsidR="005B3A8A">
          <w:rPr>
            <w:rFonts w:asciiTheme="minorHAnsi" w:eastAsiaTheme="minorEastAsia" w:hAnsiTheme="minorHAnsi" w:cstheme="minorBidi"/>
            <w:b w:val="0"/>
            <w:bCs w:val="0"/>
            <w:caps w:val="0"/>
            <w:noProof/>
            <w:sz w:val="24"/>
            <w:szCs w:val="24"/>
          </w:rPr>
          <w:tab/>
        </w:r>
        <w:r w:rsidR="005B3A8A" w:rsidRPr="00F44A82">
          <w:rPr>
            <w:rStyle w:val="Hyperlink"/>
            <w:noProof/>
          </w:rPr>
          <w:t>Operational Design</w:t>
        </w:r>
        <w:r w:rsidR="005B3A8A">
          <w:rPr>
            <w:noProof/>
            <w:webHidden/>
          </w:rPr>
          <w:tab/>
        </w:r>
        <w:r w:rsidR="005B3A8A">
          <w:rPr>
            <w:noProof/>
            <w:webHidden/>
          </w:rPr>
          <w:fldChar w:fldCharType="begin"/>
        </w:r>
        <w:r w:rsidR="005B3A8A">
          <w:rPr>
            <w:noProof/>
            <w:webHidden/>
          </w:rPr>
          <w:instrText xml:space="preserve"> PAGEREF _Toc48121353 \h </w:instrText>
        </w:r>
        <w:r w:rsidR="005B3A8A">
          <w:rPr>
            <w:noProof/>
            <w:webHidden/>
          </w:rPr>
        </w:r>
        <w:r w:rsidR="005B3A8A">
          <w:rPr>
            <w:noProof/>
            <w:webHidden/>
          </w:rPr>
          <w:fldChar w:fldCharType="separate"/>
        </w:r>
        <w:r w:rsidR="005B3A8A">
          <w:rPr>
            <w:noProof/>
            <w:webHidden/>
          </w:rPr>
          <w:t>15</w:t>
        </w:r>
        <w:r w:rsidR="005B3A8A">
          <w:rPr>
            <w:noProof/>
            <w:webHidden/>
          </w:rPr>
          <w:fldChar w:fldCharType="end"/>
        </w:r>
      </w:hyperlink>
    </w:p>
    <w:p w14:paraId="452FD69B" w14:textId="6E687493"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54" w:history="1">
        <w:r w:rsidR="005B3A8A" w:rsidRPr="00F44A82">
          <w:rPr>
            <w:rStyle w:val="Hyperlink"/>
            <w:noProof/>
          </w:rPr>
          <w:t>3.1</w:t>
        </w:r>
        <w:r w:rsidR="005B3A8A">
          <w:rPr>
            <w:rFonts w:asciiTheme="minorHAnsi" w:eastAsiaTheme="minorEastAsia" w:hAnsiTheme="minorHAnsi" w:cstheme="minorBidi"/>
            <w:smallCaps w:val="0"/>
            <w:noProof/>
            <w:sz w:val="24"/>
            <w:szCs w:val="24"/>
          </w:rPr>
          <w:tab/>
        </w:r>
        <w:r w:rsidR="005B3A8A" w:rsidRPr="00F44A82">
          <w:rPr>
            <w:rStyle w:val="Hyperlink"/>
            <w:noProof/>
          </w:rPr>
          <w:t>Target Operational Model</w:t>
        </w:r>
        <w:r w:rsidR="005B3A8A">
          <w:rPr>
            <w:noProof/>
            <w:webHidden/>
          </w:rPr>
          <w:tab/>
        </w:r>
        <w:r w:rsidR="005B3A8A">
          <w:rPr>
            <w:noProof/>
            <w:webHidden/>
          </w:rPr>
          <w:fldChar w:fldCharType="begin"/>
        </w:r>
        <w:r w:rsidR="005B3A8A">
          <w:rPr>
            <w:noProof/>
            <w:webHidden/>
          </w:rPr>
          <w:instrText xml:space="preserve"> PAGEREF _Toc48121354 \h </w:instrText>
        </w:r>
        <w:r w:rsidR="005B3A8A">
          <w:rPr>
            <w:noProof/>
            <w:webHidden/>
          </w:rPr>
        </w:r>
        <w:r w:rsidR="005B3A8A">
          <w:rPr>
            <w:noProof/>
            <w:webHidden/>
          </w:rPr>
          <w:fldChar w:fldCharType="separate"/>
        </w:r>
        <w:r w:rsidR="005B3A8A">
          <w:rPr>
            <w:noProof/>
            <w:webHidden/>
          </w:rPr>
          <w:t>15</w:t>
        </w:r>
        <w:r w:rsidR="005B3A8A">
          <w:rPr>
            <w:noProof/>
            <w:webHidden/>
          </w:rPr>
          <w:fldChar w:fldCharType="end"/>
        </w:r>
      </w:hyperlink>
    </w:p>
    <w:p w14:paraId="5748DC30" w14:textId="682751E4"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55" w:history="1">
        <w:r w:rsidR="005B3A8A" w:rsidRPr="00F44A82">
          <w:rPr>
            <w:rStyle w:val="Hyperlink"/>
            <w:noProof/>
          </w:rPr>
          <w:t>3.2</w:t>
        </w:r>
        <w:r w:rsidR="005B3A8A">
          <w:rPr>
            <w:rFonts w:asciiTheme="minorHAnsi" w:eastAsiaTheme="minorEastAsia" w:hAnsiTheme="minorHAnsi" w:cstheme="minorBidi"/>
            <w:smallCaps w:val="0"/>
            <w:noProof/>
            <w:sz w:val="24"/>
            <w:szCs w:val="24"/>
          </w:rPr>
          <w:tab/>
        </w:r>
        <w:r w:rsidR="005B3A8A" w:rsidRPr="00F44A82">
          <w:rPr>
            <w:rStyle w:val="Hyperlink"/>
            <w:noProof/>
          </w:rPr>
          <w:t>Clearing Non-Functional Requirements</w:t>
        </w:r>
        <w:r w:rsidR="005B3A8A">
          <w:rPr>
            <w:noProof/>
            <w:webHidden/>
          </w:rPr>
          <w:tab/>
        </w:r>
        <w:r w:rsidR="005B3A8A">
          <w:rPr>
            <w:noProof/>
            <w:webHidden/>
          </w:rPr>
          <w:fldChar w:fldCharType="begin"/>
        </w:r>
        <w:r w:rsidR="005B3A8A">
          <w:rPr>
            <w:noProof/>
            <w:webHidden/>
          </w:rPr>
          <w:instrText xml:space="preserve"> PAGEREF _Toc48121355 \h </w:instrText>
        </w:r>
        <w:r w:rsidR="005B3A8A">
          <w:rPr>
            <w:noProof/>
            <w:webHidden/>
          </w:rPr>
        </w:r>
        <w:r w:rsidR="005B3A8A">
          <w:rPr>
            <w:noProof/>
            <w:webHidden/>
          </w:rPr>
          <w:fldChar w:fldCharType="separate"/>
        </w:r>
        <w:r w:rsidR="005B3A8A">
          <w:rPr>
            <w:noProof/>
            <w:webHidden/>
          </w:rPr>
          <w:t>15</w:t>
        </w:r>
        <w:r w:rsidR="005B3A8A">
          <w:rPr>
            <w:noProof/>
            <w:webHidden/>
          </w:rPr>
          <w:fldChar w:fldCharType="end"/>
        </w:r>
      </w:hyperlink>
    </w:p>
    <w:p w14:paraId="2133FC26" w14:textId="4E4AAAE9"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56" w:history="1">
        <w:r w:rsidR="005B3A8A" w:rsidRPr="00F44A82">
          <w:rPr>
            <w:rStyle w:val="Hyperlink"/>
            <w:noProof/>
          </w:rPr>
          <w:t>3.3</w:t>
        </w:r>
        <w:r w:rsidR="005B3A8A">
          <w:rPr>
            <w:rFonts w:asciiTheme="minorHAnsi" w:eastAsiaTheme="minorEastAsia" w:hAnsiTheme="minorHAnsi" w:cstheme="minorBidi"/>
            <w:smallCaps w:val="0"/>
            <w:noProof/>
            <w:sz w:val="24"/>
            <w:szCs w:val="24"/>
          </w:rPr>
          <w:tab/>
        </w:r>
        <w:r w:rsidR="005B3A8A" w:rsidRPr="00F44A82">
          <w:rPr>
            <w:rStyle w:val="Hyperlink"/>
            <w:noProof/>
          </w:rPr>
          <w:t>Exchange Non-Functional Requirements</w:t>
        </w:r>
        <w:r w:rsidR="005B3A8A">
          <w:rPr>
            <w:noProof/>
            <w:webHidden/>
          </w:rPr>
          <w:tab/>
        </w:r>
        <w:r w:rsidR="005B3A8A">
          <w:rPr>
            <w:noProof/>
            <w:webHidden/>
          </w:rPr>
          <w:fldChar w:fldCharType="begin"/>
        </w:r>
        <w:r w:rsidR="005B3A8A">
          <w:rPr>
            <w:noProof/>
            <w:webHidden/>
          </w:rPr>
          <w:instrText xml:space="preserve"> PAGEREF _Toc48121356 \h </w:instrText>
        </w:r>
        <w:r w:rsidR="005B3A8A">
          <w:rPr>
            <w:noProof/>
            <w:webHidden/>
          </w:rPr>
        </w:r>
        <w:r w:rsidR="005B3A8A">
          <w:rPr>
            <w:noProof/>
            <w:webHidden/>
          </w:rPr>
          <w:fldChar w:fldCharType="separate"/>
        </w:r>
        <w:r w:rsidR="005B3A8A">
          <w:rPr>
            <w:noProof/>
            <w:webHidden/>
          </w:rPr>
          <w:t>16</w:t>
        </w:r>
        <w:r w:rsidR="005B3A8A">
          <w:rPr>
            <w:noProof/>
            <w:webHidden/>
          </w:rPr>
          <w:fldChar w:fldCharType="end"/>
        </w:r>
      </w:hyperlink>
    </w:p>
    <w:p w14:paraId="625D080F" w14:textId="6CBD2E48" w:rsidR="005B3A8A" w:rsidRDefault="005B2C26">
      <w:pPr>
        <w:pStyle w:val="TOC1"/>
        <w:rPr>
          <w:rFonts w:asciiTheme="minorHAnsi" w:eastAsiaTheme="minorEastAsia" w:hAnsiTheme="minorHAnsi" w:cstheme="minorBidi"/>
          <w:b w:val="0"/>
          <w:bCs w:val="0"/>
          <w:caps w:val="0"/>
          <w:noProof/>
          <w:sz w:val="24"/>
          <w:szCs w:val="24"/>
        </w:rPr>
      </w:pPr>
      <w:hyperlink w:anchor="_Toc48121357" w:history="1">
        <w:r w:rsidR="005B3A8A" w:rsidRPr="00F44A82">
          <w:rPr>
            <w:rStyle w:val="Hyperlink"/>
            <w:noProof/>
          </w:rPr>
          <w:t>4</w:t>
        </w:r>
        <w:r w:rsidR="005B3A8A">
          <w:rPr>
            <w:rFonts w:asciiTheme="minorHAnsi" w:eastAsiaTheme="minorEastAsia" w:hAnsiTheme="minorHAnsi" w:cstheme="minorBidi"/>
            <w:b w:val="0"/>
            <w:bCs w:val="0"/>
            <w:caps w:val="0"/>
            <w:noProof/>
            <w:sz w:val="24"/>
            <w:szCs w:val="24"/>
          </w:rPr>
          <w:tab/>
        </w:r>
        <w:r w:rsidR="005B3A8A" w:rsidRPr="00F44A82">
          <w:rPr>
            <w:rStyle w:val="Hyperlink"/>
            <w:noProof/>
          </w:rPr>
          <w:t>Technical Architecture</w:t>
        </w:r>
        <w:r w:rsidR="005B3A8A">
          <w:rPr>
            <w:noProof/>
            <w:webHidden/>
          </w:rPr>
          <w:tab/>
        </w:r>
        <w:r w:rsidR="005B3A8A">
          <w:rPr>
            <w:noProof/>
            <w:webHidden/>
          </w:rPr>
          <w:fldChar w:fldCharType="begin"/>
        </w:r>
        <w:r w:rsidR="005B3A8A">
          <w:rPr>
            <w:noProof/>
            <w:webHidden/>
          </w:rPr>
          <w:instrText xml:space="preserve"> PAGEREF _Toc48121357 \h </w:instrText>
        </w:r>
        <w:r w:rsidR="005B3A8A">
          <w:rPr>
            <w:noProof/>
            <w:webHidden/>
          </w:rPr>
        </w:r>
        <w:r w:rsidR="005B3A8A">
          <w:rPr>
            <w:noProof/>
            <w:webHidden/>
          </w:rPr>
          <w:fldChar w:fldCharType="separate"/>
        </w:r>
        <w:r w:rsidR="005B3A8A">
          <w:rPr>
            <w:noProof/>
            <w:webHidden/>
          </w:rPr>
          <w:t>18</w:t>
        </w:r>
        <w:r w:rsidR="005B3A8A">
          <w:rPr>
            <w:noProof/>
            <w:webHidden/>
          </w:rPr>
          <w:fldChar w:fldCharType="end"/>
        </w:r>
      </w:hyperlink>
    </w:p>
    <w:p w14:paraId="260B0184" w14:textId="45164E7E"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58" w:history="1">
        <w:r w:rsidR="005B3A8A" w:rsidRPr="00F44A82">
          <w:rPr>
            <w:rStyle w:val="Hyperlink"/>
            <w:noProof/>
          </w:rPr>
          <w:t>4.1</w:t>
        </w:r>
        <w:r w:rsidR="005B3A8A">
          <w:rPr>
            <w:rFonts w:asciiTheme="minorHAnsi" w:eastAsiaTheme="minorEastAsia" w:hAnsiTheme="minorHAnsi" w:cstheme="minorBidi"/>
            <w:smallCaps w:val="0"/>
            <w:noProof/>
            <w:sz w:val="24"/>
            <w:szCs w:val="24"/>
          </w:rPr>
          <w:tab/>
        </w:r>
        <w:r w:rsidR="005B3A8A" w:rsidRPr="00F44A82">
          <w:rPr>
            <w:rStyle w:val="Hyperlink"/>
            <w:noProof/>
          </w:rPr>
          <w:t>Architecture Vision</w:t>
        </w:r>
        <w:r w:rsidR="005B3A8A">
          <w:rPr>
            <w:noProof/>
            <w:webHidden/>
          </w:rPr>
          <w:tab/>
        </w:r>
        <w:r w:rsidR="005B3A8A">
          <w:rPr>
            <w:noProof/>
            <w:webHidden/>
          </w:rPr>
          <w:fldChar w:fldCharType="begin"/>
        </w:r>
        <w:r w:rsidR="005B3A8A">
          <w:rPr>
            <w:noProof/>
            <w:webHidden/>
          </w:rPr>
          <w:instrText xml:space="preserve"> PAGEREF _Toc48121358 \h </w:instrText>
        </w:r>
        <w:r w:rsidR="005B3A8A">
          <w:rPr>
            <w:noProof/>
            <w:webHidden/>
          </w:rPr>
        </w:r>
        <w:r w:rsidR="005B3A8A">
          <w:rPr>
            <w:noProof/>
            <w:webHidden/>
          </w:rPr>
          <w:fldChar w:fldCharType="separate"/>
        </w:r>
        <w:r w:rsidR="005B3A8A">
          <w:rPr>
            <w:noProof/>
            <w:webHidden/>
          </w:rPr>
          <w:t>18</w:t>
        </w:r>
        <w:r w:rsidR="005B3A8A">
          <w:rPr>
            <w:noProof/>
            <w:webHidden/>
          </w:rPr>
          <w:fldChar w:fldCharType="end"/>
        </w:r>
      </w:hyperlink>
    </w:p>
    <w:p w14:paraId="0F45E52C" w14:textId="4A02BDF6"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59" w:history="1">
        <w:r w:rsidR="005B3A8A" w:rsidRPr="00F44A82">
          <w:rPr>
            <w:rStyle w:val="Hyperlink"/>
            <w:noProof/>
          </w:rPr>
          <w:t>4.2</w:t>
        </w:r>
        <w:r w:rsidR="005B3A8A">
          <w:rPr>
            <w:rFonts w:asciiTheme="minorHAnsi" w:eastAsiaTheme="minorEastAsia" w:hAnsiTheme="minorHAnsi" w:cstheme="minorBidi"/>
            <w:smallCaps w:val="0"/>
            <w:noProof/>
            <w:sz w:val="24"/>
            <w:szCs w:val="24"/>
          </w:rPr>
          <w:tab/>
        </w:r>
        <w:r w:rsidR="005B3A8A" w:rsidRPr="00F44A82">
          <w:rPr>
            <w:rStyle w:val="Hyperlink"/>
            <w:noProof/>
          </w:rPr>
          <w:t>Target State High Level Architecture</w:t>
        </w:r>
        <w:r w:rsidR="005B3A8A">
          <w:rPr>
            <w:noProof/>
            <w:webHidden/>
          </w:rPr>
          <w:tab/>
        </w:r>
        <w:r w:rsidR="005B3A8A">
          <w:rPr>
            <w:noProof/>
            <w:webHidden/>
          </w:rPr>
          <w:fldChar w:fldCharType="begin"/>
        </w:r>
        <w:r w:rsidR="005B3A8A">
          <w:rPr>
            <w:noProof/>
            <w:webHidden/>
          </w:rPr>
          <w:instrText xml:space="preserve"> PAGEREF _Toc48121359 \h </w:instrText>
        </w:r>
        <w:r w:rsidR="005B3A8A">
          <w:rPr>
            <w:noProof/>
            <w:webHidden/>
          </w:rPr>
        </w:r>
        <w:r w:rsidR="005B3A8A">
          <w:rPr>
            <w:noProof/>
            <w:webHidden/>
          </w:rPr>
          <w:fldChar w:fldCharType="separate"/>
        </w:r>
        <w:r w:rsidR="005B3A8A">
          <w:rPr>
            <w:noProof/>
            <w:webHidden/>
          </w:rPr>
          <w:t>19</w:t>
        </w:r>
        <w:r w:rsidR="005B3A8A">
          <w:rPr>
            <w:noProof/>
            <w:webHidden/>
          </w:rPr>
          <w:fldChar w:fldCharType="end"/>
        </w:r>
      </w:hyperlink>
    </w:p>
    <w:p w14:paraId="07756FA7" w14:textId="258519C4"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60" w:history="1">
        <w:r w:rsidR="005B3A8A" w:rsidRPr="00F44A82">
          <w:rPr>
            <w:rStyle w:val="Hyperlink"/>
            <w:noProof/>
          </w:rPr>
          <w:t>4.3</w:t>
        </w:r>
        <w:r w:rsidR="005B3A8A">
          <w:rPr>
            <w:rFonts w:asciiTheme="minorHAnsi" w:eastAsiaTheme="minorEastAsia" w:hAnsiTheme="minorHAnsi" w:cstheme="minorBidi"/>
            <w:smallCaps w:val="0"/>
            <w:noProof/>
            <w:sz w:val="24"/>
            <w:szCs w:val="24"/>
          </w:rPr>
          <w:tab/>
        </w:r>
        <w:r w:rsidR="005B3A8A" w:rsidRPr="00F44A82">
          <w:rPr>
            <w:rStyle w:val="Hyperlink"/>
            <w:noProof/>
          </w:rPr>
          <w:t>Microservices Architecture Components</w:t>
        </w:r>
        <w:r w:rsidR="005B3A8A">
          <w:rPr>
            <w:noProof/>
            <w:webHidden/>
          </w:rPr>
          <w:tab/>
        </w:r>
        <w:r w:rsidR="005B3A8A">
          <w:rPr>
            <w:noProof/>
            <w:webHidden/>
          </w:rPr>
          <w:fldChar w:fldCharType="begin"/>
        </w:r>
        <w:r w:rsidR="005B3A8A">
          <w:rPr>
            <w:noProof/>
            <w:webHidden/>
          </w:rPr>
          <w:instrText xml:space="preserve"> PAGEREF _Toc48121360 \h </w:instrText>
        </w:r>
        <w:r w:rsidR="005B3A8A">
          <w:rPr>
            <w:noProof/>
            <w:webHidden/>
          </w:rPr>
        </w:r>
        <w:r w:rsidR="005B3A8A">
          <w:rPr>
            <w:noProof/>
            <w:webHidden/>
          </w:rPr>
          <w:fldChar w:fldCharType="separate"/>
        </w:r>
        <w:r w:rsidR="005B3A8A">
          <w:rPr>
            <w:noProof/>
            <w:webHidden/>
          </w:rPr>
          <w:t>21</w:t>
        </w:r>
        <w:r w:rsidR="005B3A8A">
          <w:rPr>
            <w:noProof/>
            <w:webHidden/>
          </w:rPr>
          <w:fldChar w:fldCharType="end"/>
        </w:r>
      </w:hyperlink>
    </w:p>
    <w:p w14:paraId="3F4902A7" w14:textId="623C5388"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61" w:history="1">
        <w:r w:rsidR="005B3A8A" w:rsidRPr="00F44A82">
          <w:rPr>
            <w:rStyle w:val="Hyperlink"/>
            <w:noProof/>
          </w:rPr>
          <w:t>4.4</w:t>
        </w:r>
        <w:r w:rsidR="005B3A8A">
          <w:rPr>
            <w:rFonts w:asciiTheme="minorHAnsi" w:eastAsiaTheme="minorEastAsia" w:hAnsiTheme="minorHAnsi" w:cstheme="minorBidi"/>
            <w:smallCaps w:val="0"/>
            <w:noProof/>
            <w:sz w:val="24"/>
            <w:szCs w:val="24"/>
          </w:rPr>
          <w:tab/>
        </w:r>
        <w:r w:rsidR="005B3A8A" w:rsidRPr="00F44A82">
          <w:rPr>
            <w:rStyle w:val="Hyperlink"/>
            <w:noProof/>
          </w:rPr>
          <w:t>Architecture Guiding Principles</w:t>
        </w:r>
        <w:r w:rsidR="005B3A8A">
          <w:rPr>
            <w:noProof/>
            <w:webHidden/>
          </w:rPr>
          <w:tab/>
        </w:r>
        <w:r w:rsidR="005B3A8A">
          <w:rPr>
            <w:noProof/>
            <w:webHidden/>
          </w:rPr>
          <w:fldChar w:fldCharType="begin"/>
        </w:r>
        <w:r w:rsidR="005B3A8A">
          <w:rPr>
            <w:noProof/>
            <w:webHidden/>
          </w:rPr>
          <w:instrText xml:space="preserve"> PAGEREF _Toc48121361 \h </w:instrText>
        </w:r>
        <w:r w:rsidR="005B3A8A">
          <w:rPr>
            <w:noProof/>
            <w:webHidden/>
          </w:rPr>
        </w:r>
        <w:r w:rsidR="005B3A8A">
          <w:rPr>
            <w:noProof/>
            <w:webHidden/>
          </w:rPr>
          <w:fldChar w:fldCharType="separate"/>
        </w:r>
        <w:r w:rsidR="005B3A8A">
          <w:rPr>
            <w:noProof/>
            <w:webHidden/>
          </w:rPr>
          <w:t>22</w:t>
        </w:r>
        <w:r w:rsidR="005B3A8A">
          <w:rPr>
            <w:noProof/>
            <w:webHidden/>
          </w:rPr>
          <w:fldChar w:fldCharType="end"/>
        </w:r>
      </w:hyperlink>
    </w:p>
    <w:p w14:paraId="6EF7A837" w14:textId="7E220E3B"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62" w:history="1">
        <w:r w:rsidR="005B3A8A" w:rsidRPr="00F44A82">
          <w:rPr>
            <w:rStyle w:val="Hyperlink"/>
            <w:noProof/>
          </w:rPr>
          <w:t>4.5</w:t>
        </w:r>
        <w:r w:rsidR="005B3A8A">
          <w:rPr>
            <w:rFonts w:asciiTheme="minorHAnsi" w:eastAsiaTheme="minorEastAsia" w:hAnsiTheme="minorHAnsi" w:cstheme="minorBidi"/>
            <w:smallCaps w:val="0"/>
            <w:noProof/>
            <w:sz w:val="24"/>
            <w:szCs w:val="24"/>
          </w:rPr>
          <w:tab/>
        </w:r>
        <w:r w:rsidR="005B3A8A" w:rsidRPr="00F44A82">
          <w:rPr>
            <w:rStyle w:val="Hyperlink"/>
            <w:noProof/>
          </w:rPr>
          <w:t>Parivartan Components and Products</w:t>
        </w:r>
        <w:r w:rsidR="005B3A8A">
          <w:rPr>
            <w:noProof/>
            <w:webHidden/>
          </w:rPr>
          <w:tab/>
        </w:r>
        <w:r w:rsidR="005B3A8A">
          <w:rPr>
            <w:noProof/>
            <w:webHidden/>
          </w:rPr>
          <w:fldChar w:fldCharType="begin"/>
        </w:r>
        <w:r w:rsidR="005B3A8A">
          <w:rPr>
            <w:noProof/>
            <w:webHidden/>
          </w:rPr>
          <w:instrText xml:space="preserve"> PAGEREF _Toc48121362 \h </w:instrText>
        </w:r>
        <w:r w:rsidR="005B3A8A">
          <w:rPr>
            <w:noProof/>
            <w:webHidden/>
          </w:rPr>
        </w:r>
        <w:r w:rsidR="005B3A8A">
          <w:rPr>
            <w:noProof/>
            <w:webHidden/>
          </w:rPr>
          <w:fldChar w:fldCharType="separate"/>
        </w:r>
        <w:r w:rsidR="005B3A8A">
          <w:rPr>
            <w:noProof/>
            <w:webHidden/>
          </w:rPr>
          <w:t>22</w:t>
        </w:r>
        <w:r w:rsidR="005B3A8A">
          <w:rPr>
            <w:noProof/>
            <w:webHidden/>
          </w:rPr>
          <w:fldChar w:fldCharType="end"/>
        </w:r>
      </w:hyperlink>
    </w:p>
    <w:p w14:paraId="2DFD473C" w14:textId="2146ECE5"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63" w:history="1">
        <w:r w:rsidR="005B3A8A" w:rsidRPr="00F44A82">
          <w:rPr>
            <w:rStyle w:val="Hyperlink"/>
            <w:noProof/>
          </w:rPr>
          <w:t>4.6</w:t>
        </w:r>
        <w:r w:rsidR="005B3A8A">
          <w:rPr>
            <w:rFonts w:asciiTheme="minorHAnsi" w:eastAsiaTheme="minorEastAsia" w:hAnsiTheme="minorHAnsi" w:cstheme="minorBidi"/>
            <w:smallCaps w:val="0"/>
            <w:noProof/>
            <w:sz w:val="24"/>
            <w:szCs w:val="24"/>
          </w:rPr>
          <w:tab/>
        </w:r>
        <w:r w:rsidR="005B3A8A" w:rsidRPr="00F44A82">
          <w:rPr>
            <w:rStyle w:val="Hyperlink"/>
            <w:noProof/>
          </w:rPr>
          <w:t>Common Framework Build components</w:t>
        </w:r>
        <w:r w:rsidR="005B3A8A">
          <w:rPr>
            <w:noProof/>
            <w:webHidden/>
          </w:rPr>
          <w:tab/>
        </w:r>
        <w:r w:rsidR="005B3A8A">
          <w:rPr>
            <w:noProof/>
            <w:webHidden/>
          </w:rPr>
          <w:fldChar w:fldCharType="begin"/>
        </w:r>
        <w:r w:rsidR="005B3A8A">
          <w:rPr>
            <w:noProof/>
            <w:webHidden/>
          </w:rPr>
          <w:instrText xml:space="preserve"> PAGEREF _Toc48121363 \h </w:instrText>
        </w:r>
        <w:r w:rsidR="005B3A8A">
          <w:rPr>
            <w:noProof/>
            <w:webHidden/>
          </w:rPr>
        </w:r>
        <w:r w:rsidR="005B3A8A">
          <w:rPr>
            <w:noProof/>
            <w:webHidden/>
          </w:rPr>
          <w:fldChar w:fldCharType="separate"/>
        </w:r>
        <w:r w:rsidR="005B3A8A">
          <w:rPr>
            <w:noProof/>
            <w:webHidden/>
          </w:rPr>
          <w:t>24</w:t>
        </w:r>
        <w:r w:rsidR="005B3A8A">
          <w:rPr>
            <w:noProof/>
            <w:webHidden/>
          </w:rPr>
          <w:fldChar w:fldCharType="end"/>
        </w:r>
      </w:hyperlink>
    </w:p>
    <w:p w14:paraId="68A28902" w14:textId="7A41FA30"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64" w:history="1">
        <w:r w:rsidR="005B3A8A" w:rsidRPr="00F44A82">
          <w:rPr>
            <w:rStyle w:val="Hyperlink"/>
            <w:noProof/>
          </w:rPr>
          <w:t>4.7</w:t>
        </w:r>
        <w:r w:rsidR="005B3A8A">
          <w:rPr>
            <w:rFonts w:asciiTheme="minorHAnsi" w:eastAsiaTheme="minorEastAsia" w:hAnsiTheme="minorHAnsi" w:cstheme="minorBidi"/>
            <w:smallCaps w:val="0"/>
            <w:noProof/>
            <w:sz w:val="24"/>
            <w:szCs w:val="24"/>
          </w:rPr>
          <w:tab/>
        </w:r>
        <w:r w:rsidR="005B3A8A" w:rsidRPr="00F44A82">
          <w:rPr>
            <w:rStyle w:val="Hyperlink"/>
            <w:noProof/>
          </w:rPr>
          <w:t>Parivartan Architecture Constraints</w:t>
        </w:r>
        <w:r w:rsidR="005B3A8A">
          <w:rPr>
            <w:noProof/>
            <w:webHidden/>
          </w:rPr>
          <w:tab/>
        </w:r>
        <w:r w:rsidR="005B3A8A">
          <w:rPr>
            <w:noProof/>
            <w:webHidden/>
          </w:rPr>
          <w:fldChar w:fldCharType="begin"/>
        </w:r>
        <w:r w:rsidR="005B3A8A">
          <w:rPr>
            <w:noProof/>
            <w:webHidden/>
          </w:rPr>
          <w:instrText xml:space="preserve"> PAGEREF _Toc48121364 \h </w:instrText>
        </w:r>
        <w:r w:rsidR="005B3A8A">
          <w:rPr>
            <w:noProof/>
            <w:webHidden/>
          </w:rPr>
        </w:r>
        <w:r w:rsidR="005B3A8A">
          <w:rPr>
            <w:noProof/>
            <w:webHidden/>
          </w:rPr>
          <w:fldChar w:fldCharType="separate"/>
        </w:r>
        <w:r w:rsidR="005B3A8A">
          <w:rPr>
            <w:noProof/>
            <w:webHidden/>
          </w:rPr>
          <w:t>25</w:t>
        </w:r>
        <w:r w:rsidR="005B3A8A">
          <w:rPr>
            <w:noProof/>
            <w:webHidden/>
          </w:rPr>
          <w:fldChar w:fldCharType="end"/>
        </w:r>
      </w:hyperlink>
    </w:p>
    <w:p w14:paraId="3E6F051E" w14:textId="7574A7A9"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65" w:history="1">
        <w:r w:rsidR="005B3A8A" w:rsidRPr="00F44A82">
          <w:rPr>
            <w:rStyle w:val="Hyperlink"/>
            <w:noProof/>
          </w:rPr>
          <w:t>4.8</w:t>
        </w:r>
        <w:r w:rsidR="005B3A8A">
          <w:rPr>
            <w:rFonts w:asciiTheme="minorHAnsi" w:eastAsiaTheme="minorEastAsia" w:hAnsiTheme="minorHAnsi" w:cstheme="minorBidi"/>
            <w:smallCaps w:val="0"/>
            <w:noProof/>
            <w:sz w:val="24"/>
            <w:szCs w:val="24"/>
          </w:rPr>
          <w:tab/>
        </w:r>
        <w:r w:rsidR="005B3A8A" w:rsidRPr="00F44A82">
          <w:rPr>
            <w:rStyle w:val="Hyperlink"/>
            <w:noProof/>
          </w:rPr>
          <w:t>Assumptions</w:t>
        </w:r>
        <w:r w:rsidR="005B3A8A">
          <w:rPr>
            <w:noProof/>
            <w:webHidden/>
          </w:rPr>
          <w:tab/>
        </w:r>
        <w:r w:rsidR="005B3A8A">
          <w:rPr>
            <w:noProof/>
            <w:webHidden/>
          </w:rPr>
          <w:fldChar w:fldCharType="begin"/>
        </w:r>
        <w:r w:rsidR="005B3A8A">
          <w:rPr>
            <w:noProof/>
            <w:webHidden/>
          </w:rPr>
          <w:instrText xml:space="preserve"> PAGEREF _Toc48121365 \h </w:instrText>
        </w:r>
        <w:r w:rsidR="005B3A8A">
          <w:rPr>
            <w:noProof/>
            <w:webHidden/>
          </w:rPr>
        </w:r>
        <w:r w:rsidR="005B3A8A">
          <w:rPr>
            <w:noProof/>
            <w:webHidden/>
          </w:rPr>
          <w:fldChar w:fldCharType="separate"/>
        </w:r>
        <w:r w:rsidR="005B3A8A">
          <w:rPr>
            <w:noProof/>
            <w:webHidden/>
          </w:rPr>
          <w:t>25</w:t>
        </w:r>
        <w:r w:rsidR="005B3A8A">
          <w:rPr>
            <w:noProof/>
            <w:webHidden/>
          </w:rPr>
          <w:fldChar w:fldCharType="end"/>
        </w:r>
      </w:hyperlink>
    </w:p>
    <w:p w14:paraId="44241F3F" w14:textId="74679737" w:rsidR="005B3A8A" w:rsidRDefault="005B2C26">
      <w:pPr>
        <w:pStyle w:val="TOC1"/>
        <w:rPr>
          <w:rFonts w:asciiTheme="minorHAnsi" w:eastAsiaTheme="minorEastAsia" w:hAnsiTheme="minorHAnsi" w:cstheme="minorBidi"/>
          <w:b w:val="0"/>
          <w:bCs w:val="0"/>
          <w:caps w:val="0"/>
          <w:noProof/>
          <w:sz w:val="24"/>
          <w:szCs w:val="24"/>
        </w:rPr>
      </w:pPr>
      <w:hyperlink w:anchor="_Toc48121366" w:history="1">
        <w:r w:rsidR="005B3A8A" w:rsidRPr="00F44A82">
          <w:rPr>
            <w:rStyle w:val="Hyperlink"/>
            <w:noProof/>
          </w:rPr>
          <w:t>5</w:t>
        </w:r>
        <w:r w:rsidR="005B3A8A">
          <w:rPr>
            <w:rFonts w:asciiTheme="minorHAnsi" w:eastAsiaTheme="minorEastAsia" w:hAnsiTheme="minorHAnsi" w:cstheme="minorBidi"/>
            <w:b w:val="0"/>
            <w:bCs w:val="0"/>
            <w:caps w:val="0"/>
            <w:noProof/>
            <w:sz w:val="24"/>
            <w:szCs w:val="24"/>
          </w:rPr>
          <w:tab/>
        </w:r>
        <w:r w:rsidR="005B3A8A" w:rsidRPr="00F44A82">
          <w:rPr>
            <w:rStyle w:val="Hyperlink"/>
            <w:noProof/>
          </w:rPr>
          <w:t>Parivartan Architecture Patterns</w:t>
        </w:r>
        <w:r w:rsidR="005B3A8A">
          <w:rPr>
            <w:noProof/>
            <w:webHidden/>
          </w:rPr>
          <w:tab/>
        </w:r>
        <w:r w:rsidR="005B3A8A">
          <w:rPr>
            <w:noProof/>
            <w:webHidden/>
          </w:rPr>
          <w:fldChar w:fldCharType="begin"/>
        </w:r>
        <w:r w:rsidR="005B3A8A">
          <w:rPr>
            <w:noProof/>
            <w:webHidden/>
          </w:rPr>
          <w:instrText xml:space="preserve"> PAGEREF _Toc48121366 \h </w:instrText>
        </w:r>
        <w:r w:rsidR="005B3A8A">
          <w:rPr>
            <w:noProof/>
            <w:webHidden/>
          </w:rPr>
        </w:r>
        <w:r w:rsidR="005B3A8A">
          <w:rPr>
            <w:noProof/>
            <w:webHidden/>
          </w:rPr>
          <w:fldChar w:fldCharType="separate"/>
        </w:r>
        <w:r w:rsidR="005B3A8A">
          <w:rPr>
            <w:noProof/>
            <w:webHidden/>
          </w:rPr>
          <w:t>26</w:t>
        </w:r>
        <w:r w:rsidR="005B3A8A">
          <w:rPr>
            <w:noProof/>
            <w:webHidden/>
          </w:rPr>
          <w:fldChar w:fldCharType="end"/>
        </w:r>
      </w:hyperlink>
    </w:p>
    <w:p w14:paraId="38CF9B70" w14:textId="68F60365"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67" w:history="1">
        <w:r w:rsidR="005B3A8A" w:rsidRPr="00F44A82">
          <w:rPr>
            <w:rStyle w:val="Hyperlink"/>
            <w:noProof/>
          </w:rPr>
          <w:t>5.1</w:t>
        </w:r>
        <w:r w:rsidR="005B3A8A">
          <w:rPr>
            <w:rFonts w:asciiTheme="minorHAnsi" w:eastAsiaTheme="minorEastAsia" w:hAnsiTheme="minorHAnsi" w:cstheme="minorBidi"/>
            <w:smallCaps w:val="0"/>
            <w:noProof/>
            <w:sz w:val="24"/>
            <w:szCs w:val="24"/>
          </w:rPr>
          <w:tab/>
        </w:r>
        <w:r w:rsidR="005B3A8A" w:rsidRPr="00F44A82">
          <w:rPr>
            <w:rStyle w:val="Hyperlink"/>
            <w:noProof/>
          </w:rPr>
          <w:t>Parivartan API patterns</w:t>
        </w:r>
        <w:r w:rsidR="005B3A8A">
          <w:rPr>
            <w:noProof/>
            <w:webHidden/>
          </w:rPr>
          <w:tab/>
        </w:r>
        <w:r w:rsidR="005B3A8A">
          <w:rPr>
            <w:noProof/>
            <w:webHidden/>
          </w:rPr>
          <w:fldChar w:fldCharType="begin"/>
        </w:r>
        <w:r w:rsidR="005B3A8A">
          <w:rPr>
            <w:noProof/>
            <w:webHidden/>
          </w:rPr>
          <w:instrText xml:space="preserve"> PAGEREF _Toc48121367 \h </w:instrText>
        </w:r>
        <w:r w:rsidR="005B3A8A">
          <w:rPr>
            <w:noProof/>
            <w:webHidden/>
          </w:rPr>
        </w:r>
        <w:r w:rsidR="005B3A8A">
          <w:rPr>
            <w:noProof/>
            <w:webHidden/>
          </w:rPr>
          <w:fldChar w:fldCharType="separate"/>
        </w:r>
        <w:r w:rsidR="005B3A8A">
          <w:rPr>
            <w:noProof/>
            <w:webHidden/>
          </w:rPr>
          <w:t>26</w:t>
        </w:r>
        <w:r w:rsidR="005B3A8A">
          <w:rPr>
            <w:noProof/>
            <w:webHidden/>
          </w:rPr>
          <w:fldChar w:fldCharType="end"/>
        </w:r>
      </w:hyperlink>
    </w:p>
    <w:p w14:paraId="0F8AF294" w14:textId="3FFC8909"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68" w:history="1">
        <w:r w:rsidR="005B3A8A" w:rsidRPr="00F44A82">
          <w:rPr>
            <w:rStyle w:val="Hyperlink"/>
            <w:noProof/>
          </w:rPr>
          <w:t>5.2</w:t>
        </w:r>
        <w:r w:rsidR="005B3A8A">
          <w:rPr>
            <w:rFonts w:asciiTheme="minorHAnsi" w:eastAsiaTheme="minorEastAsia" w:hAnsiTheme="minorHAnsi" w:cstheme="minorBidi"/>
            <w:smallCaps w:val="0"/>
            <w:noProof/>
            <w:sz w:val="24"/>
            <w:szCs w:val="24"/>
          </w:rPr>
          <w:tab/>
        </w:r>
        <w:r w:rsidR="005B3A8A" w:rsidRPr="00F44A82">
          <w:rPr>
            <w:rStyle w:val="Hyperlink"/>
            <w:noProof/>
          </w:rPr>
          <w:t>End to End Request Flow Pattern</w:t>
        </w:r>
        <w:r w:rsidR="005B3A8A">
          <w:rPr>
            <w:noProof/>
            <w:webHidden/>
          </w:rPr>
          <w:tab/>
        </w:r>
        <w:r w:rsidR="005B3A8A">
          <w:rPr>
            <w:noProof/>
            <w:webHidden/>
          </w:rPr>
          <w:fldChar w:fldCharType="begin"/>
        </w:r>
        <w:r w:rsidR="005B3A8A">
          <w:rPr>
            <w:noProof/>
            <w:webHidden/>
          </w:rPr>
          <w:instrText xml:space="preserve"> PAGEREF _Toc48121368 \h </w:instrText>
        </w:r>
        <w:r w:rsidR="005B3A8A">
          <w:rPr>
            <w:noProof/>
            <w:webHidden/>
          </w:rPr>
        </w:r>
        <w:r w:rsidR="005B3A8A">
          <w:rPr>
            <w:noProof/>
            <w:webHidden/>
          </w:rPr>
          <w:fldChar w:fldCharType="separate"/>
        </w:r>
        <w:r w:rsidR="005B3A8A">
          <w:rPr>
            <w:noProof/>
            <w:webHidden/>
          </w:rPr>
          <w:t>27</w:t>
        </w:r>
        <w:r w:rsidR="005B3A8A">
          <w:rPr>
            <w:noProof/>
            <w:webHidden/>
          </w:rPr>
          <w:fldChar w:fldCharType="end"/>
        </w:r>
      </w:hyperlink>
    </w:p>
    <w:p w14:paraId="6088D7E7" w14:textId="6F168AFF"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69" w:history="1">
        <w:r w:rsidR="005B3A8A" w:rsidRPr="00F44A82">
          <w:rPr>
            <w:rStyle w:val="Hyperlink"/>
            <w:noProof/>
          </w:rPr>
          <w:t>5.3</w:t>
        </w:r>
        <w:r w:rsidR="005B3A8A">
          <w:rPr>
            <w:rFonts w:asciiTheme="minorHAnsi" w:eastAsiaTheme="minorEastAsia" w:hAnsiTheme="minorHAnsi" w:cstheme="minorBidi"/>
            <w:smallCaps w:val="0"/>
            <w:noProof/>
            <w:sz w:val="24"/>
            <w:szCs w:val="24"/>
          </w:rPr>
          <w:tab/>
        </w:r>
        <w:r w:rsidR="005B3A8A" w:rsidRPr="00F44A82">
          <w:rPr>
            <w:rStyle w:val="Hyperlink"/>
            <w:noProof/>
          </w:rPr>
          <w:t>Load-balancing Container Instances - Spring Cloud Gateway Routing Proxy</w:t>
        </w:r>
        <w:r w:rsidR="005B3A8A">
          <w:rPr>
            <w:noProof/>
            <w:webHidden/>
          </w:rPr>
          <w:tab/>
        </w:r>
        <w:r w:rsidR="005B3A8A">
          <w:rPr>
            <w:noProof/>
            <w:webHidden/>
          </w:rPr>
          <w:fldChar w:fldCharType="begin"/>
        </w:r>
        <w:r w:rsidR="005B3A8A">
          <w:rPr>
            <w:noProof/>
            <w:webHidden/>
          </w:rPr>
          <w:instrText xml:space="preserve"> PAGEREF _Toc48121369 \h </w:instrText>
        </w:r>
        <w:r w:rsidR="005B3A8A">
          <w:rPr>
            <w:noProof/>
            <w:webHidden/>
          </w:rPr>
        </w:r>
        <w:r w:rsidR="005B3A8A">
          <w:rPr>
            <w:noProof/>
            <w:webHidden/>
          </w:rPr>
          <w:fldChar w:fldCharType="separate"/>
        </w:r>
        <w:r w:rsidR="005B3A8A">
          <w:rPr>
            <w:noProof/>
            <w:webHidden/>
          </w:rPr>
          <w:t>27</w:t>
        </w:r>
        <w:r w:rsidR="005B3A8A">
          <w:rPr>
            <w:noProof/>
            <w:webHidden/>
          </w:rPr>
          <w:fldChar w:fldCharType="end"/>
        </w:r>
      </w:hyperlink>
    </w:p>
    <w:p w14:paraId="7CCFA556" w14:textId="7904155A"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70" w:history="1">
        <w:r w:rsidR="005B3A8A" w:rsidRPr="00F44A82">
          <w:rPr>
            <w:rStyle w:val="Hyperlink"/>
            <w:noProof/>
          </w:rPr>
          <w:t>5.4</w:t>
        </w:r>
        <w:r w:rsidR="005B3A8A">
          <w:rPr>
            <w:rFonts w:asciiTheme="minorHAnsi" w:eastAsiaTheme="minorEastAsia" w:hAnsiTheme="minorHAnsi" w:cstheme="minorBidi"/>
            <w:smallCaps w:val="0"/>
            <w:noProof/>
            <w:sz w:val="24"/>
            <w:szCs w:val="24"/>
          </w:rPr>
          <w:tab/>
        </w:r>
        <w:r w:rsidR="005B3A8A" w:rsidRPr="00F44A82">
          <w:rPr>
            <w:rStyle w:val="Hyperlink"/>
            <w:noProof/>
          </w:rPr>
          <w:t>Flow for User Registration</w:t>
        </w:r>
        <w:r w:rsidR="005B3A8A">
          <w:rPr>
            <w:noProof/>
            <w:webHidden/>
          </w:rPr>
          <w:tab/>
        </w:r>
        <w:r w:rsidR="005B3A8A">
          <w:rPr>
            <w:noProof/>
            <w:webHidden/>
          </w:rPr>
          <w:fldChar w:fldCharType="begin"/>
        </w:r>
        <w:r w:rsidR="005B3A8A">
          <w:rPr>
            <w:noProof/>
            <w:webHidden/>
          </w:rPr>
          <w:instrText xml:space="preserve"> PAGEREF _Toc48121370 \h </w:instrText>
        </w:r>
        <w:r w:rsidR="005B3A8A">
          <w:rPr>
            <w:noProof/>
            <w:webHidden/>
          </w:rPr>
        </w:r>
        <w:r w:rsidR="005B3A8A">
          <w:rPr>
            <w:noProof/>
            <w:webHidden/>
          </w:rPr>
          <w:fldChar w:fldCharType="separate"/>
        </w:r>
        <w:r w:rsidR="005B3A8A">
          <w:rPr>
            <w:noProof/>
            <w:webHidden/>
          </w:rPr>
          <w:t>28</w:t>
        </w:r>
        <w:r w:rsidR="005B3A8A">
          <w:rPr>
            <w:noProof/>
            <w:webHidden/>
          </w:rPr>
          <w:fldChar w:fldCharType="end"/>
        </w:r>
      </w:hyperlink>
    </w:p>
    <w:p w14:paraId="4506CE13" w14:textId="4B6FB554"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71" w:history="1">
        <w:r w:rsidR="005B3A8A" w:rsidRPr="00F44A82">
          <w:rPr>
            <w:rStyle w:val="Hyperlink"/>
            <w:noProof/>
          </w:rPr>
          <w:t>5.5</w:t>
        </w:r>
        <w:r w:rsidR="005B3A8A">
          <w:rPr>
            <w:rFonts w:asciiTheme="minorHAnsi" w:eastAsiaTheme="minorEastAsia" w:hAnsiTheme="minorHAnsi" w:cstheme="minorBidi"/>
            <w:smallCaps w:val="0"/>
            <w:noProof/>
            <w:sz w:val="24"/>
            <w:szCs w:val="24"/>
          </w:rPr>
          <w:tab/>
        </w:r>
        <w:r w:rsidR="005B3A8A" w:rsidRPr="00F44A82">
          <w:rPr>
            <w:rStyle w:val="Hyperlink"/>
            <w:noProof/>
          </w:rPr>
          <w:t>Fintech Integration Scenario – PAN Validation Service Provided By Two Fintechs</w:t>
        </w:r>
        <w:r w:rsidR="005B3A8A">
          <w:rPr>
            <w:noProof/>
            <w:webHidden/>
          </w:rPr>
          <w:tab/>
        </w:r>
        <w:r w:rsidR="005B3A8A">
          <w:rPr>
            <w:noProof/>
            <w:webHidden/>
          </w:rPr>
          <w:fldChar w:fldCharType="begin"/>
        </w:r>
        <w:r w:rsidR="005B3A8A">
          <w:rPr>
            <w:noProof/>
            <w:webHidden/>
          </w:rPr>
          <w:instrText xml:space="preserve"> PAGEREF _Toc48121371 \h </w:instrText>
        </w:r>
        <w:r w:rsidR="005B3A8A">
          <w:rPr>
            <w:noProof/>
            <w:webHidden/>
          </w:rPr>
        </w:r>
        <w:r w:rsidR="005B3A8A">
          <w:rPr>
            <w:noProof/>
            <w:webHidden/>
          </w:rPr>
          <w:fldChar w:fldCharType="separate"/>
        </w:r>
        <w:r w:rsidR="005B3A8A">
          <w:rPr>
            <w:noProof/>
            <w:webHidden/>
          </w:rPr>
          <w:t>28</w:t>
        </w:r>
        <w:r w:rsidR="005B3A8A">
          <w:rPr>
            <w:noProof/>
            <w:webHidden/>
          </w:rPr>
          <w:fldChar w:fldCharType="end"/>
        </w:r>
      </w:hyperlink>
    </w:p>
    <w:p w14:paraId="311C963B" w14:textId="30AA5C67"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72" w:history="1">
        <w:r w:rsidR="005B3A8A" w:rsidRPr="00F44A82">
          <w:rPr>
            <w:rStyle w:val="Hyperlink"/>
            <w:noProof/>
          </w:rPr>
          <w:t>5.6</w:t>
        </w:r>
        <w:r w:rsidR="005B3A8A">
          <w:rPr>
            <w:rFonts w:asciiTheme="minorHAnsi" w:eastAsiaTheme="minorEastAsia" w:hAnsiTheme="minorHAnsi" w:cstheme="minorBidi"/>
            <w:smallCaps w:val="0"/>
            <w:noProof/>
            <w:sz w:val="24"/>
            <w:szCs w:val="24"/>
          </w:rPr>
          <w:tab/>
        </w:r>
        <w:r w:rsidR="005B3A8A" w:rsidRPr="00F44A82">
          <w:rPr>
            <w:rStyle w:val="Hyperlink"/>
            <w:noProof/>
          </w:rPr>
          <w:t>Async Third Party Services Invocation</w:t>
        </w:r>
        <w:r w:rsidR="005B3A8A">
          <w:rPr>
            <w:noProof/>
            <w:webHidden/>
          </w:rPr>
          <w:tab/>
        </w:r>
        <w:r w:rsidR="005B3A8A">
          <w:rPr>
            <w:noProof/>
            <w:webHidden/>
          </w:rPr>
          <w:fldChar w:fldCharType="begin"/>
        </w:r>
        <w:r w:rsidR="005B3A8A">
          <w:rPr>
            <w:noProof/>
            <w:webHidden/>
          </w:rPr>
          <w:instrText xml:space="preserve"> PAGEREF _Toc48121372 \h </w:instrText>
        </w:r>
        <w:r w:rsidR="005B3A8A">
          <w:rPr>
            <w:noProof/>
            <w:webHidden/>
          </w:rPr>
        </w:r>
        <w:r w:rsidR="005B3A8A">
          <w:rPr>
            <w:noProof/>
            <w:webHidden/>
          </w:rPr>
          <w:fldChar w:fldCharType="separate"/>
        </w:r>
        <w:r w:rsidR="005B3A8A">
          <w:rPr>
            <w:noProof/>
            <w:webHidden/>
          </w:rPr>
          <w:t>29</w:t>
        </w:r>
        <w:r w:rsidR="005B3A8A">
          <w:rPr>
            <w:noProof/>
            <w:webHidden/>
          </w:rPr>
          <w:fldChar w:fldCharType="end"/>
        </w:r>
      </w:hyperlink>
    </w:p>
    <w:p w14:paraId="30BC1B6B" w14:textId="536E7683"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73" w:history="1">
        <w:r w:rsidR="005B3A8A" w:rsidRPr="00F44A82">
          <w:rPr>
            <w:rStyle w:val="Hyperlink"/>
            <w:noProof/>
          </w:rPr>
          <w:t>5.7</w:t>
        </w:r>
        <w:r w:rsidR="005B3A8A">
          <w:rPr>
            <w:rFonts w:asciiTheme="minorHAnsi" w:eastAsiaTheme="minorEastAsia" w:hAnsiTheme="minorHAnsi" w:cstheme="minorBidi"/>
            <w:smallCaps w:val="0"/>
            <w:noProof/>
            <w:sz w:val="24"/>
            <w:szCs w:val="24"/>
          </w:rPr>
          <w:tab/>
        </w:r>
        <w:r w:rsidR="005B3A8A" w:rsidRPr="00F44A82">
          <w:rPr>
            <w:rStyle w:val="Hyperlink"/>
            <w:noProof/>
          </w:rPr>
          <w:t>OTP based 2FA Scenario</w:t>
        </w:r>
        <w:r w:rsidR="005B3A8A">
          <w:rPr>
            <w:noProof/>
            <w:webHidden/>
          </w:rPr>
          <w:tab/>
        </w:r>
        <w:r w:rsidR="005B3A8A">
          <w:rPr>
            <w:noProof/>
            <w:webHidden/>
          </w:rPr>
          <w:fldChar w:fldCharType="begin"/>
        </w:r>
        <w:r w:rsidR="005B3A8A">
          <w:rPr>
            <w:noProof/>
            <w:webHidden/>
          </w:rPr>
          <w:instrText xml:space="preserve"> PAGEREF _Toc48121373 \h </w:instrText>
        </w:r>
        <w:r w:rsidR="005B3A8A">
          <w:rPr>
            <w:noProof/>
            <w:webHidden/>
          </w:rPr>
        </w:r>
        <w:r w:rsidR="005B3A8A">
          <w:rPr>
            <w:noProof/>
            <w:webHidden/>
          </w:rPr>
          <w:fldChar w:fldCharType="separate"/>
        </w:r>
        <w:r w:rsidR="005B3A8A">
          <w:rPr>
            <w:noProof/>
            <w:webHidden/>
          </w:rPr>
          <w:t>30</w:t>
        </w:r>
        <w:r w:rsidR="005B3A8A">
          <w:rPr>
            <w:noProof/>
            <w:webHidden/>
          </w:rPr>
          <w:fldChar w:fldCharType="end"/>
        </w:r>
      </w:hyperlink>
    </w:p>
    <w:p w14:paraId="3B74A460" w14:textId="48BBD8CC"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74" w:history="1">
        <w:r w:rsidR="005B3A8A" w:rsidRPr="00F44A82">
          <w:rPr>
            <w:rStyle w:val="Hyperlink"/>
            <w:noProof/>
          </w:rPr>
          <w:t>5.8</w:t>
        </w:r>
        <w:r w:rsidR="005B3A8A">
          <w:rPr>
            <w:rFonts w:asciiTheme="minorHAnsi" w:eastAsiaTheme="minorEastAsia" w:hAnsiTheme="minorHAnsi" w:cstheme="minorBidi"/>
            <w:smallCaps w:val="0"/>
            <w:noProof/>
            <w:sz w:val="24"/>
            <w:szCs w:val="24"/>
          </w:rPr>
          <w:tab/>
        </w:r>
        <w:r w:rsidR="005B3A8A" w:rsidRPr="00F44A82">
          <w:rPr>
            <w:rStyle w:val="Hyperlink"/>
            <w:noProof/>
          </w:rPr>
          <w:t>Inter Microservice communication – Netflix Eureka, Feign Client, Ribbon, Hystrix &amp; Kafka</w:t>
        </w:r>
        <w:r w:rsidR="005B3A8A">
          <w:rPr>
            <w:noProof/>
            <w:webHidden/>
          </w:rPr>
          <w:tab/>
        </w:r>
        <w:r w:rsidR="005B3A8A">
          <w:rPr>
            <w:noProof/>
            <w:webHidden/>
          </w:rPr>
          <w:fldChar w:fldCharType="begin"/>
        </w:r>
        <w:r w:rsidR="005B3A8A">
          <w:rPr>
            <w:noProof/>
            <w:webHidden/>
          </w:rPr>
          <w:instrText xml:space="preserve"> PAGEREF _Toc48121374 \h </w:instrText>
        </w:r>
        <w:r w:rsidR="005B3A8A">
          <w:rPr>
            <w:noProof/>
            <w:webHidden/>
          </w:rPr>
        </w:r>
        <w:r w:rsidR="005B3A8A">
          <w:rPr>
            <w:noProof/>
            <w:webHidden/>
          </w:rPr>
          <w:fldChar w:fldCharType="separate"/>
        </w:r>
        <w:r w:rsidR="005B3A8A">
          <w:rPr>
            <w:noProof/>
            <w:webHidden/>
          </w:rPr>
          <w:t>30</w:t>
        </w:r>
        <w:r w:rsidR="005B3A8A">
          <w:rPr>
            <w:noProof/>
            <w:webHidden/>
          </w:rPr>
          <w:fldChar w:fldCharType="end"/>
        </w:r>
      </w:hyperlink>
    </w:p>
    <w:p w14:paraId="04D2BBD0" w14:textId="6B073D88"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75" w:history="1">
        <w:r w:rsidR="005B3A8A" w:rsidRPr="00F44A82">
          <w:rPr>
            <w:rStyle w:val="Hyperlink"/>
            <w:noProof/>
          </w:rPr>
          <w:t>5.9</w:t>
        </w:r>
        <w:r w:rsidR="005B3A8A">
          <w:rPr>
            <w:rFonts w:asciiTheme="minorHAnsi" w:eastAsiaTheme="minorEastAsia" w:hAnsiTheme="minorHAnsi" w:cstheme="minorBidi"/>
            <w:smallCaps w:val="0"/>
            <w:noProof/>
            <w:sz w:val="24"/>
            <w:szCs w:val="24"/>
          </w:rPr>
          <w:tab/>
        </w:r>
        <w:r w:rsidR="005B3A8A" w:rsidRPr="00F44A82">
          <w:rPr>
            <w:rStyle w:val="Hyperlink"/>
            <w:noProof/>
          </w:rPr>
          <w:t>Configurable Cross-cutting concerns – AOP &amp; Config Server</w:t>
        </w:r>
        <w:r w:rsidR="005B3A8A">
          <w:rPr>
            <w:noProof/>
            <w:webHidden/>
          </w:rPr>
          <w:tab/>
        </w:r>
        <w:r w:rsidR="005B3A8A">
          <w:rPr>
            <w:noProof/>
            <w:webHidden/>
          </w:rPr>
          <w:fldChar w:fldCharType="begin"/>
        </w:r>
        <w:r w:rsidR="005B3A8A">
          <w:rPr>
            <w:noProof/>
            <w:webHidden/>
          </w:rPr>
          <w:instrText xml:space="preserve"> PAGEREF _Toc48121375 \h </w:instrText>
        </w:r>
        <w:r w:rsidR="005B3A8A">
          <w:rPr>
            <w:noProof/>
            <w:webHidden/>
          </w:rPr>
        </w:r>
        <w:r w:rsidR="005B3A8A">
          <w:rPr>
            <w:noProof/>
            <w:webHidden/>
          </w:rPr>
          <w:fldChar w:fldCharType="separate"/>
        </w:r>
        <w:r w:rsidR="005B3A8A">
          <w:rPr>
            <w:noProof/>
            <w:webHidden/>
          </w:rPr>
          <w:t>31</w:t>
        </w:r>
        <w:r w:rsidR="005B3A8A">
          <w:rPr>
            <w:noProof/>
            <w:webHidden/>
          </w:rPr>
          <w:fldChar w:fldCharType="end"/>
        </w:r>
      </w:hyperlink>
    </w:p>
    <w:p w14:paraId="237BD23C" w14:textId="531CDA19"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76" w:history="1">
        <w:r w:rsidR="005B3A8A" w:rsidRPr="00F44A82">
          <w:rPr>
            <w:rStyle w:val="Hyperlink"/>
            <w:noProof/>
          </w:rPr>
          <w:t>5.10</w:t>
        </w:r>
        <w:r w:rsidR="005B3A8A">
          <w:rPr>
            <w:rFonts w:asciiTheme="minorHAnsi" w:eastAsiaTheme="minorEastAsia" w:hAnsiTheme="minorHAnsi" w:cstheme="minorBidi"/>
            <w:smallCaps w:val="0"/>
            <w:noProof/>
            <w:sz w:val="24"/>
            <w:szCs w:val="24"/>
          </w:rPr>
          <w:tab/>
        </w:r>
        <w:r w:rsidR="005B3A8A" w:rsidRPr="00F44A82">
          <w:rPr>
            <w:rStyle w:val="Hyperlink"/>
            <w:noProof/>
          </w:rPr>
          <w:t>Auto-scaling strategy</w:t>
        </w:r>
        <w:r w:rsidR="005B3A8A">
          <w:rPr>
            <w:noProof/>
            <w:webHidden/>
          </w:rPr>
          <w:tab/>
        </w:r>
        <w:r w:rsidR="005B3A8A">
          <w:rPr>
            <w:noProof/>
            <w:webHidden/>
          </w:rPr>
          <w:fldChar w:fldCharType="begin"/>
        </w:r>
        <w:r w:rsidR="005B3A8A">
          <w:rPr>
            <w:noProof/>
            <w:webHidden/>
          </w:rPr>
          <w:instrText xml:space="preserve"> PAGEREF _Toc48121376 \h </w:instrText>
        </w:r>
        <w:r w:rsidR="005B3A8A">
          <w:rPr>
            <w:noProof/>
            <w:webHidden/>
          </w:rPr>
        </w:r>
        <w:r w:rsidR="005B3A8A">
          <w:rPr>
            <w:noProof/>
            <w:webHidden/>
          </w:rPr>
          <w:fldChar w:fldCharType="separate"/>
        </w:r>
        <w:r w:rsidR="005B3A8A">
          <w:rPr>
            <w:noProof/>
            <w:webHidden/>
          </w:rPr>
          <w:t>36</w:t>
        </w:r>
        <w:r w:rsidR="005B3A8A">
          <w:rPr>
            <w:noProof/>
            <w:webHidden/>
          </w:rPr>
          <w:fldChar w:fldCharType="end"/>
        </w:r>
      </w:hyperlink>
    </w:p>
    <w:p w14:paraId="603D2010" w14:textId="52A4FA14"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77" w:history="1">
        <w:r w:rsidR="005B3A8A" w:rsidRPr="00F44A82">
          <w:rPr>
            <w:rStyle w:val="Hyperlink"/>
            <w:noProof/>
          </w:rPr>
          <w:t>5.11</w:t>
        </w:r>
        <w:r w:rsidR="005B3A8A">
          <w:rPr>
            <w:rFonts w:asciiTheme="minorHAnsi" w:eastAsiaTheme="minorEastAsia" w:hAnsiTheme="minorHAnsi" w:cstheme="minorBidi"/>
            <w:smallCaps w:val="0"/>
            <w:noProof/>
            <w:sz w:val="24"/>
            <w:szCs w:val="24"/>
          </w:rPr>
          <w:tab/>
        </w:r>
        <w:r w:rsidR="005B3A8A" w:rsidRPr="00F44A82">
          <w:rPr>
            <w:rStyle w:val="Hyperlink"/>
            <w:noProof/>
          </w:rPr>
          <w:t>Circuit Breaker</w:t>
        </w:r>
        <w:r w:rsidR="005B3A8A">
          <w:rPr>
            <w:noProof/>
            <w:webHidden/>
          </w:rPr>
          <w:tab/>
        </w:r>
        <w:r w:rsidR="005B3A8A">
          <w:rPr>
            <w:noProof/>
            <w:webHidden/>
          </w:rPr>
          <w:fldChar w:fldCharType="begin"/>
        </w:r>
        <w:r w:rsidR="005B3A8A">
          <w:rPr>
            <w:noProof/>
            <w:webHidden/>
          </w:rPr>
          <w:instrText xml:space="preserve"> PAGEREF _Toc48121377 \h </w:instrText>
        </w:r>
        <w:r w:rsidR="005B3A8A">
          <w:rPr>
            <w:noProof/>
            <w:webHidden/>
          </w:rPr>
        </w:r>
        <w:r w:rsidR="005B3A8A">
          <w:rPr>
            <w:noProof/>
            <w:webHidden/>
          </w:rPr>
          <w:fldChar w:fldCharType="separate"/>
        </w:r>
        <w:r w:rsidR="005B3A8A">
          <w:rPr>
            <w:noProof/>
            <w:webHidden/>
          </w:rPr>
          <w:t>36</w:t>
        </w:r>
        <w:r w:rsidR="005B3A8A">
          <w:rPr>
            <w:noProof/>
            <w:webHidden/>
          </w:rPr>
          <w:fldChar w:fldCharType="end"/>
        </w:r>
      </w:hyperlink>
    </w:p>
    <w:p w14:paraId="2403DE9B" w14:textId="7641F8A9"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78" w:history="1">
        <w:r w:rsidR="005B3A8A" w:rsidRPr="00F44A82">
          <w:rPr>
            <w:rStyle w:val="Hyperlink"/>
            <w:noProof/>
          </w:rPr>
          <w:t>5.12</w:t>
        </w:r>
        <w:r w:rsidR="005B3A8A">
          <w:rPr>
            <w:rFonts w:asciiTheme="minorHAnsi" w:eastAsiaTheme="minorEastAsia" w:hAnsiTheme="minorHAnsi" w:cstheme="minorBidi"/>
            <w:smallCaps w:val="0"/>
            <w:noProof/>
            <w:sz w:val="24"/>
            <w:szCs w:val="24"/>
          </w:rPr>
          <w:tab/>
        </w:r>
        <w:r w:rsidR="005B3A8A" w:rsidRPr="00F44A82">
          <w:rPr>
            <w:rStyle w:val="Hyperlink"/>
            <w:noProof/>
          </w:rPr>
          <w:t>Log Archival</w:t>
        </w:r>
        <w:r w:rsidR="005B3A8A">
          <w:rPr>
            <w:noProof/>
            <w:webHidden/>
          </w:rPr>
          <w:tab/>
        </w:r>
        <w:r w:rsidR="005B3A8A">
          <w:rPr>
            <w:noProof/>
            <w:webHidden/>
          </w:rPr>
          <w:fldChar w:fldCharType="begin"/>
        </w:r>
        <w:r w:rsidR="005B3A8A">
          <w:rPr>
            <w:noProof/>
            <w:webHidden/>
          </w:rPr>
          <w:instrText xml:space="preserve"> PAGEREF _Toc48121378 \h </w:instrText>
        </w:r>
        <w:r w:rsidR="005B3A8A">
          <w:rPr>
            <w:noProof/>
            <w:webHidden/>
          </w:rPr>
        </w:r>
        <w:r w:rsidR="005B3A8A">
          <w:rPr>
            <w:noProof/>
            <w:webHidden/>
          </w:rPr>
          <w:fldChar w:fldCharType="separate"/>
        </w:r>
        <w:r w:rsidR="005B3A8A">
          <w:rPr>
            <w:noProof/>
            <w:webHidden/>
          </w:rPr>
          <w:t>36</w:t>
        </w:r>
        <w:r w:rsidR="005B3A8A">
          <w:rPr>
            <w:noProof/>
            <w:webHidden/>
          </w:rPr>
          <w:fldChar w:fldCharType="end"/>
        </w:r>
      </w:hyperlink>
    </w:p>
    <w:p w14:paraId="437F9D27" w14:textId="4A3FFDE8"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79" w:history="1">
        <w:r w:rsidR="005B3A8A" w:rsidRPr="00F44A82">
          <w:rPr>
            <w:rStyle w:val="Hyperlink"/>
            <w:noProof/>
          </w:rPr>
          <w:t>5.13</w:t>
        </w:r>
        <w:r w:rsidR="005B3A8A">
          <w:rPr>
            <w:rFonts w:asciiTheme="minorHAnsi" w:eastAsiaTheme="minorEastAsia" w:hAnsiTheme="minorHAnsi" w:cstheme="minorBidi"/>
            <w:smallCaps w:val="0"/>
            <w:noProof/>
            <w:sz w:val="24"/>
            <w:szCs w:val="24"/>
          </w:rPr>
          <w:tab/>
        </w:r>
        <w:r w:rsidR="005B3A8A" w:rsidRPr="00F44A82">
          <w:rPr>
            <w:rStyle w:val="Hyperlink"/>
            <w:noProof/>
          </w:rPr>
          <w:t>Clearing and Settlement use case realization</w:t>
        </w:r>
        <w:r w:rsidR="005B3A8A">
          <w:rPr>
            <w:noProof/>
            <w:webHidden/>
          </w:rPr>
          <w:tab/>
        </w:r>
        <w:r w:rsidR="005B3A8A">
          <w:rPr>
            <w:noProof/>
            <w:webHidden/>
          </w:rPr>
          <w:fldChar w:fldCharType="begin"/>
        </w:r>
        <w:r w:rsidR="005B3A8A">
          <w:rPr>
            <w:noProof/>
            <w:webHidden/>
          </w:rPr>
          <w:instrText xml:space="preserve"> PAGEREF _Toc48121379 \h </w:instrText>
        </w:r>
        <w:r w:rsidR="005B3A8A">
          <w:rPr>
            <w:noProof/>
            <w:webHidden/>
          </w:rPr>
        </w:r>
        <w:r w:rsidR="005B3A8A">
          <w:rPr>
            <w:noProof/>
            <w:webHidden/>
          </w:rPr>
          <w:fldChar w:fldCharType="separate"/>
        </w:r>
        <w:r w:rsidR="005B3A8A">
          <w:rPr>
            <w:noProof/>
            <w:webHidden/>
          </w:rPr>
          <w:t>37</w:t>
        </w:r>
        <w:r w:rsidR="005B3A8A">
          <w:rPr>
            <w:noProof/>
            <w:webHidden/>
          </w:rPr>
          <w:fldChar w:fldCharType="end"/>
        </w:r>
      </w:hyperlink>
    </w:p>
    <w:p w14:paraId="11BCA787" w14:textId="1FA53928" w:rsidR="005B3A8A" w:rsidRDefault="005B2C26">
      <w:pPr>
        <w:pStyle w:val="TOC1"/>
        <w:rPr>
          <w:rFonts w:asciiTheme="minorHAnsi" w:eastAsiaTheme="minorEastAsia" w:hAnsiTheme="minorHAnsi" w:cstheme="minorBidi"/>
          <w:b w:val="0"/>
          <w:bCs w:val="0"/>
          <w:caps w:val="0"/>
          <w:noProof/>
          <w:sz w:val="24"/>
          <w:szCs w:val="24"/>
        </w:rPr>
      </w:pPr>
      <w:hyperlink w:anchor="_Toc48121380" w:history="1">
        <w:r w:rsidR="005B3A8A" w:rsidRPr="00F44A82">
          <w:rPr>
            <w:rStyle w:val="Hyperlink"/>
            <w:noProof/>
          </w:rPr>
          <w:t>6</w:t>
        </w:r>
        <w:r w:rsidR="005B3A8A">
          <w:rPr>
            <w:rFonts w:asciiTheme="minorHAnsi" w:eastAsiaTheme="minorEastAsia" w:hAnsiTheme="minorHAnsi" w:cstheme="minorBidi"/>
            <w:b w:val="0"/>
            <w:bCs w:val="0"/>
            <w:caps w:val="0"/>
            <w:noProof/>
            <w:sz w:val="24"/>
            <w:szCs w:val="24"/>
          </w:rPr>
          <w:tab/>
        </w:r>
        <w:r w:rsidR="005B3A8A" w:rsidRPr="00F44A82">
          <w:rPr>
            <w:rStyle w:val="Hyperlink"/>
            <w:noProof/>
          </w:rPr>
          <w:t>Front End Architecture</w:t>
        </w:r>
        <w:r w:rsidR="005B3A8A">
          <w:rPr>
            <w:noProof/>
            <w:webHidden/>
          </w:rPr>
          <w:tab/>
        </w:r>
        <w:r w:rsidR="005B3A8A">
          <w:rPr>
            <w:noProof/>
            <w:webHidden/>
          </w:rPr>
          <w:fldChar w:fldCharType="begin"/>
        </w:r>
        <w:r w:rsidR="005B3A8A">
          <w:rPr>
            <w:noProof/>
            <w:webHidden/>
          </w:rPr>
          <w:instrText xml:space="preserve"> PAGEREF _Toc48121380 \h </w:instrText>
        </w:r>
        <w:r w:rsidR="005B3A8A">
          <w:rPr>
            <w:noProof/>
            <w:webHidden/>
          </w:rPr>
        </w:r>
        <w:r w:rsidR="005B3A8A">
          <w:rPr>
            <w:noProof/>
            <w:webHidden/>
          </w:rPr>
          <w:fldChar w:fldCharType="separate"/>
        </w:r>
        <w:r w:rsidR="005B3A8A">
          <w:rPr>
            <w:noProof/>
            <w:webHidden/>
          </w:rPr>
          <w:t>42</w:t>
        </w:r>
        <w:r w:rsidR="005B3A8A">
          <w:rPr>
            <w:noProof/>
            <w:webHidden/>
          </w:rPr>
          <w:fldChar w:fldCharType="end"/>
        </w:r>
      </w:hyperlink>
    </w:p>
    <w:p w14:paraId="0D73AF07" w14:textId="4F70970B"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81" w:history="1">
        <w:r w:rsidR="005B3A8A" w:rsidRPr="00F44A82">
          <w:rPr>
            <w:rStyle w:val="Hyperlink"/>
            <w:noProof/>
          </w:rPr>
          <w:t>6.1</w:t>
        </w:r>
        <w:r w:rsidR="005B3A8A">
          <w:rPr>
            <w:rFonts w:asciiTheme="minorHAnsi" w:eastAsiaTheme="minorEastAsia" w:hAnsiTheme="minorHAnsi" w:cstheme="minorBidi"/>
            <w:smallCaps w:val="0"/>
            <w:noProof/>
            <w:sz w:val="24"/>
            <w:szCs w:val="24"/>
          </w:rPr>
          <w:tab/>
        </w:r>
        <w:r w:rsidR="005B3A8A" w:rsidRPr="00F44A82">
          <w:rPr>
            <w:rStyle w:val="Hyperlink"/>
            <w:noProof/>
          </w:rPr>
          <w:t>Parivartan UI/UX Best Practices</w:t>
        </w:r>
        <w:r w:rsidR="005B3A8A">
          <w:rPr>
            <w:noProof/>
            <w:webHidden/>
          </w:rPr>
          <w:tab/>
        </w:r>
        <w:r w:rsidR="005B3A8A">
          <w:rPr>
            <w:noProof/>
            <w:webHidden/>
          </w:rPr>
          <w:fldChar w:fldCharType="begin"/>
        </w:r>
        <w:r w:rsidR="005B3A8A">
          <w:rPr>
            <w:noProof/>
            <w:webHidden/>
          </w:rPr>
          <w:instrText xml:space="preserve"> PAGEREF _Toc48121381 \h </w:instrText>
        </w:r>
        <w:r w:rsidR="005B3A8A">
          <w:rPr>
            <w:noProof/>
            <w:webHidden/>
          </w:rPr>
        </w:r>
        <w:r w:rsidR="005B3A8A">
          <w:rPr>
            <w:noProof/>
            <w:webHidden/>
          </w:rPr>
          <w:fldChar w:fldCharType="separate"/>
        </w:r>
        <w:r w:rsidR="005B3A8A">
          <w:rPr>
            <w:noProof/>
            <w:webHidden/>
          </w:rPr>
          <w:t>42</w:t>
        </w:r>
        <w:r w:rsidR="005B3A8A">
          <w:rPr>
            <w:noProof/>
            <w:webHidden/>
          </w:rPr>
          <w:fldChar w:fldCharType="end"/>
        </w:r>
      </w:hyperlink>
    </w:p>
    <w:p w14:paraId="2A0E4FE0" w14:textId="7A9C2778"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82" w:history="1">
        <w:r w:rsidR="005B3A8A" w:rsidRPr="00F44A82">
          <w:rPr>
            <w:rStyle w:val="Hyperlink"/>
            <w:noProof/>
          </w:rPr>
          <w:t>6.2</w:t>
        </w:r>
        <w:r w:rsidR="005B3A8A">
          <w:rPr>
            <w:rFonts w:asciiTheme="minorHAnsi" w:eastAsiaTheme="minorEastAsia" w:hAnsiTheme="minorHAnsi" w:cstheme="minorBidi"/>
            <w:smallCaps w:val="0"/>
            <w:noProof/>
            <w:sz w:val="24"/>
            <w:szCs w:val="24"/>
          </w:rPr>
          <w:tab/>
        </w:r>
        <w:r w:rsidR="005B3A8A" w:rsidRPr="00F44A82">
          <w:rPr>
            <w:rStyle w:val="Hyperlink"/>
            <w:noProof/>
          </w:rPr>
          <w:t>UI Component Types</w:t>
        </w:r>
        <w:r w:rsidR="005B3A8A">
          <w:rPr>
            <w:noProof/>
            <w:webHidden/>
          </w:rPr>
          <w:tab/>
        </w:r>
        <w:r w:rsidR="005B3A8A">
          <w:rPr>
            <w:noProof/>
            <w:webHidden/>
          </w:rPr>
          <w:fldChar w:fldCharType="begin"/>
        </w:r>
        <w:r w:rsidR="005B3A8A">
          <w:rPr>
            <w:noProof/>
            <w:webHidden/>
          </w:rPr>
          <w:instrText xml:space="preserve"> PAGEREF _Toc48121382 \h </w:instrText>
        </w:r>
        <w:r w:rsidR="005B3A8A">
          <w:rPr>
            <w:noProof/>
            <w:webHidden/>
          </w:rPr>
        </w:r>
        <w:r w:rsidR="005B3A8A">
          <w:rPr>
            <w:noProof/>
            <w:webHidden/>
          </w:rPr>
          <w:fldChar w:fldCharType="separate"/>
        </w:r>
        <w:r w:rsidR="005B3A8A">
          <w:rPr>
            <w:noProof/>
            <w:webHidden/>
          </w:rPr>
          <w:t>46</w:t>
        </w:r>
        <w:r w:rsidR="005B3A8A">
          <w:rPr>
            <w:noProof/>
            <w:webHidden/>
          </w:rPr>
          <w:fldChar w:fldCharType="end"/>
        </w:r>
      </w:hyperlink>
    </w:p>
    <w:p w14:paraId="021AFDED" w14:textId="6AEDC0AA"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83" w:history="1">
        <w:r w:rsidR="005B3A8A" w:rsidRPr="00F44A82">
          <w:rPr>
            <w:rStyle w:val="Hyperlink"/>
            <w:noProof/>
          </w:rPr>
          <w:t>6.3</w:t>
        </w:r>
        <w:r w:rsidR="005B3A8A">
          <w:rPr>
            <w:rFonts w:asciiTheme="minorHAnsi" w:eastAsiaTheme="minorEastAsia" w:hAnsiTheme="minorHAnsi" w:cstheme="minorBidi"/>
            <w:smallCaps w:val="0"/>
            <w:noProof/>
            <w:sz w:val="24"/>
            <w:szCs w:val="24"/>
          </w:rPr>
          <w:tab/>
        </w:r>
        <w:r w:rsidR="005B3A8A" w:rsidRPr="00F44A82">
          <w:rPr>
            <w:rStyle w:val="Hyperlink"/>
            <w:noProof/>
          </w:rPr>
          <w:t>A Component Centric Work Flow</w:t>
        </w:r>
        <w:r w:rsidR="005B3A8A">
          <w:rPr>
            <w:noProof/>
            <w:webHidden/>
          </w:rPr>
          <w:tab/>
        </w:r>
        <w:r w:rsidR="005B3A8A">
          <w:rPr>
            <w:noProof/>
            <w:webHidden/>
          </w:rPr>
          <w:fldChar w:fldCharType="begin"/>
        </w:r>
        <w:r w:rsidR="005B3A8A">
          <w:rPr>
            <w:noProof/>
            <w:webHidden/>
          </w:rPr>
          <w:instrText xml:space="preserve"> PAGEREF _Toc48121383 \h </w:instrText>
        </w:r>
        <w:r w:rsidR="005B3A8A">
          <w:rPr>
            <w:noProof/>
            <w:webHidden/>
          </w:rPr>
        </w:r>
        <w:r w:rsidR="005B3A8A">
          <w:rPr>
            <w:noProof/>
            <w:webHidden/>
          </w:rPr>
          <w:fldChar w:fldCharType="separate"/>
        </w:r>
        <w:r w:rsidR="005B3A8A">
          <w:rPr>
            <w:noProof/>
            <w:webHidden/>
          </w:rPr>
          <w:t>46</w:t>
        </w:r>
        <w:r w:rsidR="005B3A8A">
          <w:rPr>
            <w:noProof/>
            <w:webHidden/>
          </w:rPr>
          <w:fldChar w:fldCharType="end"/>
        </w:r>
      </w:hyperlink>
    </w:p>
    <w:p w14:paraId="608C0D64" w14:textId="42464F34"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84" w:history="1">
        <w:r w:rsidR="005B3A8A" w:rsidRPr="00F44A82">
          <w:rPr>
            <w:rStyle w:val="Hyperlink"/>
            <w:noProof/>
          </w:rPr>
          <w:t>6.4</w:t>
        </w:r>
        <w:r w:rsidR="005B3A8A">
          <w:rPr>
            <w:rFonts w:asciiTheme="minorHAnsi" w:eastAsiaTheme="minorEastAsia" w:hAnsiTheme="minorHAnsi" w:cstheme="minorBidi"/>
            <w:smallCaps w:val="0"/>
            <w:noProof/>
            <w:sz w:val="24"/>
            <w:szCs w:val="24"/>
          </w:rPr>
          <w:tab/>
        </w:r>
        <w:r w:rsidR="005B3A8A" w:rsidRPr="00F44A82">
          <w:rPr>
            <w:rStyle w:val="Hyperlink"/>
            <w:noProof/>
          </w:rPr>
          <w:t>Web Frontend Architecture diagram</w:t>
        </w:r>
        <w:r w:rsidR="005B3A8A">
          <w:rPr>
            <w:noProof/>
            <w:webHidden/>
          </w:rPr>
          <w:tab/>
        </w:r>
        <w:r w:rsidR="005B3A8A">
          <w:rPr>
            <w:noProof/>
            <w:webHidden/>
          </w:rPr>
          <w:fldChar w:fldCharType="begin"/>
        </w:r>
        <w:r w:rsidR="005B3A8A">
          <w:rPr>
            <w:noProof/>
            <w:webHidden/>
          </w:rPr>
          <w:instrText xml:space="preserve"> PAGEREF _Toc48121384 \h </w:instrText>
        </w:r>
        <w:r w:rsidR="005B3A8A">
          <w:rPr>
            <w:noProof/>
            <w:webHidden/>
          </w:rPr>
        </w:r>
        <w:r w:rsidR="005B3A8A">
          <w:rPr>
            <w:noProof/>
            <w:webHidden/>
          </w:rPr>
          <w:fldChar w:fldCharType="separate"/>
        </w:r>
        <w:r w:rsidR="005B3A8A">
          <w:rPr>
            <w:noProof/>
            <w:webHidden/>
          </w:rPr>
          <w:t>47</w:t>
        </w:r>
        <w:r w:rsidR="005B3A8A">
          <w:rPr>
            <w:noProof/>
            <w:webHidden/>
          </w:rPr>
          <w:fldChar w:fldCharType="end"/>
        </w:r>
      </w:hyperlink>
    </w:p>
    <w:p w14:paraId="77EA9A2E" w14:textId="55F6279F"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85" w:history="1">
        <w:r w:rsidR="005B3A8A" w:rsidRPr="00F44A82">
          <w:rPr>
            <w:rStyle w:val="Hyperlink"/>
            <w:noProof/>
          </w:rPr>
          <w:t>6.5</w:t>
        </w:r>
        <w:r w:rsidR="005B3A8A">
          <w:rPr>
            <w:rFonts w:asciiTheme="minorHAnsi" w:eastAsiaTheme="minorEastAsia" w:hAnsiTheme="minorHAnsi" w:cstheme="minorBidi"/>
            <w:smallCaps w:val="0"/>
            <w:noProof/>
            <w:sz w:val="24"/>
            <w:szCs w:val="24"/>
          </w:rPr>
          <w:tab/>
        </w:r>
        <w:r w:rsidR="005B3A8A" w:rsidRPr="00F44A82">
          <w:rPr>
            <w:rStyle w:val="Hyperlink"/>
            <w:noProof/>
          </w:rPr>
          <w:t>Lazy loading for Modules</w:t>
        </w:r>
        <w:r w:rsidR="005B3A8A">
          <w:rPr>
            <w:noProof/>
            <w:webHidden/>
          </w:rPr>
          <w:tab/>
        </w:r>
        <w:r w:rsidR="005B3A8A">
          <w:rPr>
            <w:noProof/>
            <w:webHidden/>
          </w:rPr>
          <w:fldChar w:fldCharType="begin"/>
        </w:r>
        <w:r w:rsidR="005B3A8A">
          <w:rPr>
            <w:noProof/>
            <w:webHidden/>
          </w:rPr>
          <w:instrText xml:space="preserve"> PAGEREF _Toc48121385 \h </w:instrText>
        </w:r>
        <w:r w:rsidR="005B3A8A">
          <w:rPr>
            <w:noProof/>
            <w:webHidden/>
          </w:rPr>
        </w:r>
        <w:r w:rsidR="005B3A8A">
          <w:rPr>
            <w:noProof/>
            <w:webHidden/>
          </w:rPr>
          <w:fldChar w:fldCharType="separate"/>
        </w:r>
        <w:r w:rsidR="005B3A8A">
          <w:rPr>
            <w:noProof/>
            <w:webHidden/>
          </w:rPr>
          <w:t>48</w:t>
        </w:r>
        <w:r w:rsidR="005B3A8A">
          <w:rPr>
            <w:noProof/>
            <w:webHidden/>
          </w:rPr>
          <w:fldChar w:fldCharType="end"/>
        </w:r>
      </w:hyperlink>
    </w:p>
    <w:p w14:paraId="7E29DA48" w14:textId="3C85B1F8"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86" w:history="1">
        <w:r w:rsidR="005B3A8A" w:rsidRPr="00F44A82">
          <w:rPr>
            <w:rStyle w:val="Hyperlink"/>
            <w:noProof/>
          </w:rPr>
          <w:t>6.6</w:t>
        </w:r>
        <w:r w:rsidR="005B3A8A">
          <w:rPr>
            <w:rFonts w:asciiTheme="minorHAnsi" w:eastAsiaTheme="minorEastAsia" w:hAnsiTheme="minorHAnsi" w:cstheme="minorBidi"/>
            <w:smallCaps w:val="0"/>
            <w:noProof/>
            <w:sz w:val="24"/>
            <w:szCs w:val="24"/>
          </w:rPr>
          <w:tab/>
        </w:r>
        <w:r w:rsidR="005B3A8A" w:rsidRPr="00F44A82">
          <w:rPr>
            <w:rStyle w:val="Hyperlink"/>
            <w:noProof/>
          </w:rPr>
          <w:t>Web Login</w:t>
        </w:r>
        <w:r w:rsidR="005B3A8A">
          <w:rPr>
            <w:noProof/>
            <w:webHidden/>
          </w:rPr>
          <w:tab/>
        </w:r>
        <w:r w:rsidR="005B3A8A">
          <w:rPr>
            <w:noProof/>
            <w:webHidden/>
          </w:rPr>
          <w:fldChar w:fldCharType="begin"/>
        </w:r>
        <w:r w:rsidR="005B3A8A">
          <w:rPr>
            <w:noProof/>
            <w:webHidden/>
          </w:rPr>
          <w:instrText xml:space="preserve"> PAGEREF _Toc48121386 \h </w:instrText>
        </w:r>
        <w:r w:rsidR="005B3A8A">
          <w:rPr>
            <w:noProof/>
            <w:webHidden/>
          </w:rPr>
        </w:r>
        <w:r w:rsidR="005B3A8A">
          <w:rPr>
            <w:noProof/>
            <w:webHidden/>
          </w:rPr>
          <w:fldChar w:fldCharType="separate"/>
        </w:r>
        <w:r w:rsidR="005B3A8A">
          <w:rPr>
            <w:noProof/>
            <w:webHidden/>
          </w:rPr>
          <w:t>49</w:t>
        </w:r>
        <w:r w:rsidR="005B3A8A">
          <w:rPr>
            <w:noProof/>
            <w:webHidden/>
          </w:rPr>
          <w:fldChar w:fldCharType="end"/>
        </w:r>
      </w:hyperlink>
    </w:p>
    <w:p w14:paraId="26A7FADD" w14:textId="4F9EF8A7"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87" w:history="1">
        <w:r w:rsidR="005B3A8A" w:rsidRPr="00F44A82">
          <w:rPr>
            <w:rStyle w:val="Hyperlink"/>
            <w:noProof/>
          </w:rPr>
          <w:t>6.7</w:t>
        </w:r>
        <w:r w:rsidR="005B3A8A">
          <w:rPr>
            <w:rFonts w:asciiTheme="minorHAnsi" w:eastAsiaTheme="minorEastAsia" w:hAnsiTheme="minorHAnsi" w:cstheme="minorBidi"/>
            <w:smallCaps w:val="0"/>
            <w:noProof/>
            <w:sz w:val="24"/>
            <w:szCs w:val="24"/>
          </w:rPr>
          <w:tab/>
        </w:r>
        <w:r w:rsidR="005B3A8A" w:rsidRPr="00F44A82">
          <w:rPr>
            <w:rStyle w:val="Hyperlink"/>
            <w:noProof/>
          </w:rPr>
          <w:t>Code review and quality checks</w:t>
        </w:r>
        <w:r w:rsidR="005B3A8A">
          <w:rPr>
            <w:noProof/>
            <w:webHidden/>
          </w:rPr>
          <w:tab/>
        </w:r>
        <w:r w:rsidR="005B3A8A">
          <w:rPr>
            <w:noProof/>
            <w:webHidden/>
          </w:rPr>
          <w:fldChar w:fldCharType="begin"/>
        </w:r>
        <w:r w:rsidR="005B3A8A">
          <w:rPr>
            <w:noProof/>
            <w:webHidden/>
          </w:rPr>
          <w:instrText xml:space="preserve"> PAGEREF _Toc48121387 \h </w:instrText>
        </w:r>
        <w:r w:rsidR="005B3A8A">
          <w:rPr>
            <w:noProof/>
            <w:webHidden/>
          </w:rPr>
        </w:r>
        <w:r w:rsidR="005B3A8A">
          <w:rPr>
            <w:noProof/>
            <w:webHidden/>
          </w:rPr>
          <w:fldChar w:fldCharType="separate"/>
        </w:r>
        <w:r w:rsidR="005B3A8A">
          <w:rPr>
            <w:noProof/>
            <w:webHidden/>
          </w:rPr>
          <w:t>49</w:t>
        </w:r>
        <w:r w:rsidR="005B3A8A">
          <w:rPr>
            <w:noProof/>
            <w:webHidden/>
          </w:rPr>
          <w:fldChar w:fldCharType="end"/>
        </w:r>
      </w:hyperlink>
    </w:p>
    <w:p w14:paraId="154FA9C2" w14:textId="025FAAF4"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88" w:history="1">
        <w:r w:rsidR="005B3A8A" w:rsidRPr="00F44A82">
          <w:rPr>
            <w:rStyle w:val="Hyperlink"/>
            <w:noProof/>
          </w:rPr>
          <w:t>6.8</w:t>
        </w:r>
        <w:r w:rsidR="005B3A8A">
          <w:rPr>
            <w:rFonts w:asciiTheme="minorHAnsi" w:eastAsiaTheme="minorEastAsia" w:hAnsiTheme="minorHAnsi" w:cstheme="minorBidi"/>
            <w:smallCaps w:val="0"/>
            <w:noProof/>
            <w:sz w:val="24"/>
            <w:szCs w:val="24"/>
          </w:rPr>
          <w:tab/>
        </w:r>
        <w:r w:rsidR="005B3A8A" w:rsidRPr="00F44A82">
          <w:rPr>
            <w:rStyle w:val="Hyperlink"/>
            <w:noProof/>
          </w:rPr>
          <w:t>Accessibility</w:t>
        </w:r>
        <w:r w:rsidR="005B3A8A">
          <w:rPr>
            <w:noProof/>
            <w:webHidden/>
          </w:rPr>
          <w:tab/>
        </w:r>
        <w:r w:rsidR="005B3A8A">
          <w:rPr>
            <w:noProof/>
            <w:webHidden/>
          </w:rPr>
          <w:fldChar w:fldCharType="begin"/>
        </w:r>
        <w:r w:rsidR="005B3A8A">
          <w:rPr>
            <w:noProof/>
            <w:webHidden/>
          </w:rPr>
          <w:instrText xml:space="preserve"> PAGEREF _Toc48121388 \h </w:instrText>
        </w:r>
        <w:r w:rsidR="005B3A8A">
          <w:rPr>
            <w:noProof/>
            <w:webHidden/>
          </w:rPr>
        </w:r>
        <w:r w:rsidR="005B3A8A">
          <w:rPr>
            <w:noProof/>
            <w:webHidden/>
          </w:rPr>
          <w:fldChar w:fldCharType="separate"/>
        </w:r>
        <w:r w:rsidR="005B3A8A">
          <w:rPr>
            <w:noProof/>
            <w:webHidden/>
          </w:rPr>
          <w:t>49</w:t>
        </w:r>
        <w:r w:rsidR="005B3A8A">
          <w:rPr>
            <w:noProof/>
            <w:webHidden/>
          </w:rPr>
          <w:fldChar w:fldCharType="end"/>
        </w:r>
      </w:hyperlink>
    </w:p>
    <w:p w14:paraId="2C30372B" w14:textId="65EF62DC"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89" w:history="1">
        <w:r w:rsidR="005B3A8A" w:rsidRPr="00F44A82">
          <w:rPr>
            <w:rStyle w:val="Hyperlink"/>
            <w:noProof/>
          </w:rPr>
          <w:t>6.9</w:t>
        </w:r>
        <w:r w:rsidR="005B3A8A">
          <w:rPr>
            <w:rFonts w:asciiTheme="minorHAnsi" w:eastAsiaTheme="minorEastAsia" w:hAnsiTheme="minorHAnsi" w:cstheme="minorBidi"/>
            <w:smallCaps w:val="0"/>
            <w:noProof/>
            <w:sz w:val="24"/>
            <w:szCs w:val="24"/>
          </w:rPr>
          <w:tab/>
        </w:r>
        <w:r w:rsidR="005B3A8A" w:rsidRPr="00F44A82">
          <w:rPr>
            <w:rStyle w:val="Hyperlink"/>
            <w:noProof/>
          </w:rPr>
          <w:t>Web Content Delivery Through Akamai CDN Network</w:t>
        </w:r>
        <w:r w:rsidR="005B3A8A">
          <w:rPr>
            <w:noProof/>
            <w:webHidden/>
          </w:rPr>
          <w:tab/>
        </w:r>
        <w:r w:rsidR="005B3A8A">
          <w:rPr>
            <w:noProof/>
            <w:webHidden/>
          </w:rPr>
          <w:fldChar w:fldCharType="begin"/>
        </w:r>
        <w:r w:rsidR="005B3A8A">
          <w:rPr>
            <w:noProof/>
            <w:webHidden/>
          </w:rPr>
          <w:instrText xml:space="preserve"> PAGEREF _Toc48121389 \h </w:instrText>
        </w:r>
        <w:r w:rsidR="005B3A8A">
          <w:rPr>
            <w:noProof/>
            <w:webHidden/>
          </w:rPr>
        </w:r>
        <w:r w:rsidR="005B3A8A">
          <w:rPr>
            <w:noProof/>
            <w:webHidden/>
          </w:rPr>
          <w:fldChar w:fldCharType="separate"/>
        </w:r>
        <w:r w:rsidR="005B3A8A">
          <w:rPr>
            <w:noProof/>
            <w:webHidden/>
          </w:rPr>
          <w:t>50</w:t>
        </w:r>
        <w:r w:rsidR="005B3A8A">
          <w:rPr>
            <w:noProof/>
            <w:webHidden/>
          </w:rPr>
          <w:fldChar w:fldCharType="end"/>
        </w:r>
      </w:hyperlink>
    </w:p>
    <w:p w14:paraId="50C12F3B" w14:textId="56E930CC"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90" w:history="1">
        <w:r w:rsidR="005B3A8A" w:rsidRPr="00F44A82">
          <w:rPr>
            <w:rStyle w:val="Hyperlink"/>
            <w:noProof/>
          </w:rPr>
          <w:t>6.10</w:t>
        </w:r>
        <w:r w:rsidR="005B3A8A">
          <w:rPr>
            <w:rFonts w:asciiTheme="minorHAnsi" w:eastAsiaTheme="minorEastAsia" w:hAnsiTheme="minorHAnsi" w:cstheme="minorBidi"/>
            <w:smallCaps w:val="0"/>
            <w:noProof/>
            <w:sz w:val="24"/>
            <w:szCs w:val="24"/>
          </w:rPr>
          <w:tab/>
        </w:r>
        <w:r w:rsidR="005B3A8A" w:rsidRPr="00F44A82">
          <w:rPr>
            <w:rStyle w:val="Hyperlink"/>
            <w:noProof/>
          </w:rPr>
          <w:t>Mobile React Native Framework</w:t>
        </w:r>
        <w:r w:rsidR="005B3A8A">
          <w:rPr>
            <w:noProof/>
            <w:webHidden/>
          </w:rPr>
          <w:tab/>
        </w:r>
        <w:r w:rsidR="005B3A8A">
          <w:rPr>
            <w:noProof/>
            <w:webHidden/>
          </w:rPr>
          <w:fldChar w:fldCharType="begin"/>
        </w:r>
        <w:r w:rsidR="005B3A8A">
          <w:rPr>
            <w:noProof/>
            <w:webHidden/>
          </w:rPr>
          <w:instrText xml:space="preserve"> PAGEREF _Toc48121390 \h </w:instrText>
        </w:r>
        <w:r w:rsidR="005B3A8A">
          <w:rPr>
            <w:noProof/>
            <w:webHidden/>
          </w:rPr>
        </w:r>
        <w:r w:rsidR="005B3A8A">
          <w:rPr>
            <w:noProof/>
            <w:webHidden/>
          </w:rPr>
          <w:fldChar w:fldCharType="separate"/>
        </w:r>
        <w:r w:rsidR="005B3A8A">
          <w:rPr>
            <w:noProof/>
            <w:webHidden/>
          </w:rPr>
          <w:t>52</w:t>
        </w:r>
        <w:r w:rsidR="005B3A8A">
          <w:rPr>
            <w:noProof/>
            <w:webHidden/>
          </w:rPr>
          <w:fldChar w:fldCharType="end"/>
        </w:r>
      </w:hyperlink>
    </w:p>
    <w:p w14:paraId="1E3DD6A2" w14:textId="5549F755"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91" w:history="1">
        <w:r w:rsidR="005B3A8A" w:rsidRPr="00F44A82">
          <w:rPr>
            <w:rStyle w:val="Hyperlink"/>
            <w:noProof/>
          </w:rPr>
          <w:t>6.11</w:t>
        </w:r>
        <w:r w:rsidR="005B3A8A">
          <w:rPr>
            <w:rFonts w:asciiTheme="minorHAnsi" w:eastAsiaTheme="minorEastAsia" w:hAnsiTheme="minorHAnsi" w:cstheme="minorBidi"/>
            <w:smallCaps w:val="0"/>
            <w:noProof/>
            <w:sz w:val="24"/>
            <w:szCs w:val="24"/>
          </w:rPr>
          <w:tab/>
        </w:r>
        <w:r w:rsidR="005B3A8A" w:rsidRPr="00F44A82">
          <w:rPr>
            <w:rStyle w:val="Hyperlink"/>
            <w:noProof/>
          </w:rPr>
          <w:t>React Native UI Core Components</w:t>
        </w:r>
        <w:r w:rsidR="005B3A8A">
          <w:rPr>
            <w:noProof/>
            <w:webHidden/>
          </w:rPr>
          <w:tab/>
        </w:r>
        <w:r w:rsidR="005B3A8A">
          <w:rPr>
            <w:noProof/>
            <w:webHidden/>
          </w:rPr>
          <w:fldChar w:fldCharType="begin"/>
        </w:r>
        <w:r w:rsidR="005B3A8A">
          <w:rPr>
            <w:noProof/>
            <w:webHidden/>
          </w:rPr>
          <w:instrText xml:space="preserve"> PAGEREF _Toc48121391 \h </w:instrText>
        </w:r>
        <w:r w:rsidR="005B3A8A">
          <w:rPr>
            <w:noProof/>
            <w:webHidden/>
          </w:rPr>
        </w:r>
        <w:r w:rsidR="005B3A8A">
          <w:rPr>
            <w:noProof/>
            <w:webHidden/>
          </w:rPr>
          <w:fldChar w:fldCharType="separate"/>
        </w:r>
        <w:r w:rsidR="005B3A8A">
          <w:rPr>
            <w:noProof/>
            <w:webHidden/>
          </w:rPr>
          <w:t>52</w:t>
        </w:r>
        <w:r w:rsidR="005B3A8A">
          <w:rPr>
            <w:noProof/>
            <w:webHidden/>
          </w:rPr>
          <w:fldChar w:fldCharType="end"/>
        </w:r>
      </w:hyperlink>
    </w:p>
    <w:p w14:paraId="455FC36B" w14:textId="71F5B12E"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92" w:history="1">
        <w:r w:rsidR="005B3A8A" w:rsidRPr="00F44A82">
          <w:rPr>
            <w:rStyle w:val="Hyperlink"/>
            <w:noProof/>
          </w:rPr>
          <w:t>6.12</w:t>
        </w:r>
        <w:r w:rsidR="005B3A8A">
          <w:rPr>
            <w:rFonts w:asciiTheme="minorHAnsi" w:eastAsiaTheme="minorEastAsia" w:hAnsiTheme="minorHAnsi" w:cstheme="minorBidi"/>
            <w:smallCaps w:val="0"/>
            <w:noProof/>
            <w:sz w:val="24"/>
            <w:szCs w:val="24"/>
          </w:rPr>
          <w:tab/>
        </w:r>
        <w:r w:rsidR="005B3A8A" w:rsidRPr="00F44A82">
          <w:rPr>
            <w:rStyle w:val="Hyperlink"/>
            <w:noProof/>
          </w:rPr>
          <w:t>Basic Components</w:t>
        </w:r>
        <w:r w:rsidR="005B3A8A">
          <w:rPr>
            <w:noProof/>
            <w:webHidden/>
          </w:rPr>
          <w:tab/>
        </w:r>
        <w:r w:rsidR="005B3A8A">
          <w:rPr>
            <w:noProof/>
            <w:webHidden/>
          </w:rPr>
          <w:fldChar w:fldCharType="begin"/>
        </w:r>
        <w:r w:rsidR="005B3A8A">
          <w:rPr>
            <w:noProof/>
            <w:webHidden/>
          </w:rPr>
          <w:instrText xml:space="preserve"> PAGEREF _Toc48121392 \h </w:instrText>
        </w:r>
        <w:r w:rsidR="005B3A8A">
          <w:rPr>
            <w:noProof/>
            <w:webHidden/>
          </w:rPr>
        </w:r>
        <w:r w:rsidR="005B3A8A">
          <w:rPr>
            <w:noProof/>
            <w:webHidden/>
          </w:rPr>
          <w:fldChar w:fldCharType="separate"/>
        </w:r>
        <w:r w:rsidR="005B3A8A">
          <w:rPr>
            <w:noProof/>
            <w:webHidden/>
          </w:rPr>
          <w:t>52</w:t>
        </w:r>
        <w:r w:rsidR="005B3A8A">
          <w:rPr>
            <w:noProof/>
            <w:webHidden/>
          </w:rPr>
          <w:fldChar w:fldCharType="end"/>
        </w:r>
      </w:hyperlink>
    </w:p>
    <w:p w14:paraId="05D8AD0D" w14:textId="4B36F9B7" w:rsidR="005B3A8A" w:rsidRDefault="005B2C26">
      <w:pPr>
        <w:pStyle w:val="TOC1"/>
        <w:rPr>
          <w:rFonts w:asciiTheme="minorHAnsi" w:eastAsiaTheme="minorEastAsia" w:hAnsiTheme="minorHAnsi" w:cstheme="minorBidi"/>
          <w:b w:val="0"/>
          <w:bCs w:val="0"/>
          <w:caps w:val="0"/>
          <w:noProof/>
          <w:sz w:val="24"/>
          <w:szCs w:val="24"/>
        </w:rPr>
      </w:pPr>
      <w:hyperlink w:anchor="_Toc48121393" w:history="1">
        <w:r w:rsidR="005B3A8A" w:rsidRPr="00F44A82">
          <w:rPr>
            <w:rStyle w:val="Hyperlink"/>
            <w:noProof/>
          </w:rPr>
          <w:t>7</w:t>
        </w:r>
        <w:r w:rsidR="005B3A8A">
          <w:rPr>
            <w:rFonts w:asciiTheme="minorHAnsi" w:eastAsiaTheme="minorEastAsia" w:hAnsiTheme="minorHAnsi" w:cstheme="minorBidi"/>
            <w:b w:val="0"/>
            <w:bCs w:val="0"/>
            <w:caps w:val="0"/>
            <w:noProof/>
            <w:sz w:val="24"/>
            <w:szCs w:val="24"/>
          </w:rPr>
          <w:tab/>
        </w:r>
        <w:r w:rsidR="005B3A8A" w:rsidRPr="00F44A82">
          <w:rPr>
            <w:rStyle w:val="Hyperlink"/>
            <w:noProof/>
          </w:rPr>
          <w:t>Integration Architecture</w:t>
        </w:r>
        <w:r w:rsidR="005B3A8A">
          <w:rPr>
            <w:noProof/>
            <w:webHidden/>
          </w:rPr>
          <w:tab/>
        </w:r>
        <w:r w:rsidR="005B3A8A">
          <w:rPr>
            <w:noProof/>
            <w:webHidden/>
          </w:rPr>
          <w:fldChar w:fldCharType="begin"/>
        </w:r>
        <w:r w:rsidR="005B3A8A">
          <w:rPr>
            <w:noProof/>
            <w:webHidden/>
          </w:rPr>
          <w:instrText xml:space="preserve"> PAGEREF _Toc48121393 \h </w:instrText>
        </w:r>
        <w:r w:rsidR="005B3A8A">
          <w:rPr>
            <w:noProof/>
            <w:webHidden/>
          </w:rPr>
        </w:r>
        <w:r w:rsidR="005B3A8A">
          <w:rPr>
            <w:noProof/>
            <w:webHidden/>
          </w:rPr>
          <w:fldChar w:fldCharType="separate"/>
        </w:r>
        <w:r w:rsidR="005B3A8A">
          <w:rPr>
            <w:noProof/>
            <w:webHidden/>
          </w:rPr>
          <w:t>55</w:t>
        </w:r>
        <w:r w:rsidR="005B3A8A">
          <w:rPr>
            <w:noProof/>
            <w:webHidden/>
          </w:rPr>
          <w:fldChar w:fldCharType="end"/>
        </w:r>
      </w:hyperlink>
    </w:p>
    <w:p w14:paraId="647382A5" w14:textId="3BEA9B9E"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94" w:history="1">
        <w:r w:rsidR="005B3A8A" w:rsidRPr="00F44A82">
          <w:rPr>
            <w:rStyle w:val="Hyperlink"/>
            <w:noProof/>
          </w:rPr>
          <w:t>7.1</w:t>
        </w:r>
        <w:r w:rsidR="005B3A8A">
          <w:rPr>
            <w:rFonts w:asciiTheme="minorHAnsi" w:eastAsiaTheme="minorEastAsia" w:hAnsiTheme="minorHAnsi" w:cstheme="minorBidi"/>
            <w:smallCaps w:val="0"/>
            <w:noProof/>
            <w:sz w:val="24"/>
            <w:szCs w:val="24"/>
          </w:rPr>
          <w:tab/>
        </w:r>
        <w:r w:rsidR="005B3A8A" w:rsidRPr="00F44A82">
          <w:rPr>
            <w:rStyle w:val="Hyperlink"/>
            <w:noProof/>
          </w:rPr>
          <w:t>Considerations:</w:t>
        </w:r>
        <w:r w:rsidR="005B3A8A">
          <w:rPr>
            <w:noProof/>
            <w:webHidden/>
          </w:rPr>
          <w:tab/>
        </w:r>
        <w:r w:rsidR="005B3A8A">
          <w:rPr>
            <w:noProof/>
            <w:webHidden/>
          </w:rPr>
          <w:fldChar w:fldCharType="begin"/>
        </w:r>
        <w:r w:rsidR="005B3A8A">
          <w:rPr>
            <w:noProof/>
            <w:webHidden/>
          </w:rPr>
          <w:instrText xml:space="preserve"> PAGEREF _Toc48121394 \h </w:instrText>
        </w:r>
        <w:r w:rsidR="005B3A8A">
          <w:rPr>
            <w:noProof/>
            <w:webHidden/>
          </w:rPr>
        </w:r>
        <w:r w:rsidR="005B3A8A">
          <w:rPr>
            <w:noProof/>
            <w:webHidden/>
          </w:rPr>
          <w:fldChar w:fldCharType="separate"/>
        </w:r>
        <w:r w:rsidR="005B3A8A">
          <w:rPr>
            <w:noProof/>
            <w:webHidden/>
          </w:rPr>
          <w:t>55</w:t>
        </w:r>
        <w:r w:rsidR="005B3A8A">
          <w:rPr>
            <w:noProof/>
            <w:webHidden/>
          </w:rPr>
          <w:fldChar w:fldCharType="end"/>
        </w:r>
      </w:hyperlink>
    </w:p>
    <w:p w14:paraId="3E67D340" w14:textId="0CA88B6C"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95" w:history="1">
        <w:r w:rsidR="005B3A8A" w:rsidRPr="00F44A82">
          <w:rPr>
            <w:rStyle w:val="Hyperlink"/>
            <w:noProof/>
          </w:rPr>
          <w:t>7.2</w:t>
        </w:r>
        <w:r w:rsidR="005B3A8A">
          <w:rPr>
            <w:rFonts w:asciiTheme="minorHAnsi" w:eastAsiaTheme="minorEastAsia" w:hAnsiTheme="minorHAnsi" w:cstheme="minorBidi"/>
            <w:smallCaps w:val="0"/>
            <w:noProof/>
            <w:sz w:val="24"/>
            <w:szCs w:val="24"/>
          </w:rPr>
          <w:tab/>
        </w:r>
        <w:r w:rsidR="005B3A8A" w:rsidRPr="00F44A82">
          <w:rPr>
            <w:rStyle w:val="Hyperlink"/>
            <w:noProof/>
          </w:rPr>
          <w:t>Overall Integration Architecture Approach</w:t>
        </w:r>
        <w:r w:rsidR="005B3A8A">
          <w:rPr>
            <w:noProof/>
            <w:webHidden/>
          </w:rPr>
          <w:tab/>
        </w:r>
        <w:r w:rsidR="005B3A8A">
          <w:rPr>
            <w:noProof/>
            <w:webHidden/>
          </w:rPr>
          <w:fldChar w:fldCharType="begin"/>
        </w:r>
        <w:r w:rsidR="005B3A8A">
          <w:rPr>
            <w:noProof/>
            <w:webHidden/>
          </w:rPr>
          <w:instrText xml:space="preserve"> PAGEREF _Toc48121395 \h </w:instrText>
        </w:r>
        <w:r w:rsidR="005B3A8A">
          <w:rPr>
            <w:noProof/>
            <w:webHidden/>
          </w:rPr>
        </w:r>
        <w:r w:rsidR="005B3A8A">
          <w:rPr>
            <w:noProof/>
            <w:webHidden/>
          </w:rPr>
          <w:fldChar w:fldCharType="separate"/>
        </w:r>
        <w:r w:rsidR="005B3A8A">
          <w:rPr>
            <w:noProof/>
            <w:webHidden/>
          </w:rPr>
          <w:t>55</w:t>
        </w:r>
        <w:r w:rsidR="005B3A8A">
          <w:rPr>
            <w:noProof/>
            <w:webHidden/>
          </w:rPr>
          <w:fldChar w:fldCharType="end"/>
        </w:r>
      </w:hyperlink>
    </w:p>
    <w:p w14:paraId="302019E3" w14:textId="6B3A9067"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96" w:history="1">
        <w:r w:rsidR="005B3A8A" w:rsidRPr="00F44A82">
          <w:rPr>
            <w:rStyle w:val="Hyperlink"/>
            <w:noProof/>
          </w:rPr>
          <w:t>7.3</w:t>
        </w:r>
        <w:r w:rsidR="005B3A8A">
          <w:rPr>
            <w:rFonts w:asciiTheme="minorHAnsi" w:eastAsiaTheme="minorEastAsia" w:hAnsiTheme="minorHAnsi" w:cstheme="minorBidi"/>
            <w:smallCaps w:val="0"/>
            <w:noProof/>
            <w:sz w:val="24"/>
            <w:szCs w:val="24"/>
          </w:rPr>
          <w:tab/>
        </w:r>
        <w:r w:rsidR="005B3A8A" w:rsidRPr="00F44A82">
          <w:rPr>
            <w:rStyle w:val="Hyperlink"/>
            <w:noProof/>
          </w:rPr>
          <w:t>Integration Design Principles and Guidelines</w:t>
        </w:r>
        <w:r w:rsidR="005B3A8A">
          <w:rPr>
            <w:noProof/>
            <w:webHidden/>
          </w:rPr>
          <w:tab/>
        </w:r>
        <w:r w:rsidR="005B3A8A">
          <w:rPr>
            <w:noProof/>
            <w:webHidden/>
          </w:rPr>
          <w:fldChar w:fldCharType="begin"/>
        </w:r>
        <w:r w:rsidR="005B3A8A">
          <w:rPr>
            <w:noProof/>
            <w:webHidden/>
          </w:rPr>
          <w:instrText xml:space="preserve"> PAGEREF _Toc48121396 \h </w:instrText>
        </w:r>
        <w:r w:rsidR="005B3A8A">
          <w:rPr>
            <w:noProof/>
            <w:webHidden/>
          </w:rPr>
        </w:r>
        <w:r w:rsidR="005B3A8A">
          <w:rPr>
            <w:noProof/>
            <w:webHidden/>
          </w:rPr>
          <w:fldChar w:fldCharType="separate"/>
        </w:r>
        <w:r w:rsidR="005B3A8A">
          <w:rPr>
            <w:noProof/>
            <w:webHidden/>
          </w:rPr>
          <w:t>57</w:t>
        </w:r>
        <w:r w:rsidR="005B3A8A">
          <w:rPr>
            <w:noProof/>
            <w:webHidden/>
          </w:rPr>
          <w:fldChar w:fldCharType="end"/>
        </w:r>
      </w:hyperlink>
    </w:p>
    <w:p w14:paraId="5A8DF8EC" w14:textId="39070EE3"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97" w:history="1">
        <w:r w:rsidR="005B3A8A" w:rsidRPr="00F44A82">
          <w:rPr>
            <w:rStyle w:val="Hyperlink"/>
            <w:noProof/>
          </w:rPr>
          <w:t>7.4</w:t>
        </w:r>
        <w:r w:rsidR="005B3A8A">
          <w:rPr>
            <w:rFonts w:asciiTheme="minorHAnsi" w:eastAsiaTheme="minorEastAsia" w:hAnsiTheme="minorHAnsi" w:cstheme="minorBidi"/>
            <w:smallCaps w:val="0"/>
            <w:noProof/>
            <w:sz w:val="24"/>
            <w:szCs w:val="24"/>
          </w:rPr>
          <w:tab/>
        </w:r>
        <w:r w:rsidR="005B3A8A" w:rsidRPr="00F44A82">
          <w:rPr>
            <w:rStyle w:val="Hyperlink"/>
            <w:noProof/>
          </w:rPr>
          <w:t>Parivartan Clearing &amp; Settlement and Collateral To-Be Interface List:</w:t>
        </w:r>
        <w:r w:rsidR="005B3A8A">
          <w:rPr>
            <w:noProof/>
            <w:webHidden/>
          </w:rPr>
          <w:tab/>
        </w:r>
        <w:r w:rsidR="005B3A8A">
          <w:rPr>
            <w:noProof/>
            <w:webHidden/>
          </w:rPr>
          <w:fldChar w:fldCharType="begin"/>
        </w:r>
        <w:r w:rsidR="005B3A8A">
          <w:rPr>
            <w:noProof/>
            <w:webHidden/>
          </w:rPr>
          <w:instrText xml:space="preserve"> PAGEREF _Toc48121397 \h </w:instrText>
        </w:r>
        <w:r w:rsidR="005B3A8A">
          <w:rPr>
            <w:noProof/>
            <w:webHidden/>
          </w:rPr>
        </w:r>
        <w:r w:rsidR="005B3A8A">
          <w:rPr>
            <w:noProof/>
            <w:webHidden/>
          </w:rPr>
          <w:fldChar w:fldCharType="separate"/>
        </w:r>
        <w:r w:rsidR="005B3A8A">
          <w:rPr>
            <w:noProof/>
            <w:webHidden/>
          </w:rPr>
          <w:t>58</w:t>
        </w:r>
        <w:r w:rsidR="005B3A8A">
          <w:rPr>
            <w:noProof/>
            <w:webHidden/>
          </w:rPr>
          <w:fldChar w:fldCharType="end"/>
        </w:r>
      </w:hyperlink>
    </w:p>
    <w:p w14:paraId="13935F50" w14:textId="759C61F0"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98" w:history="1">
        <w:r w:rsidR="005B3A8A" w:rsidRPr="00F44A82">
          <w:rPr>
            <w:rStyle w:val="Hyperlink"/>
            <w:noProof/>
          </w:rPr>
          <w:t>7.5</w:t>
        </w:r>
        <w:r w:rsidR="005B3A8A">
          <w:rPr>
            <w:rFonts w:asciiTheme="minorHAnsi" w:eastAsiaTheme="minorEastAsia" w:hAnsiTheme="minorHAnsi" w:cstheme="minorBidi"/>
            <w:smallCaps w:val="0"/>
            <w:noProof/>
            <w:sz w:val="24"/>
            <w:szCs w:val="24"/>
          </w:rPr>
          <w:tab/>
        </w:r>
        <w:r w:rsidR="005B3A8A" w:rsidRPr="00F44A82">
          <w:rPr>
            <w:rStyle w:val="Hyperlink"/>
            <w:noProof/>
          </w:rPr>
          <w:t>Integration Scenarios</w:t>
        </w:r>
        <w:r w:rsidR="005B3A8A">
          <w:rPr>
            <w:noProof/>
            <w:webHidden/>
          </w:rPr>
          <w:tab/>
        </w:r>
        <w:r w:rsidR="005B3A8A">
          <w:rPr>
            <w:noProof/>
            <w:webHidden/>
          </w:rPr>
          <w:fldChar w:fldCharType="begin"/>
        </w:r>
        <w:r w:rsidR="005B3A8A">
          <w:rPr>
            <w:noProof/>
            <w:webHidden/>
          </w:rPr>
          <w:instrText xml:space="preserve"> PAGEREF _Toc48121398 \h </w:instrText>
        </w:r>
        <w:r w:rsidR="005B3A8A">
          <w:rPr>
            <w:noProof/>
            <w:webHidden/>
          </w:rPr>
        </w:r>
        <w:r w:rsidR="005B3A8A">
          <w:rPr>
            <w:noProof/>
            <w:webHidden/>
          </w:rPr>
          <w:fldChar w:fldCharType="separate"/>
        </w:r>
        <w:r w:rsidR="005B3A8A">
          <w:rPr>
            <w:noProof/>
            <w:webHidden/>
          </w:rPr>
          <w:t>59</w:t>
        </w:r>
        <w:r w:rsidR="005B3A8A">
          <w:rPr>
            <w:noProof/>
            <w:webHidden/>
          </w:rPr>
          <w:fldChar w:fldCharType="end"/>
        </w:r>
      </w:hyperlink>
    </w:p>
    <w:p w14:paraId="17BC30EB" w14:textId="34912955"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399" w:history="1">
        <w:r w:rsidR="005B3A8A" w:rsidRPr="00F44A82">
          <w:rPr>
            <w:rStyle w:val="Hyperlink"/>
            <w:noProof/>
          </w:rPr>
          <w:t>7.6</w:t>
        </w:r>
        <w:r w:rsidR="005B3A8A">
          <w:rPr>
            <w:rFonts w:asciiTheme="minorHAnsi" w:eastAsiaTheme="minorEastAsia" w:hAnsiTheme="minorHAnsi" w:cstheme="minorBidi"/>
            <w:smallCaps w:val="0"/>
            <w:noProof/>
            <w:sz w:val="24"/>
            <w:szCs w:val="24"/>
          </w:rPr>
          <w:tab/>
        </w:r>
        <w:r w:rsidR="005B3A8A" w:rsidRPr="00F44A82">
          <w:rPr>
            <w:rStyle w:val="Hyperlink"/>
            <w:noProof/>
          </w:rPr>
          <w:t>Integration Architecture (Detailed):</w:t>
        </w:r>
        <w:r w:rsidR="005B3A8A">
          <w:rPr>
            <w:noProof/>
            <w:webHidden/>
          </w:rPr>
          <w:tab/>
        </w:r>
        <w:r w:rsidR="005B3A8A">
          <w:rPr>
            <w:noProof/>
            <w:webHidden/>
          </w:rPr>
          <w:fldChar w:fldCharType="begin"/>
        </w:r>
        <w:r w:rsidR="005B3A8A">
          <w:rPr>
            <w:noProof/>
            <w:webHidden/>
          </w:rPr>
          <w:instrText xml:space="preserve"> PAGEREF _Toc48121399 \h </w:instrText>
        </w:r>
        <w:r w:rsidR="005B3A8A">
          <w:rPr>
            <w:noProof/>
            <w:webHidden/>
          </w:rPr>
        </w:r>
        <w:r w:rsidR="005B3A8A">
          <w:rPr>
            <w:noProof/>
            <w:webHidden/>
          </w:rPr>
          <w:fldChar w:fldCharType="separate"/>
        </w:r>
        <w:r w:rsidR="005B3A8A">
          <w:rPr>
            <w:noProof/>
            <w:webHidden/>
          </w:rPr>
          <w:t>61</w:t>
        </w:r>
        <w:r w:rsidR="005B3A8A">
          <w:rPr>
            <w:noProof/>
            <w:webHidden/>
          </w:rPr>
          <w:fldChar w:fldCharType="end"/>
        </w:r>
      </w:hyperlink>
    </w:p>
    <w:p w14:paraId="29AD6B55" w14:textId="250A947F"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00" w:history="1">
        <w:r w:rsidR="005B3A8A" w:rsidRPr="00F44A82">
          <w:rPr>
            <w:rStyle w:val="Hyperlink"/>
            <w:noProof/>
          </w:rPr>
          <w:t>7.7</w:t>
        </w:r>
        <w:r w:rsidR="005B3A8A">
          <w:rPr>
            <w:rFonts w:asciiTheme="minorHAnsi" w:eastAsiaTheme="minorEastAsia" w:hAnsiTheme="minorHAnsi" w:cstheme="minorBidi"/>
            <w:smallCaps w:val="0"/>
            <w:noProof/>
            <w:sz w:val="24"/>
            <w:szCs w:val="24"/>
          </w:rPr>
          <w:tab/>
        </w:r>
        <w:r w:rsidR="005B3A8A" w:rsidRPr="00F44A82">
          <w:rPr>
            <w:rStyle w:val="Hyperlink"/>
            <w:noProof/>
          </w:rPr>
          <w:t>Integration Patterns to Various Backend Systems</w:t>
        </w:r>
        <w:r w:rsidR="005B3A8A">
          <w:rPr>
            <w:noProof/>
            <w:webHidden/>
          </w:rPr>
          <w:tab/>
        </w:r>
        <w:r w:rsidR="005B3A8A">
          <w:rPr>
            <w:noProof/>
            <w:webHidden/>
          </w:rPr>
          <w:fldChar w:fldCharType="begin"/>
        </w:r>
        <w:r w:rsidR="005B3A8A">
          <w:rPr>
            <w:noProof/>
            <w:webHidden/>
          </w:rPr>
          <w:instrText xml:space="preserve"> PAGEREF _Toc48121400 \h </w:instrText>
        </w:r>
        <w:r w:rsidR="005B3A8A">
          <w:rPr>
            <w:noProof/>
            <w:webHidden/>
          </w:rPr>
        </w:r>
        <w:r w:rsidR="005B3A8A">
          <w:rPr>
            <w:noProof/>
            <w:webHidden/>
          </w:rPr>
          <w:fldChar w:fldCharType="separate"/>
        </w:r>
        <w:r w:rsidR="005B3A8A">
          <w:rPr>
            <w:noProof/>
            <w:webHidden/>
          </w:rPr>
          <w:t>62</w:t>
        </w:r>
        <w:r w:rsidR="005B3A8A">
          <w:rPr>
            <w:noProof/>
            <w:webHidden/>
          </w:rPr>
          <w:fldChar w:fldCharType="end"/>
        </w:r>
      </w:hyperlink>
    </w:p>
    <w:p w14:paraId="7CFB6C0C" w14:textId="560A4FF4"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01" w:history="1">
        <w:r w:rsidR="005B3A8A" w:rsidRPr="00F44A82">
          <w:rPr>
            <w:rStyle w:val="Hyperlink"/>
            <w:noProof/>
          </w:rPr>
          <w:t>7.8</w:t>
        </w:r>
        <w:r w:rsidR="005B3A8A">
          <w:rPr>
            <w:rFonts w:asciiTheme="minorHAnsi" w:eastAsiaTheme="minorEastAsia" w:hAnsiTheme="minorHAnsi" w:cstheme="minorBidi"/>
            <w:smallCaps w:val="0"/>
            <w:noProof/>
            <w:sz w:val="24"/>
            <w:szCs w:val="24"/>
          </w:rPr>
          <w:tab/>
        </w:r>
        <w:r w:rsidR="005B3A8A" w:rsidRPr="00F44A82">
          <w:rPr>
            <w:rStyle w:val="Hyperlink"/>
            <w:noProof/>
          </w:rPr>
          <w:t>Apache Camel Adapters</w:t>
        </w:r>
        <w:r w:rsidR="005B3A8A">
          <w:rPr>
            <w:noProof/>
            <w:webHidden/>
          </w:rPr>
          <w:tab/>
        </w:r>
        <w:r w:rsidR="005B3A8A">
          <w:rPr>
            <w:noProof/>
            <w:webHidden/>
          </w:rPr>
          <w:fldChar w:fldCharType="begin"/>
        </w:r>
        <w:r w:rsidR="005B3A8A">
          <w:rPr>
            <w:noProof/>
            <w:webHidden/>
          </w:rPr>
          <w:instrText xml:space="preserve"> PAGEREF _Toc48121401 \h </w:instrText>
        </w:r>
        <w:r w:rsidR="005B3A8A">
          <w:rPr>
            <w:noProof/>
            <w:webHidden/>
          </w:rPr>
        </w:r>
        <w:r w:rsidR="005B3A8A">
          <w:rPr>
            <w:noProof/>
            <w:webHidden/>
          </w:rPr>
          <w:fldChar w:fldCharType="separate"/>
        </w:r>
        <w:r w:rsidR="005B3A8A">
          <w:rPr>
            <w:noProof/>
            <w:webHidden/>
          </w:rPr>
          <w:t>63</w:t>
        </w:r>
        <w:r w:rsidR="005B3A8A">
          <w:rPr>
            <w:noProof/>
            <w:webHidden/>
          </w:rPr>
          <w:fldChar w:fldCharType="end"/>
        </w:r>
      </w:hyperlink>
    </w:p>
    <w:p w14:paraId="546D1633" w14:textId="56CD1B73" w:rsidR="005B3A8A" w:rsidRDefault="005B2C26">
      <w:pPr>
        <w:pStyle w:val="TOC1"/>
        <w:rPr>
          <w:rFonts w:asciiTheme="minorHAnsi" w:eastAsiaTheme="minorEastAsia" w:hAnsiTheme="minorHAnsi" w:cstheme="minorBidi"/>
          <w:b w:val="0"/>
          <w:bCs w:val="0"/>
          <w:caps w:val="0"/>
          <w:noProof/>
          <w:sz w:val="24"/>
          <w:szCs w:val="24"/>
        </w:rPr>
      </w:pPr>
      <w:hyperlink w:anchor="_Toc48121402" w:history="1">
        <w:r w:rsidR="005B3A8A" w:rsidRPr="00F44A82">
          <w:rPr>
            <w:rStyle w:val="Hyperlink"/>
            <w:noProof/>
          </w:rPr>
          <w:t>8</w:t>
        </w:r>
        <w:r w:rsidR="005B3A8A">
          <w:rPr>
            <w:rFonts w:asciiTheme="minorHAnsi" w:eastAsiaTheme="minorEastAsia" w:hAnsiTheme="minorHAnsi" w:cstheme="minorBidi"/>
            <w:b w:val="0"/>
            <w:bCs w:val="0"/>
            <w:caps w:val="0"/>
            <w:noProof/>
            <w:sz w:val="24"/>
            <w:szCs w:val="24"/>
          </w:rPr>
          <w:tab/>
        </w:r>
        <w:r w:rsidR="005B3A8A" w:rsidRPr="00F44A82">
          <w:rPr>
            <w:rStyle w:val="Hyperlink"/>
            <w:noProof/>
          </w:rPr>
          <w:t>Parivartan Security Architecture</w:t>
        </w:r>
        <w:r w:rsidR="005B3A8A">
          <w:rPr>
            <w:noProof/>
            <w:webHidden/>
          </w:rPr>
          <w:tab/>
        </w:r>
        <w:r w:rsidR="005B3A8A">
          <w:rPr>
            <w:noProof/>
            <w:webHidden/>
          </w:rPr>
          <w:fldChar w:fldCharType="begin"/>
        </w:r>
        <w:r w:rsidR="005B3A8A">
          <w:rPr>
            <w:noProof/>
            <w:webHidden/>
          </w:rPr>
          <w:instrText xml:space="preserve"> PAGEREF _Toc48121402 \h </w:instrText>
        </w:r>
        <w:r w:rsidR="005B3A8A">
          <w:rPr>
            <w:noProof/>
            <w:webHidden/>
          </w:rPr>
        </w:r>
        <w:r w:rsidR="005B3A8A">
          <w:rPr>
            <w:noProof/>
            <w:webHidden/>
          </w:rPr>
          <w:fldChar w:fldCharType="separate"/>
        </w:r>
        <w:r w:rsidR="005B3A8A">
          <w:rPr>
            <w:noProof/>
            <w:webHidden/>
          </w:rPr>
          <w:t>64</w:t>
        </w:r>
        <w:r w:rsidR="005B3A8A">
          <w:rPr>
            <w:noProof/>
            <w:webHidden/>
          </w:rPr>
          <w:fldChar w:fldCharType="end"/>
        </w:r>
      </w:hyperlink>
    </w:p>
    <w:p w14:paraId="77F97685" w14:textId="7119FB97"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03" w:history="1">
        <w:r w:rsidR="005B3A8A" w:rsidRPr="00F44A82">
          <w:rPr>
            <w:rStyle w:val="Hyperlink"/>
            <w:noProof/>
          </w:rPr>
          <w:t>8.1</w:t>
        </w:r>
        <w:r w:rsidR="005B3A8A">
          <w:rPr>
            <w:rFonts w:asciiTheme="minorHAnsi" w:eastAsiaTheme="minorEastAsia" w:hAnsiTheme="minorHAnsi" w:cstheme="minorBidi"/>
            <w:smallCaps w:val="0"/>
            <w:noProof/>
            <w:sz w:val="24"/>
            <w:szCs w:val="24"/>
          </w:rPr>
          <w:tab/>
        </w:r>
        <w:r w:rsidR="005B3A8A" w:rsidRPr="00F44A82">
          <w:rPr>
            <w:rStyle w:val="Hyperlink"/>
            <w:noProof/>
          </w:rPr>
          <w:t>Parivartan Apigee API Gateway Security</w:t>
        </w:r>
        <w:r w:rsidR="005B3A8A">
          <w:rPr>
            <w:noProof/>
            <w:webHidden/>
          </w:rPr>
          <w:tab/>
        </w:r>
        <w:r w:rsidR="005B3A8A">
          <w:rPr>
            <w:noProof/>
            <w:webHidden/>
          </w:rPr>
          <w:fldChar w:fldCharType="begin"/>
        </w:r>
        <w:r w:rsidR="005B3A8A">
          <w:rPr>
            <w:noProof/>
            <w:webHidden/>
          </w:rPr>
          <w:instrText xml:space="preserve"> PAGEREF _Toc48121403 \h </w:instrText>
        </w:r>
        <w:r w:rsidR="005B3A8A">
          <w:rPr>
            <w:noProof/>
            <w:webHidden/>
          </w:rPr>
        </w:r>
        <w:r w:rsidR="005B3A8A">
          <w:rPr>
            <w:noProof/>
            <w:webHidden/>
          </w:rPr>
          <w:fldChar w:fldCharType="separate"/>
        </w:r>
        <w:r w:rsidR="005B3A8A">
          <w:rPr>
            <w:noProof/>
            <w:webHidden/>
          </w:rPr>
          <w:t>64</w:t>
        </w:r>
        <w:r w:rsidR="005B3A8A">
          <w:rPr>
            <w:noProof/>
            <w:webHidden/>
          </w:rPr>
          <w:fldChar w:fldCharType="end"/>
        </w:r>
      </w:hyperlink>
    </w:p>
    <w:p w14:paraId="3844BDE9" w14:textId="320544D7"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04" w:history="1">
        <w:r w:rsidR="005B3A8A" w:rsidRPr="00F44A82">
          <w:rPr>
            <w:rStyle w:val="Hyperlink"/>
            <w:noProof/>
          </w:rPr>
          <w:t>8.2</w:t>
        </w:r>
        <w:r w:rsidR="005B3A8A">
          <w:rPr>
            <w:rFonts w:asciiTheme="minorHAnsi" w:eastAsiaTheme="minorEastAsia" w:hAnsiTheme="minorHAnsi" w:cstheme="minorBidi"/>
            <w:smallCaps w:val="0"/>
            <w:noProof/>
            <w:sz w:val="24"/>
            <w:szCs w:val="24"/>
          </w:rPr>
          <w:tab/>
        </w:r>
        <w:r w:rsidR="005B3A8A" w:rsidRPr="00F44A82">
          <w:rPr>
            <w:rStyle w:val="Hyperlink"/>
            <w:noProof/>
          </w:rPr>
          <w:t>Channel Request Authorization Flow Via Apigee</w:t>
        </w:r>
        <w:r w:rsidR="005B3A8A">
          <w:rPr>
            <w:noProof/>
            <w:webHidden/>
          </w:rPr>
          <w:tab/>
        </w:r>
        <w:r w:rsidR="005B3A8A">
          <w:rPr>
            <w:noProof/>
            <w:webHidden/>
          </w:rPr>
          <w:fldChar w:fldCharType="begin"/>
        </w:r>
        <w:r w:rsidR="005B3A8A">
          <w:rPr>
            <w:noProof/>
            <w:webHidden/>
          </w:rPr>
          <w:instrText xml:space="preserve"> PAGEREF _Toc48121404 \h </w:instrText>
        </w:r>
        <w:r w:rsidR="005B3A8A">
          <w:rPr>
            <w:noProof/>
            <w:webHidden/>
          </w:rPr>
        </w:r>
        <w:r w:rsidR="005B3A8A">
          <w:rPr>
            <w:noProof/>
            <w:webHidden/>
          </w:rPr>
          <w:fldChar w:fldCharType="separate"/>
        </w:r>
        <w:r w:rsidR="005B3A8A">
          <w:rPr>
            <w:noProof/>
            <w:webHidden/>
          </w:rPr>
          <w:t>65</w:t>
        </w:r>
        <w:r w:rsidR="005B3A8A">
          <w:rPr>
            <w:noProof/>
            <w:webHidden/>
          </w:rPr>
          <w:fldChar w:fldCharType="end"/>
        </w:r>
      </w:hyperlink>
    </w:p>
    <w:p w14:paraId="40365535" w14:textId="7BAF122C"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05" w:history="1">
        <w:r w:rsidR="005B3A8A" w:rsidRPr="00F44A82">
          <w:rPr>
            <w:rStyle w:val="Hyperlink"/>
            <w:noProof/>
          </w:rPr>
          <w:t>8.3</w:t>
        </w:r>
        <w:r w:rsidR="005B3A8A">
          <w:rPr>
            <w:rFonts w:asciiTheme="minorHAnsi" w:eastAsiaTheme="minorEastAsia" w:hAnsiTheme="minorHAnsi" w:cstheme="minorBidi"/>
            <w:smallCaps w:val="0"/>
            <w:noProof/>
            <w:sz w:val="24"/>
            <w:szCs w:val="24"/>
          </w:rPr>
          <w:tab/>
        </w:r>
        <w:r w:rsidR="005B3A8A" w:rsidRPr="00F44A82">
          <w:rPr>
            <w:rStyle w:val="Hyperlink"/>
            <w:noProof/>
          </w:rPr>
          <w:t>Microservices Authorization</w:t>
        </w:r>
        <w:r w:rsidR="005B3A8A">
          <w:rPr>
            <w:noProof/>
            <w:webHidden/>
          </w:rPr>
          <w:tab/>
        </w:r>
        <w:r w:rsidR="005B3A8A">
          <w:rPr>
            <w:noProof/>
            <w:webHidden/>
          </w:rPr>
          <w:fldChar w:fldCharType="begin"/>
        </w:r>
        <w:r w:rsidR="005B3A8A">
          <w:rPr>
            <w:noProof/>
            <w:webHidden/>
          </w:rPr>
          <w:instrText xml:space="preserve"> PAGEREF _Toc48121405 \h </w:instrText>
        </w:r>
        <w:r w:rsidR="005B3A8A">
          <w:rPr>
            <w:noProof/>
            <w:webHidden/>
          </w:rPr>
        </w:r>
        <w:r w:rsidR="005B3A8A">
          <w:rPr>
            <w:noProof/>
            <w:webHidden/>
          </w:rPr>
          <w:fldChar w:fldCharType="separate"/>
        </w:r>
        <w:r w:rsidR="005B3A8A">
          <w:rPr>
            <w:noProof/>
            <w:webHidden/>
          </w:rPr>
          <w:t>66</w:t>
        </w:r>
        <w:r w:rsidR="005B3A8A">
          <w:rPr>
            <w:noProof/>
            <w:webHidden/>
          </w:rPr>
          <w:fldChar w:fldCharType="end"/>
        </w:r>
      </w:hyperlink>
    </w:p>
    <w:p w14:paraId="7F6FA99E" w14:textId="3698FBEB"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06" w:history="1">
        <w:r w:rsidR="005B3A8A" w:rsidRPr="00F44A82">
          <w:rPr>
            <w:rStyle w:val="Hyperlink"/>
            <w:noProof/>
          </w:rPr>
          <w:t>8.4</w:t>
        </w:r>
        <w:r w:rsidR="005B3A8A">
          <w:rPr>
            <w:rFonts w:asciiTheme="minorHAnsi" w:eastAsiaTheme="minorEastAsia" w:hAnsiTheme="minorHAnsi" w:cstheme="minorBidi"/>
            <w:smallCaps w:val="0"/>
            <w:noProof/>
            <w:sz w:val="24"/>
            <w:szCs w:val="24"/>
          </w:rPr>
          <w:tab/>
        </w:r>
        <w:r w:rsidR="005B3A8A" w:rsidRPr="00F44A82">
          <w:rPr>
            <w:rStyle w:val="Hyperlink"/>
            <w:noProof/>
          </w:rPr>
          <w:t>Access Control for UI</w:t>
        </w:r>
        <w:r w:rsidR="005B3A8A">
          <w:rPr>
            <w:noProof/>
            <w:webHidden/>
          </w:rPr>
          <w:tab/>
        </w:r>
        <w:r w:rsidR="005B3A8A">
          <w:rPr>
            <w:noProof/>
            <w:webHidden/>
          </w:rPr>
          <w:fldChar w:fldCharType="begin"/>
        </w:r>
        <w:r w:rsidR="005B3A8A">
          <w:rPr>
            <w:noProof/>
            <w:webHidden/>
          </w:rPr>
          <w:instrText xml:space="preserve"> PAGEREF _Toc48121406 \h </w:instrText>
        </w:r>
        <w:r w:rsidR="005B3A8A">
          <w:rPr>
            <w:noProof/>
            <w:webHidden/>
          </w:rPr>
        </w:r>
        <w:r w:rsidR="005B3A8A">
          <w:rPr>
            <w:noProof/>
            <w:webHidden/>
          </w:rPr>
          <w:fldChar w:fldCharType="separate"/>
        </w:r>
        <w:r w:rsidR="005B3A8A">
          <w:rPr>
            <w:noProof/>
            <w:webHidden/>
          </w:rPr>
          <w:t>66</w:t>
        </w:r>
        <w:r w:rsidR="005B3A8A">
          <w:rPr>
            <w:noProof/>
            <w:webHidden/>
          </w:rPr>
          <w:fldChar w:fldCharType="end"/>
        </w:r>
      </w:hyperlink>
    </w:p>
    <w:p w14:paraId="79CB0AA8" w14:textId="50FD9D2B"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07" w:history="1">
        <w:r w:rsidR="005B3A8A" w:rsidRPr="00F44A82">
          <w:rPr>
            <w:rStyle w:val="Hyperlink"/>
            <w:noProof/>
          </w:rPr>
          <w:t>8.5</w:t>
        </w:r>
        <w:r w:rsidR="005B3A8A">
          <w:rPr>
            <w:rFonts w:asciiTheme="minorHAnsi" w:eastAsiaTheme="minorEastAsia" w:hAnsiTheme="minorHAnsi" w:cstheme="minorBidi"/>
            <w:smallCaps w:val="0"/>
            <w:noProof/>
            <w:sz w:val="24"/>
            <w:szCs w:val="24"/>
          </w:rPr>
          <w:tab/>
        </w:r>
        <w:r w:rsidR="005B3A8A" w:rsidRPr="00F44A82">
          <w:rPr>
            <w:rStyle w:val="Hyperlink"/>
            <w:noProof/>
          </w:rPr>
          <w:t>Web and Mobile App oAuth Pattern - Grant Type: Password Grant</w:t>
        </w:r>
        <w:r w:rsidR="005B3A8A">
          <w:rPr>
            <w:noProof/>
            <w:webHidden/>
          </w:rPr>
          <w:tab/>
        </w:r>
        <w:r w:rsidR="005B3A8A">
          <w:rPr>
            <w:noProof/>
            <w:webHidden/>
          </w:rPr>
          <w:fldChar w:fldCharType="begin"/>
        </w:r>
        <w:r w:rsidR="005B3A8A">
          <w:rPr>
            <w:noProof/>
            <w:webHidden/>
          </w:rPr>
          <w:instrText xml:space="preserve"> PAGEREF _Toc48121407 \h </w:instrText>
        </w:r>
        <w:r w:rsidR="005B3A8A">
          <w:rPr>
            <w:noProof/>
            <w:webHidden/>
          </w:rPr>
        </w:r>
        <w:r w:rsidR="005B3A8A">
          <w:rPr>
            <w:noProof/>
            <w:webHidden/>
          </w:rPr>
          <w:fldChar w:fldCharType="separate"/>
        </w:r>
        <w:r w:rsidR="005B3A8A">
          <w:rPr>
            <w:noProof/>
            <w:webHidden/>
          </w:rPr>
          <w:t>67</w:t>
        </w:r>
        <w:r w:rsidR="005B3A8A">
          <w:rPr>
            <w:noProof/>
            <w:webHidden/>
          </w:rPr>
          <w:fldChar w:fldCharType="end"/>
        </w:r>
      </w:hyperlink>
    </w:p>
    <w:p w14:paraId="7D64BD66" w14:textId="56ADA09E"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08" w:history="1">
        <w:r w:rsidR="005B3A8A" w:rsidRPr="00F44A82">
          <w:rPr>
            <w:rStyle w:val="Hyperlink"/>
            <w:noProof/>
          </w:rPr>
          <w:t>8.6</w:t>
        </w:r>
        <w:r w:rsidR="005B3A8A">
          <w:rPr>
            <w:rFonts w:asciiTheme="minorHAnsi" w:eastAsiaTheme="minorEastAsia" w:hAnsiTheme="minorHAnsi" w:cstheme="minorBidi"/>
            <w:smallCaps w:val="0"/>
            <w:noProof/>
            <w:sz w:val="24"/>
            <w:szCs w:val="24"/>
          </w:rPr>
          <w:tab/>
        </w:r>
        <w:r w:rsidR="005B3A8A" w:rsidRPr="00F44A82">
          <w:rPr>
            <w:rStyle w:val="Hyperlink"/>
            <w:noProof/>
          </w:rPr>
          <w:t>oAuth Flow from Partner API Clients</w:t>
        </w:r>
        <w:r w:rsidR="005B3A8A">
          <w:rPr>
            <w:noProof/>
            <w:webHidden/>
          </w:rPr>
          <w:tab/>
        </w:r>
        <w:r w:rsidR="005B3A8A">
          <w:rPr>
            <w:noProof/>
            <w:webHidden/>
          </w:rPr>
          <w:fldChar w:fldCharType="begin"/>
        </w:r>
        <w:r w:rsidR="005B3A8A">
          <w:rPr>
            <w:noProof/>
            <w:webHidden/>
          </w:rPr>
          <w:instrText xml:space="preserve"> PAGEREF _Toc48121408 \h </w:instrText>
        </w:r>
        <w:r w:rsidR="005B3A8A">
          <w:rPr>
            <w:noProof/>
            <w:webHidden/>
          </w:rPr>
        </w:r>
        <w:r w:rsidR="005B3A8A">
          <w:rPr>
            <w:noProof/>
            <w:webHidden/>
          </w:rPr>
          <w:fldChar w:fldCharType="separate"/>
        </w:r>
        <w:r w:rsidR="005B3A8A">
          <w:rPr>
            <w:noProof/>
            <w:webHidden/>
          </w:rPr>
          <w:t>68</w:t>
        </w:r>
        <w:r w:rsidR="005B3A8A">
          <w:rPr>
            <w:noProof/>
            <w:webHidden/>
          </w:rPr>
          <w:fldChar w:fldCharType="end"/>
        </w:r>
      </w:hyperlink>
    </w:p>
    <w:p w14:paraId="1CC2E153" w14:textId="1EF94802"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09" w:history="1">
        <w:r w:rsidR="005B3A8A" w:rsidRPr="00F44A82">
          <w:rPr>
            <w:rStyle w:val="Hyperlink"/>
            <w:noProof/>
          </w:rPr>
          <w:t>8.7</w:t>
        </w:r>
        <w:r w:rsidR="005B3A8A">
          <w:rPr>
            <w:rFonts w:asciiTheme="minorHAnsi" w:eastAsiaTheme="minorEastAsia" w:hAnsiTheme="minorHAnsi" w:cstheme="minorBidi"/>
            <w:smallCaps w:val="0"/>
            <w:noProof/>
            <w:sz w:val="24"/>
            <w:szCs w:val="24"/>
          </w:rPr>
          <w:tab/>
        </w:r>
        <w:r w:rsidR="005B3A8A" w:rsidRPr="00F44A82">
          <w:rPr>
            <w:rStyle w:val="Hyperlink"/>
            <w:noProof/>
          </w:rPr>
          <w:t>Addressing Vulnerabilities using Spring Security</w:t>
        </w:r>
        <w:r w:rsidR="005B3A8A">
          <w:rPr>
            <w:noProof/>
            <w:webHidden/>
          </w:rPr>
          <w:tab/>
        </w:r>
        <w:r w:rsidR="005B3A8A">
          <w:rPr>
            <w:noProof/>
            <w:webHidden/>
          </w:rPr>
          <w:fldChar w:fldCharType="begin"/>
        </w:r>
        <w:r w:rsidR="005B3A8A">
          <w:rPr>
            <w:noProof/>
            <w:webHidden/>
          </w:rPr>
          <w:instrText xml:space="preserve"> PAGEREF _Toc48121409 \h </w:instrText>
        </w:r>
        <w:r w:rsidR="005B3A8A">
          <w:rPr>
            <w:noProof/>
            <w:webHidden/>
          </w:rPr>
        </w:r>
        <w:r w:rsidR="005B3A8A">
          <w:rPr>
            <w:noProof/>
            <w:webHidden/>
          </w:rPr>
          <w:fldChar w:fldCharType="separate"/>
        </w:r>
        <w:r w:rsidR="005B3A8A">
          <w:rPr>
            <w:noProof/>
            <w:webHidden/>
          </w:rPr>
          <w:t>68</w:t>
        </w:r>
        <w:r w:rsidR="005B3A8A">
          <w:rPr>
            <w:noProof/>
            <w:webHidden/>
          </w:rPr>
          <w:fldChar w:fldCharType="end"/>
        </w:r>
      </w:hyperlink>
    </w:p>
    <w:p w14:paraId="7B4AFCF3" w14:textId="6B329DC3"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10" w:history="1">
        <w:r w:rsidR="005B3A8A" w:rsidRPr="00F44A82">
          <w:rPr>
            <w:rStyle w:val="Hyperlink"/>
            <w:noProof/>
          </w:rPr>
          <w:t>8.8</w:t>
        </w:r>
        <w:r w:rsidR="005B3A8A">
          <w:rPr>
            <w:rFonts w:asciiTheme="minorHAnsi" w:eastAsiaTheme="minorEastAsia" w:hAnsiTheme="minorHAnsi" w:cstheme="minorBidi"/>
            <w:smallCaps w:val="0"/>
            <w:noProof/>
            <w:sz w:val="24"/>
            <w:szCs w:val="24"/>
          </w:rPr>
          <w:tab/>
        </w:r>
        <w:r w:rsidR="005B3A8A" w:rsidRPr="00F44A82">
          <w:rPr>
            <w:rStyle w:val="Hyperlink"/>
            <w:noProof/>
          </w:rPr>
          <w:t>SSO Process Flow</w:t>
        </w:r>
        <w:r w:rsidR="005B3A8A">
          <w:rPr>
            <w:noProof/>
            <w:webHidden/>
          </w:rPr>
          <w:tab/>
        </w:r>
        <w:r w:rsidR="005B3A8A">
          <w:rPr>
            <w:noProof/>
            <w:webHidden/>
          </w:rPr>
          <w:fldChar w:fldCharType="begin"/>
        </w:r>
        <w:r w:rsidR="005B3A8A">
          <w:rPr>
            <w:noProof/>
            <w:webHidden/>
          </w:rPr>
          <w:instrText xml:space="preserve"> PAGEREF _Toc48121410 \h </w:instrText>
        </w:r>
        <w:r w:rsidR="005B3A8A">
          <w:rPr>
            <w:noProof/>
            <w:webHidden/>
          </w:rPr>
        </w:r>
        <w:r w:rsidR="005B3A8A">
          <w:rPr>
            <w:noProof/>
            <w:webHidden/>
          </w:rPr>
          <w:fldChar w:fldCharType="separate"/>
        </w:r>
        <w:r w:rsidR="005B3A8A">
          <w:rPr>
            <w:noProof/>
            <w:webHidden/>
          </w:rPr>
          <w:t>69</w:t>
        </w:r>
        <w:r w:rsidR="005B3A8A">
          <w:rPr>
            <w:noProof/>
            <w:webHidden/>
          </w:rPr>
          <w:fldChar w:fldCharType="end"/>
        </w:r>
      </w:hyperlink>
    </w:p>
    <w:p w14:paraId="06D6E147" w14:textId="4EE6B8D3"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11" w:history="1">
        <w:r w:rsidR="005B3A8A" w:rsidRPr="00F44A82">
          <w:rPr>
            <w:rStyle w:val="Hyperlink"/>
            <w:noProof/>
          </w:rPr>
          <w:t>8.9</w:t>
        </w:r>
        <w:r w:rsidR="005B3A8A">
          <w:rPr>
            <w:rFonts w:asciiTheme="minorHAnsi" w:eastAsiaTheme="minorEastAsia" w:hAnsiTheme="minorHAnsi" w:cstheme="minorBidi"/>
            <w:smallCaps w:val="0"/>
            <w:noProof/>
            <w:sz w:val="24"/>
            <w:szCs w:val="24"/>
          </w:rPr>
          <w:tab/>
        </w:r>
        <w:r w:rsidR="005B3A8A" w:rsidRPr="00F44A82">
          <w:rPr>
            <w:rStyle w:val="Hyperlink"/>
            <w:noProof/>
          </w:rPr>
          <w:t>2FA</w:t>
        </w:r>
        <w:r w:rsidR="005B3A8A">
          <w:rPr>
            <w:noProof/>
            <w:webHidden/>
          </w:rPr>
          <w:tab/>
        </w:r>
        <w:r w:rsidR="005B3A8A">
          <w:rPr>
            <w:noProof/>
            <w:webHidden/>
          </w:rPr>
          <w:fldChar w:fldCharType="begin"/>
        </w:r>
        <w:r w:rsidR="005B3A8A">
          <w:rPr>
            <w:noProof/>
            <w:webHidden/>
          </w:rPr>
          <w:instrText xml:space="preserve"> PAGEREF _Toc48121411 \h </w:instrText>
        </w:r>
        <w:r w:rsidR="005B3A8A">
          <w:rPr>
            <w:noProof/>
            <w:webHidden/>
          </w:rPr>
        </w:r>
        <w:r w:rsidR="005B3A8A">
          <w:rPr>
            <w:noProof/>
            <w:webHidden/>
          </w:rPr>
          <w:fldChar w:fldCharType="separate"/>
        </w:r>
        <w:r w:rsidR="005B3A8A">
          <w:rPr>
            <w:noProof/>
            <w:webHidden/>
          </w:rPr>
          <w:t>70</w:t>
        </w:r>
        <w:r w:rsidR="005B3A8A">
          <w:rPr>
            <w:noProof/>
            <w:webHidden/>
          </w:rPr>
          <w:fldChar w:fldCharType="end"/>
        </w:r>
      </w:hyperlink>
    </w:p>
    <w:p w14:paraId="7C8D22F4" w14:textId="055AC3C8"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12" w:history="1">
        <w:r w:rsidR="005B3A8A" w:rsidRPr="00F44A82">
          <w:rPr>
            <w:rStyle w:val="Hyperlink"/>
            <w:noProof/>
          </w:rPr>
          <w:t>8.10</w:t>
        </w:r>
        <w:r w:rsidR="005B3A8A">
          <w:rPr>
            <w:rFonts w:asciiTheme="minorHAnsi" w:eastAsiaTheme="minorEastAsia" w:hAnsiTheme="minorHAnsi" w:cstheme="minorBidi"/>
            <w:smallCaps w:val="0"/>
            <w:noProof/>
            <w:sz w:val="24"/>
            <w:szCs w:val="24"/>
          </w:rPr>
          <w:tab/>
        </w:r>
        <w:r w:rsidR="005B3A8A" w:rsidRPr="00F44A82">
          <w:rPr>
            <w:rStyle w:val="Hyperlink"/>
            <w:noProof/>
          </w:rPr>
          <w:t>Password Rules:</w:t>
        </w:r>
        <w:r w:rsidR="005B3A8A">
          <w:rPr>
            <w:noProof/>
            <w:webHidden/>
          </w:rPr>
          <w:tab/>
        </w:r>
        <w:r w:rsidR="005B3A8A">
          <w:rPr>
            <w:noProof/>
            <w:webHidden/>
          </w:rPr>
          <w:fldChar w:fldCharType="begin"/>
        </w:r>
        <w:r w:rsidR="005B3A8A">
          <w:rPr>
            <w:noProof/>
            <w:webHidden/>
          </w:rPr>
          <w:instrText xml:space="preserve"> PAGEREF _Toc48121412 \h </w:instrText>
        </w:r>
        <w:r w:rsidR="005B3A8A">
          <w:rPr>
            <w:noProof/>
            <w:webHidden/>
          </w:rPr>
        </w:r>
        <w:r w:rsidR="005B3A8A">
          <w:rPr>
            <w:noProof/>
            <w:webHidden/>
          </w:rPr>
          <w:fldChar w:fldCharType="separate"/>
        </w:r>
        <w:r w:rsidR="005B3A8A">
          <w:rPr>
            <w:noProof/>
            <w:webHidden/>
          </w:rPr>
          <w:t>70</w:t>
        </w:r>
        <w:r w:rsidR="005B3A8A">
          <w:rPr>
            <w:noProof/>
            <w:webHidden/>
          </w:rPr>
          <w:fldChar w:fldCharType="end"/>
        </w:r>
      </w:hyperlink>
    </w:p>
    <w:p w14:paraId="4D82D364" w14:textId="68BA3D0D"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13" w:history="1">
        <w:r w:rsidR="005B3A8A" w:rsidRPr="00F44A82">
          <w:rPr>
            <w:rStyle w:val="Hyperlink"/>
            <w:noProof/>
          </w:rPr>
          <w:t>8.11</w:t>
        </w:r>
        <w:r w:rsidR="005B3A8A">
          <w:rPr>
            <w:rFonts w:asciiTheme="minorHAnsi" w:eastAsiaTheme="minorEastAsia" w:hAnsiTheme="minorHAnsi" w:cstheme="minorBidi"/>
            <w:smallCaps w:val="0"/>
            <w:noProof/>
            <w:sz w:val="24"/>
            <w:szCs w:val="24"/>
          </w:rPr>
          <w:tab/>
        </w:r>
        <w:r w:rsidR="005B3A8A" w:rsidRPr="00F44A82">
          <w:rPr>
            <w:rStyle w:val="Hyperlink"/>
            <w:noProof/>
          </w:rPr>
          <w:t>Data Encryption:</w:t>
        </w:r>
        <w:r w:rsidR="005B3A8A">
          <w:rPr>
            <w:noProof/>
            <w:webHidden/>
          </w:rPr>
          <w:tab/>
        </w:r>
        <w:r w:rsidR="005B3A8A">
          <w:rPr>
            <w:noProof/>
            <w:webHidden/>
          </w:rPr>
          <w:fldChar w:fldCharType="begin"/>
        </w:r>
        <w:r w:rsidR="005B3A8A">
          <w:rPr>
            <w:noProof/>
            <w:webHidden/>
          </w:rPr>
          <w:instrText xml:space="preserve"> PAGEREF _Toc48121413 \h </w:instrText>
        </w:r>
        <w:r w:rsidR="005B3A8A">
          <w:rPr>
            <w:noProof/>
            <w:webHidden/>
          </w:rPr>
        </w:r>
        <w:r w:rsidR="005B3A8A">
          <w:rPr>
            <w:noProof/>
            <w:webHidden/>
          </w:rPr>
          <w:fldChar w:fldCharType="separate"/>
        </w:r>
        <w:r w:rsidR="005B3A8A">
          <w:rPr>
            <w:noProof/>
            <w:webHidden/>
          </w:rPr>
          <w:t>71</w:t>
        </w:r>
        <w:r w:rsidR="005B3A8A">
          <w:rPr>
            <w:noProof/>
            <w:webHidden/>
          </w:rPr>
          <w:fldChar w:fldCharType="end"/>
        </w:r>
      </w:hyperlink>
    </w:p>
    <w:p w14:paraId="2EF47AC5" w14:textId="5052AD8A"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14" w:history="1">
        <w:r w:rsidR="005B3A8A" w:rsidRPr="00F44A82">
          <w:rPr>
            <w:rStyle w:val="Hyperlink"/>
            <w:noProof/>
          </w:rPr>
          <w:t>8.12</w:t>
        </w:r>
        <w:r w:rsidR="005B3A8A">
          <w:rPr>
            <w:rFonts w:asciiTheme="minorHAnsi" w:eastAsiaTheme="minorEastAsia" w:hAnsiTheme="minorHAnsi" w:cstheme="minorBidi"/>
            <w:smallCaps w:val="0"/>
            <w:noProof/>
            <w:sz w:val="24"/>
            <w:szCs w:val="24"/>
          </w:rPr>
          <w:tab/>
        </w:r>
        <w:r w:rsidR="005B3A8A" w:rsidRPr="00F44A82">
          <w:rPr>
            <w:rStyle w:val="Hyperlink"/>
            <w:noProof/>
          </w:rPr>
          <w:t>Application Security Best Practice:</w:t>
        </w:r>
        <w:r w:rsidR="005B3A8A">
          <w:rPr>
            <w:noProof/>
            <w:webHidden/>
          </w:rPr>
          <w:tab/>
        </w:r>
        <w:r w:rsidR="005B3A8A">
          <w:rPr>
            <w:noProof/>
            <w:webHidden/>
          </w:rPr>
          <w:fldChar w:fldCharType="begin"/>
        </w:r>
        <w:r w:rsidR="005B3A8A">
          <w:rPr>
            <w:noProof/>
            <w:webHidden/>
          </w:rPr>
          <w:instrText xml:space="preserve"> PAGEREF _Toc48121414 \h </w:instrText>
        </w:r>
        <w:r w:rsidR="005B3A8A">
          <w:rPr>
            <w:noProof/>
            <w:webHidden/>
          </w:rPr>
        </w:r>
        <w:r w:rsidR="005B3A8A">
          <w:rPr>
            <w:noProof/>
            <w:webHidden/>
          </w:rPr>
          <w:fldChar w:fldCharType="separate"/>
        </w:r>
        <w:r w:rsidR="005B3A8A">
          <w:rPr>
            <w:noProof/>
            <w:webHidden/>
          </w:rPr>
          <w:t>71</w:t>
        </w:r>
        <w:r w:rsidR="005B3A8A">
          <w:rPr>
            <w:noProof/>
            <w:webHidden/>
          </w:rPr>
          <w:fldChar w:fldCharType="end"/>
        </w:r>
      </w:hyperlink>
    </w:p>
    <w:p w14:paraId="7416B06E" w14:textId="374F950A"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15" w:history="1">
        <w:r w:rsidR="005B3A8A" w:rsidRPr="00F44A82">
          <w:rPr>
            <w:rStyle w:val="Hyperlink"/>
            <w:noProof/>
          </w:rPr>
          <w:t>8.13</w:t>
        </w:r>
        <w:r w:rsidR="005B3A8A">
          <w:rPr>
            <w:rFonts w:asciiTheme="minorHAnsi" w:eastAsiaTheme="minorEastAsia" w:hAnsiTheme="minorHAnsi" w:cstheme="minorBidi"/>
            <w:smallCaps w:val="0"/>
            <w:noProof/>
            <w:sz w:val="24"/>
            <w:szCs w:val="24"/>
          </w:rPr>
          <w:tab/>
        </w:r>
        <w:r w:rsidR="005B3A8A" w:rsidRPr="00F44A82">
          <w:rPr>
            <w:rStyle w:val="Hyperlink"/>
            <w:noProof/>
          </w:rPr>
          <w:t>Parivartan Data Security</w:t>
        </w:r>
        <w:r w:rsidR="005B3A8A">
          <w:rPr>
            <w:noProof/>
            <w:webHidden/>
          </w:rPr>
          <w:tab/>
        </w:r>
        <w:r w:rsidR="005B3A8A">
          <w:rPr>
            <w:noProof/>
            <w:webHidden/>
          </w:rPr>
          <w:fldChar w:fldCharType="begin"/>
        </w:r>
        <w:r w:rsidR="005B3A8A">
          <w:rPr>
            <w:noProof/>
            <w:webHidden/>
          </w:rPr>
          <w:instrText xml:space="preserve"> PAGEREF _Toc48121415 \h </w:instrText>
        </w:r>
        <w:r w:rsidR="005B3A8A">
          <w:rPr>
            <w:noProof/>
            <w:webHidden/>
          </w:rPr>
        </w:r>
        <w:r w:rsidR="005B3A8A">
          <w:rPr>
            <w:noProof/>
            <w:webHidden/>
          </w:rPr>
          <w:fldChar w:fldCharType="separate"/>
        </w:r>
        <w:r w:rsidR="005B3A8A">
          <w:rPr>
            <w:noProof/>
            <w:webHidden/>
          </w:rPr>
          <w:t>73</w:t>
        </w:r>
        <w:r w:rsidR="005B3A8A">
          <w:rPr>
            <w:noProof/>
            <w:webHidden/>
          </w:rPr>
          <w:fldChar w:fldCharType="end"/>
        </w:r>
      </w:hyperlink>
    </w:p>
    <w:p w14:paraId="257B5623" w14:textId="1D118E89" w:rsidR="005B3A8A" w:rsidRDefault="005B2C26">
      <w:pPr>
        <w:pStyle w:val="TOC1"/>
        <w:rPr>
          <w:rFonts w:asciiTheme="minorHAnsi" w:eastAsiaTheme="minorEastAsia" w:hAnsiTheme="minorHAnsi" w:cstheme="minorBidi"/>
          <w:b w:val="0"/>
          <w:bCs w:val="0"/>
          <w:caps w:val="0"/>
          <w:noProof/>
          <w:sz w:val="24"/>
          <w:szCs w:val="24"/>
        </w:rPr>
      </w:pPr>
      <w:hyperlink w:anchor="_Toc48121416" w:history="1">
        <w:r w:rsidR="005B3A8A" w:rsidRPr="00F44A82">
          <w:rPr>
            <w:rStyle w:val="Hyperlink"/>
            <w:noProof/>
          </w:rPr>
          <w:t>9</w:t>
        </w:r>
        <w:r w:rsidR="005B3A8A">
          <w:rPr>
            <w:rFonts w:asciiTheme="minorHAnsi" w:eastAsiaTheme="minorEastAsia" w:hAnsiTheme="minorHAnsi" w:cstheme="minorBidi"/>
            <w:b w:val="0"/>
            <w:bCs w:val="0"/>
            <w:caps w:val="0"/>
            <w:noProof/>
            <w:sz w:val="24"/>
            <w:szCs w:val="24"/>
          </w:rPr>
          <w:tab/>
        </w:r>
        <w:r w:rsidR="005B3A8A" w:rsidRPr="00F44A82">
          <w:rPr>
            <w:rStyle w:val="Hyperlink"/>
            <w:noProof/>
          </w:rPr>
          <w:t>Data Architecture Considerations</w:t>
        </w:r>
        <w:r w:rsidR="005B3A8A">
          <w:rPr>
            <w:noProof/>
            <w:webHidden/>
          </w:rPr>
          <w:tab/>
        </w:r>
        <w:r w:rsidR="005B3A8A">
          <w:rPr>
            <w:noProof/>
            <w:webHidden/>
          </w:rPr>
          <w:fldChar w:fldCharType="begin"/>
        </w:r>
        <w:r w:rsidR="005B3A8A">
          <w:rPr>
            <w:noProof/>
            <w:webHidden/>
          </w:rPr>
          <w:instrText xml:space="preserve"> PAGEREF _Toc48121416 \h </w:instrText>
        </w:r>
        <w:r w:rsidR="005B3A8A">
          <w:rPr>
            <w:noProof/>
            <w:webHidden/>
          </w:rPr>
        </w:r>
        <w:r w:rsidR="005B3A8A">
          <w:rPr>
            <w:noProof/>
            <w:webHidden/>
          </w:rPr>
          <w:fldChar w:fldCharType="separate"/>
        </w:r>
        <w:r w:rsidR="005B3A8A">
          <w:rPr>
            <w:noProof/>
            <w:webHidden/>
          </w:rPr>
          <w:t>74</w:t>
        </w:r>
        <w:r w:rsidR="005B3A8A">
          <w:rPr>
            <w:noProof/>
            <w:webHidden/>
          </w:rPr>
          <w:fldChar w:fldCharType="end"/>
        </w:r>
      </w:hyperlink>
    </w:p>
    <w:p w14:paraId="07A43F08" w14:textId="6D461EE6"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17" w:history="1">
        <w:r w:rsidR="005B3A8A" w:rsidRPr="00F44A82">
          <w:rPr>
            <w:rStyle w:val="Hyperlink"/>
            <w:noProof/>
          </w:rPr>
          <w:t>9.1</w:t>
        </w:r>
        <w:r w:rsidR="005B3A8A">
          <w:rPr>
            <w:rFonts w:asciiTheme="minorHAnsi" w:eastAsiaTheme="minorEastAsia" w:hAnsiTheme="minorHAnsi" w:cstheme="minorBidi"/>
            <w:smallCaps w:val="0"/>
            <w:noProof/>
            <w:sz w:val="24"/>
            <w:szCs w:val="24"/>
          </w:rPr>
          <w:tab/>
        </w:r>
        <w:r w:rsidR="005B3A8A" w:rsidRPr="00F44A82">
          <w:rPr>
            <w:rStyle w:val="Hyperlink"/>
            <w:noProof/>
          </w:rPr>
          <w:t>Data Governance</w:t>
        </w:r>
        <w:r w:rsidR="005B3A8A">
          <w:rPr>
            <w:noProof/>
            <w:webHidden/>
          </w:rPr>
          <w:tab/>
        </w:r>
        <w:r w:rsidR="005B3A8A">
          <w:rPr>
            <w:noProof/>
            <w:webHidden/>
          </w:rPr>
          <w:fldChar w:fldCharType="begin"/>
        </w:r>
        <w:r w:rsidR="005B3A8A">
          <w:rPr>
            <w:noProof/>
            <w:webHidden/>
          </w:rPr>
          <w:instrText xml:space="preserve"> PAGEREF _Toc48121417 \h </w:instrText>
        </w:r>
        <w:r w:rsidR="005B3A8A">
          <w:rPr>
            <w:noProof/>
            <w:webHidden/>
          </w:rPr>
        </w:r>
        <w:r w:rsidR="005B3A8A">
          <w:rPr>
            <w:noProof/>
            <w:webHidden/>
          </w:rPr>
          <w:fldChar w:fldCharType="separate"/>
        </w:r>
        <w:r w:rsidR="005B3A8A">
          <w:rPr>
            <w:noProof/>
            <w:webHidden/>
          </w:rPr>
          <w:t>76</w:t>
        </w:r>
        <w:r w:rsidR="005B3A8A">
          <w:rPr>
            <w:noProof/>
            <w:webHidden/>
          </w:rPr>
          <w:fldChar w:fldCharType="end"/>
        </w:r>
      </w:hyperlink>
    </w:p>
    <w:p w14:paraId="4312BFDE" w14:textId="64B3C72B"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18" w:history="1">
        <w:r w:rsidR="005B3A8A" w:rsidRPr="00F44A82">
          <w:rPr>
            <w:rStyle w:val="Hyperlink"/>
            <w:noProof/>
          </w:rPr>
          <w:t>9.2</w:t>
        </w:r>
        <w:r w:rsidR="005B3A8A">
          <w:rPr>
            <w:rFonts w:asciiTheme="minorHAnsi" w:eastAsiaTheme="minorEastAsia" w:hAnsiTheme="minorHAnsi" w:cstheme="minorBidi"/>
            <w:smallCaps w:val="0"/>
            <w:noProof/>
            <w:sz w:val="24"/>
            <w:szCs w:val="24"/>
          </w:rPr>
          <w:tab/>
        </w:r>
        <w:r w:rsidR="005B3A8A" w:rsidRPr="00F44A82">
          <w:rPr>
            <w:rStyle w:val="Hyperlink"/>
            <w:noProof/>
          </w:rPr>
          <w:t>Benefits of Data Governance</w:t>
        </w:r>
        <w:r w:rsidR="005B3A8A">
          <w:rPr>
            <w:noProof/>
            <w:webHidden/>
          </w:rPr>
          <w:tab/>
        </w:r>
        <w:r w:rsidR="005B3A8A">
          <w:rPr>
            <w:noProof/>
            <w:webHidden/>
          </w:rPr>
          <w:fldChar w:fldCharType="begin"/>
        </w:r>
        <w:r w:rsidR="005B3A8A">
          <w:rPr>
            <w:noProof/>
            <w:webHidden/>
          </w:rPr>
          <w:instrText xml:space="preserve"> PAGEREF _Toc48121418 \h </w:instrText>
        </w:r>
        <w:r w:rsidR="005B3A8A">
          <w:rPr>
            <w:noProof/>
            <w:webHidden/>
          </w:rPr>
        </w:r>
        <w:r w:rsidR="005B3A8A">
          <w:rPr>
            <w:noProof/>
            <w:webHidden/>
          </w:rPr>
          <w:fldChar w:fldCharType="separate"/>
        </w:r>
        <w:r w:rsidR="005B3A8A">
          <w:rPr>
            <w:noProof/>
            <w:webHidden/>
          </w:rPr>
          <w:t>76</w:t>
        </w:r>
        <w:r w:rsidR="005B3A8A">
          <w:rPr>
            <w:noProof/>
            <w:webHidden/>
          </w:rPr>
          <w:fldChar w:fldCharType="end"/>
        </w:r>
      </w:hyperlink>
    </w:p>
    <w:p w14:paraId="415776B3" w14:textId="2E648740"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19" w:history="1">
        <w:r w:rsidR="005B3A8A" w:rsidRPr="00F44A82">
          <w:rPr>
            <w:rStyle w:val="Hyperlink"/>
            <w:noProof/>
          </w:rPr>
          <w:t>9.3</w:t>
        </w:r>
        <w:r w:rsidR="005B3A8A">
          <w:rPr>
            <w:rFonts w:asciiTheme="minorHAnsi" w:eastAsiaTheme="minorEastAsia" w:hAnsiTheme="minorHAnsi" w:cstheme="minorBidi"/>
            <w:smallCaps w:val="0"/>
            <w:noProof/>
            <w:sz w:val="24"/>
            <w:szCs w:val="24"/>
          </w:rPr>
          <w:tab/>
        </w:r>
        <w:r w:rsidR="005B3A8A" w:rsidRPr="00F44A82">
          <w:rPr>
            <w:rStyle w:val="Hyperlink"/>
            <w:noProof/>
          </w:rPr>
          <w:t>Data Governance Roles</w:t>
        </w:r>
        <w:r w:rsidR="005B3A8A">
          <w:rPr>
            <w:noProof/>
            <w:webHidden/>
          </w:rPr>
          <w:tab/>
        </w:r>
        <w:r w:rsidR="005B3A8A">
          <w:rPr>
            <w:noProof/>
            <w:webHidden/>
          </w:rPr>
          <w:fldChar w:fldCharType="begin"/>
        </w:r>
        <w:r w:rsidR="005B3A8A">
          <w:rPr>
            <w:noProof/>
            <w:webHidden/>
          </w:rPr>
          <w:instrText xml:space="preserve"> PAGEREF _Toc48121419 \h </w:instrText>
        </w:r>
        <w:r w:rsidR="005B3A8A">
          <w:rPr>
            <w:noProof/>
            <w:webHidden/>
          </w:rPr>
        </w:r>
        <w:r w:rsidR="005B3A8A">
          <w:rPr>
            <w:noProof/>
            <w:webHidden/>
          </w:rPr>
          <w:fldChar w:fldCharType="separate"/>
        </w:r>
        <w:r w:rsidR="005B3A8A">
          <w:rPr>
            <w:noProof/>
            <w:webHidden/>
          </w:rPr>
          <w:t>76</w:t>
        </w:r>
        <w:r w:rsidR="005B3A8A">
          <w:rPr>
            <w:noProof/>
            <w:webHidden/>
          </w:rPr>
          <w:fldChar w:fldCharType="end"/>
        </w:r>
      </w:hyperlink>
    </w:p>
    <w:p w14:paraId="53717CB4" w14:textId="1C39704E"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20" w:history="1">
        <w:r w:rsidR="005B3A8A" w:rsidRPr="00F44A82">
          <w:rPr>
            <w:rStyle w:val="Hyperlink"/>
            <w:noProof/>
          </w:rPr>
          <w:t>9.4</w:t>
        </w:r>
        <w:r w:rsidR="005B3A8A">
          <w:rPr>
            <w:rFonts w:asciiTheme="minorHAnsi" w:eastAsiaTheme="minorEastAsia" w:hAnsiTheme="minorHAnsi" w:cstheme="minorBidi"/>
            <w:smallCaps w:val="0"/>
            <w:noProof/>
            <w:sz w:val="24"/>
            <w:szCs w:val="24"/>
          </w:rPr>
          <w:tab/>
        </w:r>
        <w:r w:rsidR="005B3A8A" w:rsidRPr="00F44A82">
          <w:rPr>
            <w:rStyle w:val="Hyperlink"/>
            <w:noProof/>
          </w:rPr>
          <w:t>Data Governance Implementation</w:t>
        </w:r>
        <w:r w:rsidR="005B3A8A">
          <w:rPr>
            <w:noProof/>
            <w:webHidden/>
          </w:rPr>
          <w:tab/>
        </w:r>
        <w:r w:rsidR="005B3A8A">
          <w:rPr>
            <w:noProof/>
            <w:webHidden/>
          </w:rPr>
          <w:fldChar w:fldCharType="begin"/>
        </w:r>
        <w:r w:rsidR="005B3A8A">
          <w:rPr>
            <w:noProof/>
            <w:webHidden/>
          </w:rPr>
          <w:instrText xml:space="preserve"> PAGEREF _Toc48121420 \h </w:instrText>
        </w:r>
        <w:r w:rsidR="005B3A8A">
          <w:rPr>
            <w:noProof/>
            <w:webHidden/>
          </w:rPr>
        </w:r>
        <w:r w:rsidR="005B3A8A">
          <w:rPr>
            <w:noProof/>
            <w:webHidden/>
          </w:rPr>
          <w:fldChar w:fldCharType="separate"/>
        </w:r>
        <w:r w:rsidR="005B3A8A">
          <w:rPr>
            <w:noProof/>
            <w:webHidden/>
          </w:rPr>
          <w:t>76</w:t>
        </w:r>
        <w:r w:rsidR="005B3A8A">
          <w:rPr>
            <w:noProof/>
            <w:webHidden/>
          </w:rPr>
          <w:fldChar w:fldCharType="end"/>
        </w:r>
      </w:hyperlink>
    </w:p>
    <w:p w14:paraId="43C9F0C3" w14:textId="3F622049"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21" w:history="1">
        <w:r w:rsidR="005B3A8A" w:rsidRPr="00F44A82">
          <w:rPr>
            <w:rStyle w:val="Hyperlink"/>
            <w:noProof/>
          </w:rPr>
          <w:t>9.5</w:t>
        </w:r>
        <w:r w:rsidR="005B3A8A">
          <w:rPr>
            <w:rFonts w:asciiTheme="minorHAnsi" w:eastAsiaTheme="minorEastAsia" w:hAnsiTheme="minorHAnsi" w:cstheme="minorBidi"/>
            <w:smallCaps w:val="0"/>
            <w:noProof/>
            <w:sz w:val="24"/>
            <w:szCs w:val="24"/>
          </w:rPr>
          <w:tab/>
        </w:r>
        <w:r w:rsidR="005B3A8A" w:rsidRPr="00F44A82">
          <w:rPr>
            <w:rStyle w:val="Hyperlink"/>
            <w:noProof/>
          </w:rPr>
          <w:t>Data Governance Best Practices</w:t>
        </w:r>
        <w:r w:rsidR="005B3A8A">
          <w:rPr>
            <w:noProof/>
            <w:webHidden/>
          </w:rPr>
          <w:tab/>
        </w:r>
        <w:r w:rsidR="005B3A8A">
          <w:rPr>
            <w:noProof/>
            <w:webHidden/>
          </w:rPr>
          <w:fldChar w:fldCharType="begin"/>
        </w:r>
        <w:r w:rsidR="005B3A8A">
          <w:rPr>
            <w:noProof/>
            <w:webHidden/>
          </w:rPr>
          <w:instrText xml:space="preserve"> PAGEREF _Toc48121421 \h </w:instrText>
        </w:r>
        <w:r w:rsidR="005B3A8A">
          <w:rPr>
            <w:noProof/>
            <w:webHidden/>
          </w:rPr>
        </w:r>
        <w:r w:rsidR="005B3A8A">
          <w:rPr>
            <w:noProof/>
            <w:webHidden/>
          </w:rPr>
          <w:fldChar w:fldCharType="separate"/>
        </w:r>
        <w:r w:rsidR="005B3A8A">
          <w:rPr>
            <w:noProof/>
            <w:webHidden/>
          </w:rPr>
          <w:t>77</w:t>
        </w:r>
        <w:r w:rsidR="005B3A8A">
          <w:rPr>
            <w:noProof/>
            <w:webHidden/>
          </w:rPr>
          <w:fldChar w:fldCharType="end"/>
        </w:r>
      </w:hyperlink>
    </w:p>
    <w:p w14:paraId="35264DD8" w14:textId="684FFE30"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22" w:history="1">
        <w:r w:rsidR="005B3A8A" w:rsidRPr="00F44A82">
          <w:rPr>
            <w:rStyle w:val="Hyperlink"/>
            <w:noProof/>
          </w:rPr>
          <w:t>9.6</w:t>
        </w:r>
        <w:r w:rsidR="005B3A8A">
          <w:rPr>
            <w:rFonts w:asciiTheme="minorHAnsi" w:eastAsiaTheme="minorEastAsia" w:hAnsiTheme="minorHAnsi" w:cstheme="minorBidi"/>
            <w:smallCaps w:val="0"/>
            <w:noProof/>
            <w:sz w:val="24"/>
            <w:szCs w:val="24"/>
          </w:rPr>
          <w:tab/>
        </w:r>
        <w:r w:rsidR="005B3A8A" w:rsidRPr="00F44A82">
          <w:rPr>
            <w:rStyle w:val="Hyperlink"/>
            <w:noProof/>
          </w:rPr>
          <w:t>Parivartan History and Differential Data Import</w:t>
        </w:r>
        <w:r w:rsidR="005B3A8A">
          <w:rPr>
            <w:noProof/>
            <w:webHidden/>
          </w:rPr>
          <w:tab/>
        </w:r>
        <w:r w:rsidR="005B3A8A">
          <w:rPr>
            <w:noProof/>
            <w:webHidden/>
          </w:rPr>
          <w:fldChar w:fldCharType="begin"/>
        </w:r>
        <w:r w:rsidR="005B3A8A">
          <w:rPr>
            <w:noProof/>
            <w:webHidden/>
          </w:rPr>
          <w:instrText xml:space="preserve"> PAGEREF _Toc48121422 \h </w:instrText>
        </w:r>
        <w:r w:rsidR="005B3A8A">
          <w:rPr>
            <w:noProof/>
            <w:webHidden/>
          </w:rPr>
        </w:r>
        <w:r w:rsidR="005B3A8A">
          <w:rPr>
            <w:noProof/>
            <w:webHidden/>
          </w:rPr>
          <w:fldChar w:fldCharType="separate"/>
        </w:r>
        <w:r w:rsidR="005B3A8A">
          <w:rPr>
            <w:noProof/>
            <w:webHidden/>
          </w:rPr>
          <w:t>78</w:t>
        </w:r>
        <w:r w:rsidR="005B3A8A">
          <w:rPr>
            <w:noProof/>
            <w:webHidden/>
          </w:rPr>
          <w:fldChar w:fldCharType="end"/>
        </w:r>
      </w:hyperlink>
    </w:p>
    <w:p w14:paraId="19852B9E" w14:textId="76F46844"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23" w:history="1">
        <w:r w:rsidR="005B3A8A" w:rsidRPr="00F44A82">
          <w:rPr>
            <w:rStyle w:val="Hyperlink"/>
            <w:noProof/>
          </w:rPr>
          <w:t>9.7</w:t>
        </w:r>
        <w:r w:rsidR="005B3A8A">
          <w:rPr>
            <w:rFonts w:asciiTheme="minorHAnsi" w:eastAsiaTheme="minorEastAsia" w:hAnsiTheme="minorHAnsi" w:cstheme="minorBidi"/>
            <w:smallCaps w:val="0"/>
            <w:noProof/>
            <w:sz w:val="24"/>
            <w:szCs w:val="24"/>
          </w:rPr>
          <w:tab/>
        </w:r>
        <w:r w:rsidR="005B3A8A" w:rsidRPr="00F44A82">
          <w:rPr>
            <w:rStyle w:val="Hyperlink"/>
            <w:noProof/>
          </w:rPr>
          <w:t>Oracle Database Partitioning</w:t>
        </w:r>
        <w:r w:rsidR="005B3A8A">
          <w:rPr>
            <w:noProof/>
            <w:webHidden/>
          </w:rPr>
          <w:tab/>
        </w:r>
        <w:r w:rsidR="005B3A8A">
          <w:rPr>
            <w:noProof/>
            <w:webHidden/>
          </w:rPr>
          <w:fldChar w:fldCharType="begin"/>
        </w:r>
        <w:r w:rsidR="005B3A8A">
          <w:rPr>
            <w:noProof/>
            <w:webHidden/>
          </w:rPr>
          <w:instrText xml:space="preserve"> PAGEREF _Toc48121423 \h </w:instrText>
        </w:r>
        <w:r w:rsidR="005B3A8A">
          <w:rPr>
            <w:noProof/>
            <w:webHidden/>
          </w:rPr>
        </w:r>
        <w:r w:rsidR="005B3A8A">
          <w:rPr>
            <w:noProof/>
            <w:webHidden/>
          </w:rPr>
          <w:fldChar w:fldCharType="separate"/>
        </w:r>
        <w:r w:rsidR="005B3A8A">
          <w:rPr>
            <w:noProof/>
            <w:webHidden/>
          </w:rPr>
          <w:t>78</w:t>
        </w:r>
        <w:r w:rsidR="005B3A8A">
          <w:rPr>
            <w:noProof/>
            <w:webHidden/>
          </w:rPr>
          <w:fldChar w:fldCharType="end"/>
        </w:r>
      </w:hyperlink>
    </w:p>
    <w:p w14:paraId="24E6FF34" w14:textId="1A9A1B0C"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24" w:history="1">
        <w:r w:rsidR="005B3A8A" w:rsidRPr="00F44A82">
          <w:rPr>
            <w:rStyle w:val="Hyperlink"/>
            <w:noProof/>
          </w:rPr>
          <w:t>9.8</w:t>
        </w:r>
        <w:r w:rsidR="005B3A8A">
          <w:rPr>
            <w:rFonts w:asciiTheme="minorHAnsi" w:eastAsiaTheme="minorEastAsia" w:hAnsiTheme="minorHAnsi" w:cstheme="minorBidi"/>
            <w:smallCaps w:val="0"/>
            <w:noProof/>
            <w:sz w:val="24"/>
            <w:szCs w:val="24"/>
          </w:rPr>
          <w:tab/>
        </w:r>
        <w:r w:rsidR="005B3A8A" w:rsidRPr="00F44A82">
          <w:rPr>
            <w:rStyle w:val="Hyperlink"/>
            <w:noProof/>
          </w:rPr>
          <w:t>Redis As Cache</w:t>
        </w:r>
        <w:r w:rsidR="005B3A8A">
          <w:rPr>
            <w:noProof/>
            <w:webHidden/>
          </w:rPr>
          <w:tab/>
        </w:r>
        <w:r w:rsidR="005B3A8A">
          <w:rPr>
            <w:noProof/>
            <w:webHidden/>
          </w:rPr>
          <w:fldChar w:fldCharType="begin"/>
        </w:r>
        <w:r w:rsidR="005B3A8A">
          <w:rPr>
            <w:noProof/>
            <w:webHidden/>
          </w:rPr>
          <w:instrText xml:space="preserve"> PAGEREF _Toc48121424 \h </w:instrText>
        </w:r>
        <w:r w:rsidR="005B3A8A">
          <w:rPr>
            <w:noProof/>
            <w:webHidden/>
          </w:rPr>
        </w:r>
        <w:r w:rsidR="005B3A8A">
          <w:rPr>
            <w:noProof/>
            <w:webHidden/>
          </w:rPr>
          <w:fldChar w:fldCharType="separate"/>
        </w:r>
        <w:r w:rsidR="005B3A8A">
          <w:rPr>
            <w:noProof/>
            <w:webHidden/>
          </w:rPr>
          <w:t>78</w:t>
        </w:r>
        <w:r w:rsidR="005B3A8A">
          <w:rPr>
            <w:noProof/>
            <w:webHidden/>
          </w:rPr>
          <w:fldChar w:fldCharType="end"/>
        </w:r>
      </w:hyperlink>
    </w:p>
    <w:p w14:paraId="4CD92736" w14:textId="710464AE"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25" w:history="1">
        <w:r w:rsidR="005B3A8A" w:rsidRPr="00F44A82">
          <w:rPr>
            <w:rStyle w:val="Hyperlink"/>
            <w:noProof/>
          </w:rPr>
          <w:t>9.9</w:t>
        </w:r>
        <w:r w:rsidR="005B3A8A">
          <w:rPr>
            <w:rFonts w:asciiTheme="minorHAnsi" w:eastAsiaTheme="minorEastAsia" w:hAnsiTheme="minorHAnsi" w:cstheme="minorBidi"/>
            <w:smallCaps w:val="0"/>
            <w:noProof/>
            <w:sz w:val="24"/>
            <w:szCs w:val="24"/>
          </w:rPr>
          <w:tab/>
        </w:r>
        <w:r w:rsidR="005B3A8A" w:rsidRPr="00F44A82">
          <w:rPr>
            <w:rStyle w:val="Hyperlink"/>
            <w:noProof/>
          </w:rPr>
          <w:t>Parivartan ETL Jobs strategy</w:t>
        </w:r>
        <w:r w:rsidR="005B3A8A">
          <w:rPr>
            <w:noProof/>
            <w:webHidden/>
          </w:rPr>
          <w:tab/>
        </w:r>
        <w:r w:rsidR="005B3A8A">
          <w:rPr>
            <w:noProof/>
            <w:webHidden/>
          </w:rPr>
          <w:fldChar w:fldCharType="begin"/>
        </w:r>
        <w:r w:rsidR="005B3A8A">
          <w:rPr>
            <w:noProof/>
            <w:webHidden/>
          </w:rPr>
          <w:instrText xml:space="preserve"> PAGEREF _Toc48121425 \h </w:instrText>
        </w:r>
        <w:r w:rsidR="005B3A8A">
          <w:rPr>
            <w:noProof/>
            <w:webHidden/>
          </w:rPr>
        </w:r>
        <w:r w:rsidR="005B3A8A">
          <w:rPr>
            <w:noProof/>
            <w:webHidden/>
          </w:rPr>
          <w:fldChar w:fldCharType="separate"/>
        </w:r>
        <w:r w:rsidR="005B3A8A">
          <w:rPr>
            <w:noProof/>
            <w:webHidden/>
          </w:rPr>
          <w:t>79</w:t>
        </w:r>
        <w:r w:rsidR="005B3A8A">
          <w:rPr>
            <w:noProof/>
            <w:webHidden/>
          </w:rPr>
          <w:fldChar w:fldCharType="end"/>
        </w:r>
      </w:hyperlink>
    </w:p>
    <w:p w14:paraId="41C21ABC" w14:textId="5761748E"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26" w:history="1">
        <w:r w:rsidR="005B3A8A" w:rsidRPr="00F44A82">
          <w:rPr>
            <w:rStyle w:val="Hyperlink"/>
            <w:noProof/>
          </w:rPr>
          <w:t>9.10</w:t>
        </w:r>
        <w:r w:rsidR="005B3A8A">
          <w:rPr>
            <w:rFonts w:asciiTheme="minorHAnsi" w:eastAsiaTheme="minorEastAsia" w:hAnsiTheme="minorHAnsi" w:cstheme="minorBidi"/>
            <w:smallCaps w:val="0"/>
            <w:noProof/>
            <w:sz w:val="24"/>
            <w:szCs w:val="24"/>
          </w:rPr>
          <w:tab/>
        </w:r>
        <w:r w:rsidR="005B3A8A" w:rsidRPr="00F44A82">
          <w:rPr>
            <w:rStyle w:val="Hyperlink"/>
            <w:noProof/>
          </w:rPr>
          <w:t>Data Backup and Archival Architectural Guidelines</w:t>
        </w:r>
        <w:r w:rsidR="005B3A8A">
          <w:rPr>
            <w:noProof/>
            <w:webHidden/>
          </w:rPr>
          <w:tab/>
        </w:r>
        <w:r w:rsidR="005B3A8A">
          <w:rPr>
            <w:noProof/>
            <w:webHidden/>
          </w:rPr>
          <w:fldChar w:fldCharType="begin"/>
        </w:r>
        <w:r w:rsidR="005B3A8A">
          <w:rPr>
            <w:noProof/>
            <w:webHidden/>
          </w:rPr>
          <w:instrText xml:space="preserve"> PAGEREF _Toc48121426 \h </w:instrText>
        </w:r>
        <w:r w:rsidR="005B3A8A">
          <w:rPr>
            <w:noProof/>
            <w:webHidden/>
          </w:rPr>
        </w:r>
        <w:r w:rsidR="005B3A8A">
          <w:rPr>
            <w:noProof/>
            <w:webHidden/>
          </w:rPr>
          <w:fldChar w:fldCharType="separate"/>
        </w:r>
        <w:r w:rsidR="005B3A8A">
          <w:rPr>
            <w:noProof/>
            <w:webHidden/>
          </w:rPr>
          <w:t>79</w:t>
        </w:r>
        <w:r w:rsidR="005B3A8A">
          <w:rPr>
            <w:noProof/>
            <w:webHidden/>
          </w:rPr>
          <w:fldChar w:fldCharType="end"/>
        </w:r>
      </w:hyperlink>
    </w:p>
    <w:p w14:paraId="4E886926" w14:textId="204783AC"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27" w:history="1">
        <w:r w:rsidR="005B3A8A" w:rsidRPr="00F44A82">
          <w:rPr>
            <w:rStyle w:val="Hyperlink"/>
            <w:noProof/>
          </w:rPr>
          <w:t>9.11</w:t>
        </w:r>
        <w:r w:rsidR="005B3A8A">
          <w:rPr>
            <w:rFonts w:asciiTheme="minorHAnsi" w:eastAsiaTheme="minorEastAsia" w:hAnsiTheme="minorHAnsi" w:cstheme="minorBidi"/>
            <w:smallCaps w:val="0"/>
            <w:noProof/>
            <w:sz w:val="24"/>
            <w:szCs w:val="24"/>
          </w:rPr>
          <w:tab/>
        </w:r>
        <w:r w:rsidR="005B3A8A" w:rsidRPr="00F44A82">
          <w:rPr>
            <w:rStyle w:val="Hyperlink"/>
            <w:noProof/>
          </w:rPr>
          <w:t>Data Processing Strategy.</w:t>
        </w:r>
        <w:r w:rsidR="005B3A8A">
          <w:rPr>
            <w:noProof/>
            <w:webHidden/>
          </w:rPr>
          <w:tab/>
        </w:r>
        <w:r w:rsidR="005B3A8A">
          <w:rPr>
            <w:noProof/>
            <w:webHidden/>
          </w:rPr>
          <w:fldChar w:fldCharType="begin"/>
        </w:r>
        <w:r w:rsidR="005B3A8A">
          <w:rPr>
            <w:noProof/>
            <w:webHidden/>
          </w:rPr>
          <w:instrText xml:space="preserve"> PAGEREF _Toc48121427 \h </w:instrText>
        </w:r>
        <w:r w:rsidR="005B3A8A">
          <w:rPr>
            <w:noProof/>
            <w:webHidden/>
          </w:rPr>
        </w:r>
        <w:r w:rsidR="005B3A8A">
          <w:rPr>
            <w:noProof/>
            <w:webHidden/>
          </w:rPr>
          <w:fldChar w:fldCharType="separate"/>
        </w:r>
        <w:r w:rsidR="005B3A8A">
          <w:rPr>
            <w:noProof/>
            <w:webHidden/>
          </w:rPr>
          <w:t>80</w:t>
        </w:r>
        <w:r w:rsidR="005B3A8A">
          <w:rPr>
            <w:noProof/>
            <w:webHidden/>
          </w:rPr>
          <w:fldChar w:fldCharType="end"/>
        </w:r>
      </w:hyperlink>
    </w:p>
    <w:p w14:paraId="6236C240" w14:textId="2EE7BC87"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28" w:history="1">
        <w:r w:rsidR="005B3A8A" w:rsidRPr="00F44A82">
          <w:rPr>
            <w:rStyle w:val="Hyperlink"/>
            <w:noProof/>
          </w:rPr>
          <w:t>9.12</w:t>
        </w:r>
        <w:r w:rsidR="005B3A8A">
          <w:rPr>
            <w:rFonts w:asciiTheme="minorHAnsi" w:eastAsiaTheme="minorEastAsia" w:hAnsiTheme="minorHAnsi" w:cstheme="minorBidi"/>
            <w:smallCaps w:val="0"/>
            <w:noProof/>
            <w:sz w:val="24"/>
            <w:szCs w:val="24"/>
          </w:rPr>
          <w:tab/>
        </w:r>
        <w:r w:rsidR="005B3A8A" w:rsidRPr="00F44A82">
          <w:rPr>
            <w:rStyle w:val="Hyperlink"/>
            <w:noProof/>
          </w:rPr>
          <w:t>Migration of Data from Existing Database to Parivartan Database</w:t>
        </w:r>
        <w:r w:rsidR="005B3A8A">
          <w:rPr>
            <w:noProof/>
            <w:webHidden/>
          </w:rPr>
          <w:tab/>
        </w:r>
        <w:r w:rsidR="005B3A8A">
          <w:rPr>
            <w:noProof/>
            <w:webHidden/>
          </w:rPr>
          <w:fldChar w:fldCharType="begin"/>
        </w:r>
        <w:r w:rsidR="005B3A8A">
          <w:rPr>
            <w:noProof/>
            <w:webHidden/>
          </w:rPr>
          <w:instrText xml:space="preserve"> PAGEREF _Toc48121428 \h </w:instrText>
        </w:r>
        <w:r w:rsidR="005B3A8A">
          <w:rPr>
            <w:noProof/>
            <w:webHidden/>
          </w:rPr>
        </w:r>
        <w:r w:rsidR="005B3A8A">
          <w:rPr>
            <w:noProof/>
            <w:webHidden/>
          </w:rPr>
          <w:fldChar w:fldCharType="separate"/>
        </w:r>
        <w:r w:rsidR="005B3A8A">
          <w:rPr>
            <w:noProof/>
            <w:webHidden/>
          </w:rPr>
          <w:t>80</w:t>
        </w:r>
        <w:r w:rsidR="005B3A8A">
          <w:rPr>
            <w:noProof/>
            <w:webHidden/>
          </w:rPr>
          <w:fldChar w:fldCharType="end"/>
        </w:r>
      </w:hyperlink>
    </w:p>
    <w:p w14:paraId="69C6FD38" w14:textId="25D3D714"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29" w:history="1">
        <w:r w:rsidR="005B3A8A" w:rsidRPr="00F44A82">
          <w:rPr>
            <w:rStyle w:val="Hyperlink"/>
            <w:noProof/>
          </w:rPr>
          <w:t>9.13</w:t>
        </w:r>
        <w:r w:rsidR="005B3A8A">
          <w:rPr>
            <w:rFonts w:asciiTheme="minorHAnsi" w:eastAsiaTheme="minorEastAsia" w:hAnsiTheme="minorHAnsi" w:cstheme="minorBidi"/>
            <w:smallCaps w:val="0"/>
            <w:noProof/>
            <w:sz w:val="24"/>
            <w:szCs w:val="24"/>
          </w:rPr>
          <w:tab/>
        </w:r>
        <w:r w:rsidR="005B3A8A" w:rsidRPr="00F44A82">
          <w:rPr>
            <w:rStyle w:val="Hyperlink"/>
            <w:noProof/>
          </w:rPr>
          <w:t>Overall Data Processing Diagram</w:t>
        </w:r>
        <w:r w:rsidR="005B3A8A">
          <w:rPr>
            <w:noProof/>
            <w:webHidden/>
          </w:rPr>
          <w:tab/>
        </w:r>
        <w:r w:rsidR="005B3A8A">
          <w:rPr>
            <w:noProof/>
            <w:webHidden/>
          </w:rPr>
          <w:fldChar w:fldCharType="begin"/>
        </w:r>
        <w:r w:rsidR="005B3A8A">
          <w:rPr>
            <w:noProof/>
            <w:webHidden/>
          </w:rPr>
          <w:instrText xml:space="preserve"> PAGEREF _Toc48121429 \h </w:instrText>
        </w:r>
        <w:r w:rsidR="005B3A8A">
          <w:rPr>
            <w:noProof/>
            <w:webHidden/>
          </w:rPr>
        </w:r>
        <w:r w:rsidR="005B3A8A">
          <w:rPr>
            <w:noProof/>
            <w:webHidden/>
          </w:rPr>
          <w:fldChar w:fldCharType="separate"/>
        </w:r>
        <w:r w:rsidR="005B3A8A">
          <w:rPr>
            <w:noProof/>
            <w:webHidden/>
          </w:rPr>
          <w:t>80</w:t>
        </w:r>
        <w:r w:rsidR="005B3A8A">
          <w:rPr>
            <w:noProof/>
            <w:webHidden/>
          </w:rPr>
          <w:fldChar w:fldCharType="end"/>
        </w:r>
      </w:hyperlink>
    </w:p>
    <w:p w14:paraId="11ED43BC" w14:textId="092E138A"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30" w:history="1">
        <w:r w:rsidR="005B3A8A" w:rsidRPr="00F44A82">
          <w:rPr>
            <w:rStyle w:val="Hyperlink"/>
            <w:noProof/>
          </w:rPr>
          <w:t>9.14</w:t>
        </w:r>
        <w:r w:rsidR="005B3A8A">
          <w:rPr>
            <w:rFonts w:asciiTheme="minorHAnsi" w:eastAsiaTheme="minorEastAsia" w:hAnsiTheme="minorHAnsi" w:cstheme="minorBidi"/>
            <w:smallCaps w:val="0"/>
            <w:noProof/>
            <w:sz w:val="24"/>
            <w:szCs w:val="24"/>
          </w:rPr>
          <w:tab/>
        </w:r>
        <w:r w:rsidR="005B3A8A" w:rsidRPr="00F44A82">
          <w:rPr>
            <w:rStyle w:val="Hyperlink"/>
            <w:noProof/>
          </w:rPr>
          <w:t>Data Processing Definition</w:t>
        </w:r>
        <w:r w:rsidR="005B3A8A">
          <w:rPr>
            <w:noProof/>
            <w:webHidden/>
          </w:rPr>
          <w:tab/>
        </w:r>
        <w:r w:rsidR="005B3A8A">
          <w:rPr>
            <w:noProof/>
            <w:webHidden/>
          </w:rPr>
          <w:fldChar w:fldCharType="begin"/>
        </w:r>
        <w:r w:rsidR="005B3A8A">
          <w:rPr>
            <w:noProof/>
            <w:webHidden/>
          </w:rPr>
          <w:instrText xml:space="preserve"> PAGEREF _Toc48121430 \h </w:instrText>
        </w:r>
        <w:r w:rsidR="005B3A8A">
          <w:rPr>
            <w:noProof/>
            <w:webHidden/>
          </w:rPr>
        </w:r>
        <w:r w:rsidR="005B3A8A">
          <w:rPr>
            <w:noProof/>
            <w:webHidden/>
          </w:rPr>
          <w:fldChar w:fldCharType="separate"/>
        </w:r>
        <w:r w:rsidR="005B3A8A">
          <w:rPr>
            <w:noProof/>
            <w:webHidden/>
          </w:rPr>
          <w:t>80</w:t>
        </w:r>
        <w:r w:rsidR="005B3A8A">
          <w:rPr>
            <w:noProof/>
            <w:webHidden/>
          </w:rPr>
          <w:fldChar w:fldCharType="end"/>
        </w:r>
      </w:hyperlink>
    </w:p>
    <w:p w14:paraId="564C3679" w14:textId="5ABF9323"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31" w:history="1">
        <w:r w:rsidR="005B3A8A" w:rsidRPr="00F44A82">
          <w:rPr>
            <w:rStyle w:val="Hyperlink"/>
            <w:noProof/>
          </w:rPr>
          <w:t>9.15</w:t>
        </w:r>
        <w:r w:rsidR="005B3A8A">
          <w:rPr>
            <w:rFonts w:asciiTheme="minorHAnsi" w:eastAsiaTheme="minorEastAsia" w:hAnsiTheme="minorHAnsi" w:cstheme="minorBidi"/>
            <w:smallCaps w:val="0"/>
            <w:noProof/>
            <w:sz w:val="24"/>
            <w:szCs w:val="24"/>
          </w:rPr>
          <w:tab/>
        </w:r>
        <w:r w:rsidR="005B3A8A" w:rsidRPr="00F44A82">
          <w:rPr>
            <w:rStyle w:val="Hyperlink"/>
            <w:noProof/>
          </w:rPr>
          <w:t>Batch Jobs Scheduling and Maintenance</w:t>
        </w:r>
        <w:r w:rsidR="005B3A8A">
          <w:rPr>
            <w:noProof/>
            <w:webHidden/>
          </w:rPr>
          <w:tab/>
        </w:r>
        <w:r w:rsidR="005B3A8A">
          <w:rPr>
            <w:noProof/>
            <w:webHidden/>
          </w:rPr>
          <w:fldChar w:fldCharType="begin"/>
        </w:r>
        <w:r w:rsidR="005B3A8A">
          <w:rPr>
            <w:noProof/>
            <w:webHidden/>
          </w:rPr>
          <w:instrText xml:space="preserve"> PAGEREF _Toc48121431 \h </w:instrText>
        </w:r>
        <w:r w:rsidR="005B3A8A">
          <w:rPr>
            <w:noProof/>
            <w:webHidden/>
          </w:rPr>
        </w:r>
        <w:r w:rsidR="005B3A8A">
          <w:rPr>
            <w:noProof/>
            <w:webHidden/>
          </w:rPr>
          <w:fldChar w:fldCharType="separate"/>
        </w:r>
        <w:r w:rsidR="005B3A8A">
          <w:rPr>
            <w:noProof/>
            <w:webHidden/>
          </w:rPr>
          <w:t>81</w:t>
        </w:r>
        <w:r w:rsidR="005B3A8A">
          <w:rPr>
            <w:noProof/>
            <w:webHidden/>
          </w:rPr>
          <w:fldChar w:fldCharType="end"/>
        </w:r>
      </w:hyperlink>
    </w:p>
    <w:p w14:paraId="44D29C1E" w14:textId="0A870471"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32" w:history="1">
        <w:r w:rsidR="005B3A8A" w:rsidRPr="00F44A82">
          <w:rPr>
            <w:rStyle w:val="Hyperlink"/>
            <w:noProof/>
          </w:rPr>
          <w:t>9.16</w:t>
        </w:r>
        <w:r w:rsidR="005B3A8A">
          <w:rPr>
            <w:rFonts w:asciiTheme="minorHAnsi" w:eastAsiaTheme="minorEastAsia" w:hAnsiTheme="minorHAnsi" w:cstheme="minorBidi"/>
            <w:smallCaps w:val="0"/>
            <w:noProof/>
            <w:sz w:val="24"/>
            <w:szCs w:val="24"/>
          </w:rPr>
          <w:tab/>
        </w:r>
        <w:r w:rsidR="005B3A8A" w:rsidRPr="00F44A82">
          <w:rPr>
            <w:rStyle w:val="Hyperlink"/>
            <w:noProof/>
          </w:rPr>
          <w:t>Database and Data Storage Backup and Disaster Recovery</w:t>
        </w:r>
        <w:r w:rsidR="005B3A8A">
          <w:rPr>
            <w:noProof/>
            <w:webHidden/>
          </w:rPr>
          <w:tab/>
        </w:r>
        <w:r w:rsidR="005B3A8A">
          <w:rPr>
            <w:noProof/>
            <w:webHidden/>
          </w:rPr>
          <w:fldChar w:fldCharType="begin"/>
        </w:r>
        <w:r w:rsidR="005B3A8A">
          <w:rPr>
            <w:noProof/>
            <w:webHidden/>
          </w:rPr>
          <w:instrText xml:space="preserve"> PAGEREF _Toc48121432 \h </w:instrText>
        </w:r>
        <w:r w:rsidR="005B3A8A">
          <w:rPr>
            <w:noProof/>
            <w:webHidden/>
          </w:rPr>
        </w:r>
        <w:r w:rsidR="005B3A8A">
          <w:rPr>
            <w:noProof/>
            <w:webHidden/>
          </w:rPr>
          <w:fldChar w:fldCharType="separate"/>
        </w:r>
        <w:r w:rsidR="005B3A8A">
          <w:rPr>
            <w:noProof/>
            <w:webHidden/>
          </w:rPr>
          <w:t>81</w:t>
        </w:r>
        <w:r w:rsidR="005B3A8A">
          <w:rPr>
            <w:noProof/>
            <w:webHidden/>
          </w:rPr>
          <w:fldChar w:fldCharType="end"/>
        </w:r>
      </w:hyperlink>
    </w:p>
    <w:p w14:paraId="5EBC14C5" w14:textId="26F05A66"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33" w:history="1">
        <w:r w:rsidR="005B3A8A" w:rsidRPr="00F44A82">
          <w:rPr>
            <w:rStyle w:val="Hyperlink"/>
            <w:noProof/>
          </w:rPr>
          <w:t>9.17</w:t>
        </w:r>
        <w:r w:rsidR="005B3A8A">
          <w:rPr>
            <w:rFonts w:asciiTheme="minorHAnsi" w:eastAsiaTheme="minorEastAsia" w:hAnsiTheme="minorHAnsi" w:cstheme="minorBidi"/>
            <w:smallCaps w:val="0"/>
            <w:noProof/>
            <w:sz w:val="24"/>
            <w:szCs w:val="24"/>
          </w:rPr>
          <w:tab/>
        </w:r>
        <w:r w:rsidR="005B3A8A" w:rsidRPr="00F44A82">
          <w:rPr>
            <w:rStyle w:val="Hyperlink"/>
            <w:noProof/>
          </w:rPr>
          <w:t>Kafka Disaster Recovery</w:t>
        </w:r>
        <w:r w:rsidR="005B3A8A">
          <w:rPr>
            <w:noProof/>
            <w:webHidden/>
          </w:rPr>
          <w:tab/>
        </w:r>
        <w:r w:rsidR="005B3A8A">
          <w:rPr>
            <w:noProof/>
            <w:webHidden/>
          </w:rPr>
          <w:fldChar w:fldCharType="begin"/>
        </w:r>
        <w:r w:rsidR="005B3A8A">
          <w:rPr>
            <w:noProof/>
            <w:webHidden/>
          </w:rPr>
          <w:instrText xml:space="preserve"> PAGEREF _Toc48121433 \h </w:instrText>
        </w:r>
        <w:r w:rsidR="005B3A8A">
          <w:rPr>
            <w:noProof/>
            <w:webHidden/>
          </w:rPr>
        </w:r>
        <w:r w:rsidR="005B3A8A">
          <w:rPr>
            <w:noProof/>
            <w:webHidden/>
          </w:rPr>
          <w:fldChar w:fldCharType="separate"/>
        </w:r>
        <w:r w:rsidR="005B3A8A">
          <w:rPr>
            <w:noProof/>
            <w:webHidden/>
          </w:rPr>
          <w:t>84</w:t>
        </w:r>
        <w:r w:rsidR="005B3A8A">
          <w:rPr>
            <w:noProof/>
            <w:webHidden/>
          </w:rPr>
          <w:fldChar w:fldCharType="end"/>
        </w:r>
      </w:hyperlink>
    </w:p>
    <w:p w14:paraId="7075BCA7" w14:textId="4DCE5265" w:rsidR="005B3A8A" w:rsidRDefault="005B2C26">
      <w:pPr>
        <w:pStyle w:val="TOC1"/>
        <w:rPr>
          <w:rFonts w:asciiTheme="minorHAnsi" w:eastAsiaTheme="minorEastAsia" w:hAnsiTheme="minorHAnsi" w:cstheme="minorBidi"/>
          <w:b w:val="0"/>
          <w:bCs w:val="0"/>
          <w:caps w:val="0"/>
          <w:noProof/>
          <w:sz w:val="24"/>
          <w:szCs w:val="24"/>
        </w:rPr>
      </w:pPr>
      <w:hyperlink w:anchor="_Toc48121434" w:history="1">
        <w:r w:rsidR="005B3A8A" w:rsidRPr="00F44A82">
          <w:rPr>
            <w:rStyle w:val="Hyperlink"/>
            <w:noProof/>
          </w:rPr>
          <w:t>10</w:t>
        </w:r>
        <w:r w:rsidR="005B3A8A">
          <w:rPr>
            <w:rFonts w:asciiTheme="minorHAnsi" w:eastAsiaTheme="minorEastAsia" w:hAnsiTheme="minorHAnsi" w:cstheme="minorBidi"/>
            <w:b w:val="0"/>
            <w:bCs w:val="0"/>
            <w:caps w:val="0"/>
            <w:noProof/>
            <w:sz w:val="24"/>
            <w:szCs w:val="24"/>
          </w:rPr>
          <w:tab/>
        </w:r>
        <w:r w:rsidR="005B3A8A" w:rsidRPr="00F44A82">
          <w:rPr>
            <w:rStyle w:val="Hyperlink"/>
            <w:noProof/>
          </w:rPr>
          <w:t>Infrastructure Architecture Considerations</w:t>
        </w:r>
        <w:r w:rsidR="005B3A8A">
          <w:rPr>
            <w:noProof/>
            <w:webHidden/>
          </w:rPr>
          <w:tab/>
        </w:r>
        <w:r w:rsidR="005B3A8A">
          <w:rPr>
            <w:noProof/>
            <w:webHidden/>
          </w:rPr>
          <w:fldChar w:fldCharType="begin"/>
        </w:r>
        <w:r w:rsidR="005B3A8A">
          <w:rPr>
            <w:noProof/>
            <w:webHidden/>
          </w:rPr>
          <w:instrText xml:space="preserve"> PAGEREF _Toc48121434 \h </w:instrText>
        </w:r>
        <w:r w:rsidR="005B3A8A">
          <w:rPr>
            <w:noProof/>
            <w:webHidden/>
          </w:rPr>
        </w:r>
        <w:r w:rsidR="005B3A8A">
          <w:rPr>
            <w:noProof/>
            <w:webHidden/>
          </w:rPr>
          <w:fldChar w:fldCharType="separate"/>
        </w:r>
        <w:r w:rsidR="005B3A8A">
          <w:rPr>
            <w:noProof/>
            <w:webHidden/>
          </w:rPr>
          <w:t>87</w:t>
        </w:r>
        <w:r w:rsidR="005B3A8A">
          <w:rPr>
            <w:noProof/>
            <w:webHidden/>
          </w:rPr>
          <w:fldChar w:fldCharType="end"/>
        </w:r>
      </w:hyperlink>
    </w:p>
    <w:p w14:paraId="6FD352DE" w14:textId="19A29215"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35" w:history="1">
        <w:r w:rsidR="005B3A8A" w:rsidRPr="00F44A82">
          <w:rPr>
            <w:rStyle w:val="Hyperlink"/>
            <w:noProof/>
          </w:rPr>
          <w:t>10.1</w:t>
        </w:r>
        <w:r w:rsidR="005B3A8A">
          <w:rPr>
            <w:rFonts w:asciiTheme="minorHAnsi" w:eastAsiaTheme="minorEastAsia" w:hAnsiTheme="minorHAnsi" w:cstheme="minorBidi"/>
            <w:smallCaps w:val="0"/>
            <w:noProof/>
            <w:sz w:val="24"/>
            <w:szCs w:val="24"/>
          </w:rPr>
          <w:tab/>
        </w:r>
        <w:r w:rsidR="005B3A8A" w:rsidRPr="00F44A82">
          <w:rPr>
            <w:rStyle w:val="Hyperlink"/>
            <w:noProof/>
          </w:rPr>
          <w:t>Deployment Architecture</w:t>
        </w:r>
        <w:r w:rsidR="005B3A8A">
          <w:rPr>
            <w:noProof/>
            <w:webHidden/>
          </w:rPr>
          <w:tab/>
        </w:r>
        <w:r w:rsidR="005B3A8A">
          <w:rPr>
            <w:noProof/>
            <w:webHidden/>
          </w:rPr>
          <w:fldChar w:fldCharType="begin"/>
        </w:r>
        <w:r w:rsidR="005B3A8A">
          <w:rPr>
            <w:noProof/>
            <w:webHidden/>
          </w:rPr>
          <w:instrText xml:space="preserve"> PAGEREF _Toc48121435 \h </w:instrText>
        </w:r>
        <w:r w:rsidR="005B3A8A">
          <w:rPr>
            <w:noProof/>
            <w:webHidden/>
          </w:rPr>
        </w:r>
        <w:r w:rsidR="005B3A8A">
          <w:rPr>
            <w:noProof/>
            <w:webHidden/>
          </w:rPr>
          <w:fldChar w:fldCharType="separate"/>
        </w:r>
        <w:r w:rsidR="005B3A8A">
          <w:rPr>
            <w:noProof/>
            <w:webHidden/>
          </w:rPr>
          <w:t>88</w:t>
        </w:r>
        <w:r w:rsidR="005B3A8A">
          <w:rPr>
            <w:noProof/>
            <w:webHidden/>
          </w:rPr>
          <w:fldChar w:fldCharType="end"/>
        </w:r>
      </w:hyperlink>
    </w:p>
    <w:p w14:paraId="191F06C3" w14:textId="7DF5A62D"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36" w:history="1">
        <w:r w:rsidR="005B3A8A" w:rsidRPr="00F44A82">
          <w:rPr>
            <w:rStyle w:val="Hyperlink"/>
            <w:noProof/>
          </w:rPr>
          <w:t>10.2</w:t>
        </w:r>
        <w:r w:rsidR="005B3A8A">
          <w:rPr>
            <w:rFonts w:asciiTheme="minorHAnsi" w:eastAsiaTheme="minorEastAsia" w:hAnsiTheme="minorHAnsi" w:cstheme="minorBidi"/>
            <w:smallCaps w:val="0"/>
            <w:noProof/>
            <w:sz w:val="24"/>
            <w:szCs w:val="24"/>
          </w:rPr>
          <w:tab/>
        </w:r>
        <w:r w:rsidR="005B3A8A" w:rsidRPr="00F44A82">
          <w:rPr>
            <w:rStyle w:val="Hyperlink"/>
            <w:noProof/>
          </w:rPr>
          <w:t>Production Site - BKC – Mumbai</w:t>
        </w:r>
        <w:r w:rsidR="005B3A8A">
          <w:rPr>
            <w:noProof/>
            <w:webHidden/>
          </w:rPr>
          <w:tab/>
        </w:r>
        <w:r w:rsidR="005B3A8A">
          <w:rPr>
            <w:noProof/>
            <w:webHidden/>
          </w:rPr>
          <w:fldChar w:fldCharType="begin"/>
        </w:r>
        <w:r w:rsidR="005B3A8A">
          <w:rPr>
            <w:noProof/>
            <w:webHidden/>
          </w:rPr>
          <w:instrText xml:space="preserve"> PAGEREF _Toc48121436 \h </w:instrText>
        </w:r>
        <w:r w:rsidR="005B3A8A">
          <w:rPr>
            <w:noProof/>
            <w:webHidden/>
          </w:rPr>
        </w:r>
        <w:r w:rsidR="005B3A8A">
          <w:rPr>
            <w:noProof/>
            <w:webHidden/>
          </w:rPr>
          <w:fldChar w:fldCharType="separate"/>
        </w:r>
        <w:r w:rsidR="005B3A8A">
          <w:rPr>
            <w:noProof/>
            <w:webHidden/>
          </w:rPr>
          <w:t>91</w:t>
        </w:r>
        <w:r w:rsidR="005B3A8A">
          <w:rPr>
            <w:noProof/>
            <w:webHidden/>
          </w:rPr>
          <w:fldChar w:fldCharType="end"/>
        </w:r>
      </w:hyperlink>
    </w:p>
    <w:p w14:paraId="565320E9" w14:textId="54A8A001"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37" w:history="1">
        <w:r w:rsidR="005B3A8A" w:rsidRPr="00F44A82">
          <w:rPr>
            <w:rStyle w:val="Hyperlink"/>
            <w:noProof/>
          </w:rPr>
          <w:t>10.3</w:t>
        </w:r>
        <w:r w:rsidR="005B3A8A">
          <w:rPr>
            <w:rFonts w:asciiTheme="minorHAnsi" w:eastAsiaTheme="minorEastAsia" w:hAnsiTheme="minorHAnsi" w:cstheme="minorBidi"/>
            <w:smallCaps w:val="0"/>
            <w:noProof/>
            <w:sz w:val="24"/>
            <w:szCs w:val="24"/>
          </w:rPr>
          <w:tab/>
        </w:r>
        <w:r w:rsidR="005B3A8A" w:rsidRPr="00F44A82">
          <w:rPr>
            <w:rStyle w:val="Hyperlink"/>
            <w:noProof/>
          </w:rPr>
          <w:t>Near DR Site - Kohinoor – Mumbai</w:t>
        </w:r>
        <w:r w:rsidR="005B3A8A">
          <w:rPr>
            <w:noProof/>
            <w:webHidden/>
          </w:rPr>
          <w:tab/>
        </w:r>
        <w:r w:rsidR="005B3A8A">
          <w:rPr>
            <w:noProof/>
            <w:webHidden/>
          </w:rPr>
          <w:fldChar w:fldCharType="begin"/>
        </w:r>
        <w:r w:rsidR="005B3A8A">
          <w:rPr>
            <w:noProof/>
            <w:webHidden/>
          </w:rPr>
          <w:instrText xml:space="preserve"> PAGEREF _Toc48121437 \h </w:instrText>
        </w:r>
        <w:r w:rsidR="005B3A8A">
          <w:rPr>
            <w:noProof/>
            <w:webHidden/>
          </w:rPr>
        </w:r>
        <w:r w:rsidR="005B3A8A">
          <w:rPr>
            <w:noProof/>
            <w:webHidden/>
          </w:rPr>
          <w:fldChar w:fldCharType="separate"/>
        </w:r>
        <w:r w:rsidR="005B3A8A">
          <w:rPr>
            <w:noProof/>
            <w:webHidden/>
          </w:rPr>
          <w:t>92</w:t>
        </w:r>
        <w:r w:rsidR="005B3A8A">
          <w:rPr>
            <w:noProof/>
            <w:webHidden/>
          </w:rPr>
          <w:fldChar w:fldCharType="end"/>
        </w:r>
      </w:hyperlink>
    </w:p>
    <w:p w14:paraId="4E225BB7" w14:textId="7E677173"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38" w:history="1">
        <w:r w:rsidR="005B3A8A" w:rsidRPr="00F44A82">
          <w:rPr>
            <w:rStyle w:val="Hyperlink"/>
            <w:noProof/>
          </w:rPr>
          <w:t>10.4</w:t>
        </w:r>
        <w:r w:rsidR="005B3A8A">
          <w:rPr>
            <w:rFonts w:asciiTheme="minorHAnsi" w:eastAsiaTheme="minorEastAsia" w:hAnsiTheme="minorHAnsi" w:cstheme="minorBidi"/>
            <w:smallCaps w:val="0"/>
            <w:noProof/>
            <w:sz w:val="24"/>
            <w:szCs w:val="24"/>
          </w:rPr>
          <w:tab/>
        </w:r>
        <w:r w:rsidR="005B3A8A" w:rsidRPr="00F44A82">
          <w:rPr>
            <w:rStyle w:val="Hyperlink"/>
            <w:noProof/>
          </w:rPr>
          <w:t>DR Site – Chennai</w:t>
        </w:r>
        <w:r w:rsidR="005B3A8A">
          <w:rPr>
            <w:noProof/>
            <w:webHidden/>
          </w:rPr>
          <w:tab/>
        </w:r>
        <w:r w:rsidR="005B3A8A">
          <w:rPr>
            <w:noProof/>
            <w:webHidden/>
          </w:rPr>
          <w:fldChar w:fldCharType="begin"/>
        </w:r>
        <w:r w:rsidR="005B3A8A">
          <w:rPr>
            <w:noProof/>
            <w:webHidden/>
          </w:rPr>
          <w:instrText xml:space="preserve"> PAGEREF _Toc48121438 \h </w:instrText>
        </w:r>
        <w:r w:rsidR="005B3A8A">
          <w:rPr>
            <w:noProof/>
            <w:webHidden/>
          </w:rPr>
        </w:r>
        <w:r w:rsidR="005B3A8A">
          <w:rPr>
            <w:noProof/>
            <w:webHidden/>
          </w:rPr>
          <w:fldChar w:fldCharType="separate"/>
        </w:r>
        <w:r w:rsidR="005B3A8A">
          <w:rPr>
            <w:noProof/>
            <w:webHidden/>
          </w:rPr>
          <w:t>93</w:t>
        </w:r>
        <w:r w:rsidR="005B3A8A">
          <w:rPr>
            <w:noProof/>
            <w:webHidden/>
          </w:rPr>
          <w:fldChar w:fldCharType="end"/>
        </w:r>
      </w:hyperlink>
    </w:p>
    <w:p w14:paraId="172569DA" w14:textId="43842142"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39" w:history="1">
        <w:r w:rsidR="005B3A8A" w:rsidRPr="00F44A82">
          <w:rPr>
            <w:rStyle w:val="Hyperlink"/>
            <w:noProof/>
          </w:rPr>
          <w:t>10.5</w:t>
        </w:r>
        <w:r w:rsidR="005B3A8A">
          <w:rPr>
            <w:rFonts w:asciiTheme="minorHAnsi" w:eastAsiaTheme="minorEastAsia" w:hAnsiTheme="minorHAnsi" w:cstheme="minorBidi"/>
            <w:smallCaps w:val="0"/>
            <w:noProof/>
            <w:sz w:val="24"/>
            <w:szCs w:val="24"/>
          </w:rPr>
          <w:tab/>
        </w:r>
        <w:r w:rsidR="005B3A8A" w:rsidRPr="00F44A82">
          <w:rPr>
            <w:rStyle w:val="Hyperlink"/>
            <w:noProof/>
          </w:rPr>
          <w:t>Cloud – Native AWS ( APAC – Mumbai Region – Temporary environment)</w:t>
        </w:r>
        <w:r w:rsidR="005B3A8A">
          <w:rPr>
            <w:noProof/>
            <w:webHidden/>
          </w:rPr>
          <w:tab/>
        </w:r>
        <w:r w:rsidR="005B3A8A">
          <w:rPr>
            <w:noProof/>
            <w:webHidden/>
          </w:rPr>
          <w:fldChar w:fldCharType="begin"/>
        </w:r>
        <w:r w:rsidR="005B3A8A">
          <w:rPr>
            <w:noProof/>
            <w:webHidden/>
          </w:rPr>
          <w:instrText xml:space="preserve"> PAGEREF _Toc48121439 \h </w:instrText>
        </w:r>
        <w:r w:rsidR="005B3A8A">
          <w:rPr>
            <w:noProof/>
            <w:webHidden/>
          </w:rPr>
        </w:r>
        <w:r w:rsidR="005B3A8A">
          <w:rPr>
            <w:noProof/>
            <w:webHidden/>
          </w:rPr>
          <w:fldChar w:fldCharType="separate"/>
        </w:r>
        <w:r w:rsidR="005B3A8A">
          <w:rPr>
            <w:noProof/>
            <w:webHidden/>
          </w:rPr>
          <w:t>93</w:t>
        </w:r>
        <w:r w:rsidR="005B3A8A">
          <w:rPr>
            <w:noProof/>
            <w:webHidden/>
          </w:rPr>
          <w:fldChar w:fldCharType="end"/>
        </w:r>
      </w:hyperlink>
    </w:p>
    <w:p w14:paraId="115A9907" w14:textId="1FE7274A"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40" w:history="1">
        <w:r w:rsidR="005B3A8A" w:rsidRPr="00F44A82">
          <w:rPr>
            <w:rStyle w:val="Hyperlink"/>
            <w:noProof/>
          </w:rPr>
          <w:t>10.6</w:t>
        </w:r>
        <w:r w:rsidR="005B3A8A">
          <w:rPr>
            <w:rFonts w:asciiTheme="minorHAnsi" w:eastAsiaTheme="minorEastAsia" w:hAnsiTheme="minorHAnsi" w:cstheme="minorBidi"/>
            <w:smallCaps w:val="0"/>
            <w:noProof/>
            <w:sz w:val="24"/>
            <w:szCs w:val="24"/>
          </w:rPr>
          <w:tab/>
        </w:r>
        <w:r w:rsidR="005B3A8A" w:rsidRPr="00F44A82">
          <w:rPr>
            <w:rStyle w:val="Hyperlink"/>
            <w:noProof/>
          </w:rPr>
          <w:t>Cloud – VMC on AWS</w:t>
        </w:r>
        <w:r w:rsidR="005B3A8A">
          <w:rPr>
            <w:noProof/>
            <w:webHidden/>
          </w:rPr>
          <w:tab/>
        </w:r>
        <w:r w:rsidR="005B3A8A">
          <w:rPr>
            <w:noProof/>
            <w:webHidden/>
          </w:rPr>
          <w:fldChar w:fldCharType="begin"/>
        </w:r>
        <w:r w:rsidR="005B3A8A">
          <w:rPr>
            <w:noProof/>
            <w:webHidden/>
          </w:rPr>
          <w:instrText xml:space="preserve"> PAGEREF _Toc48121440 \h </w:instrText>
        </w:r>
        <w:r w:rsidR="005B3A8A">
          <w:rPr>
            <w:noProof/>
            <w:webHidden/>
          </w:rPr>
        </w:r>
        <w:r w:rsidR="005B3A8A">
          <w:rPr>
            <w:noProof/>
            <w:webHidden/>
          </w:rPr>
          <w:fldChar w:fldCharType="separate"/>
        </w:r>
        <w:r w:rsidR="005B3A8A">
          <w:rPr>
            <w:noProof/>
            <w:webHidden/>
          </w:rPr>
          <w:t>94</w:t>
        </w:r>
        <w:r w:rsidR="005B3A8A">
          <w:rPr>
            <w:noProof/>
            <w:webHidden/>
          </w:rPr>
          <w:fldChar w:fldCharType="end"/>
        </w:r>
      </w:hyperlink>
    </w:p>
    <w:p w14:paraId="5BAD6A4C" w14:textId="5F0557ED"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41" w:history="1">
        <w:r w:rsidR="005B3A8A" w:rsidRPr="00F44A82">
          <w:rPr>
            <w:rStyle w:val="Hyperlink"/>
            <w:noProof/>
          </w:rPr>
          <w:t>10.7</w:t>
        </w:r>
        <w:r w:rsidR="005B3A8A">
          <w:rPr>
            <w:rFonts w:asciiTheme="minorHAnsi" w:eastAsiaTheme="minorEastAsia" w:hAnsiTheme="minorHAnsi" w:cstheme="minorBidi"/>
            <w:smallCaps w:val="0"/>
            <w:noProof/>
            <w:sz w:val="24"/>
            <w:szCs w:val="24"/>
          </w:rPr>
          <w:tab/>
        </w:r>
        <w:r w:rsidR="005B3A8A" w:rsidRPr="00F44A82">
          <w:rPr>
            <w:rStyle w:val="Hyperlink"/>
            <w:noProof/>
          </w:rPr>
          <w:t>TAS for VMs Architecture</w:t>
        </w:r>
        <w:r w:rsidR="005B3A8A">
          <w:rPr>
            <w:noProof/>
            <w:webHidden/>
          </w:rPr>
          <w:tab/>
        </w:r>
        <w:r w:rsidR="005B3A8A">
          <w:rPr>
            <w:noProof/>
            <w:webHidden/>
          </w:rPr>
          <w:fldChar w:fldCharType="begin"/>
        </w:r>
        <w:r w:rsidR="005B3A8A">
          <w:rPr>
            <w:noProof/>
            <w:webHidden/>
          </w:rPr>
          <w:instrText xml:space="preserve"> PAGEREF _Toc48121441 \h </w:instrText>
        </w:r>
        <w:r w:rsidR="005B3A8A">
          <w:rPr>
            <w:noProof/>
            <w:webHidden/>
          </w:rPr>
        </w:r>
        <w:r w:rsidR="005B3A8A">
          <w:rPr>
            <w:noProof/>
            <w:webHidden/>
          </w:rPr>
          <w:fldChar w:fldCharType="separate"/>
        </w:r>
        <w:r w:rsidR="005B3A8A">
          <w:rPr>
            <w:noProof/>
            <w:webHidden/>
          </w:rPr>
          <w:t>94</w:t>
        </w:r>
        <w:r w:rsidR="005B3A8A">
          <w:rPr>
            <w:noProof/>
            <w:webHidden/>
          </w:rPr>
          <w:fldChar w:fldCharType="end"/>
        </w:r>
      </w:hyperlink>
    </w:p>
    <w:p w14:paraId="26D3CDC3" w14:textId="0C7E4039" w:rsidR="005B3A8A" w:rsidRDefault="005B2C26">
      <w:pPr>
        <w:pStyle w:val="TOC2"/>
        <w:tabs>
          <w:tab w:val="left" w:pos="880"/>
          <w:tab w:val="right" w:leader="dot" w:pos="9736"/>
        </w:tabs>
        <w:rPr>
          <w:rFonts w:asciiTheme="minorHAnsi" w:eastAsiaTheme="minorEastAsia" w:hAnsiTheme="minorHAnsi" w:cstheme="minorBidi"/>
          <w:smallCaps w:val="0"/>
          <w:noProof/>
          <w:sz w:val="24"/>
          <w:szCs w:val="24"/>
        </w:rPr>
      </w:pPr>
      <w:hyperlink w:anchor="_Toc48121442" w:history="1">
        <w:r w:rsidR="005B3A8A" w:rsidRPr="00F44A82">
          <w:rPr>
            <w:rStyle w:val="Hyperlink"/>
            <w:noProof/>
          </w:rPr>
          <w:t>10.8</w:t>
        </w:r>
        <w:r w:rsidR="005B3A8A">
          <w:rPr>
            <w:rFonts w:asciiTheme="minorHAnsi" w:eastAsiaTheme="minorEastAsia" w:hAnsiTheme="minorHAnsi" w:cstheme="minorBidi"/>
            <w:smallCaps w:val="0"/>
            <w:noProof/>
            <w:sz w:val="24"/>
            <w:szCs w:val="24"/>
          </w:rPr>
          <w:tab/>
        </w:r>
        <w:r w:rsidR="005B3A8A" w:rsidRPr="00F44A82">
          <w:rPr>
            <w:rStyle w:val="Hyperlink"/>
            <w:noProof/>
          </w:rPr>
          <w:t>Routing Architecture</w:t>
        </w:r>
        <w:r w:rsidR="005B3A8A">
          <w:rPr>
            <w:noProof/>
            <w:webHidden/>
          </w:rPr>
          <w:tab/>
        </w:r>
        <w:r w:rsidR="005B3A8A">
          <w:rPr>
            <w:noProof/>
            <w:webHidden/>
          </w:rPr>
          <w:fldChar w:fldCharType="begin"/>
        </w:r>
        <w:r w:rsidR="005B3A8A">
          <w:rPr>
            <w:noProof/>
            <w:webHidden/>
          </w:rPr>
          <w:instrText xml:space="preserve"> PAGEREF _Toc48121442 \h </w:instrText>
        </w:r>
        <w:r w:rsidR="005B3A8A">
          <w:rPr>
            <w:noProof/>
            <w:webHidden/>
          </w:rPr>
        </w:r>
        <w:r w:rsidR="005B3A8A">
          <w:rPr>
            <w:noProof/>
            <w:webHidden/>
          </w:rPr>
          <w:fldChar w:fldCharType="separate"/>
        </w:r>
        <w:r w:rsidR="005B3A8A">
          <w:rPr>
            <w:noProof/>
            <w:webHidden/>
          </w:rPr>
          <w:t>100</w:t>
        </w:r>
        <w:r w:rsidR="005B3A8A">
          <w:rPr>
            <w:noProof/>
            <w:webHidden/>
          </w:rPr>
          <w:fldChar w:fldCharType="end"/>
        </w:r>
      </w:hyperlink>
    </w:p>
    <w:p w14:paraId="2E2B37C3" w14:textId="268977C0" w:rsidR="000F79B4" w:rsidRPr="005C6126" w:rsidRDefault="00635E63">
      <w:pPr>
        <w:rPr>
          <w:rFonts w:ascii="Century" w:hAnsi="Century" w:cstheme="minorHAnsi"/>
          <w:i/>
          <w:iCs/>
          <w:color w:val="0070C0"/>
          <w:sz w:val="15"/>
          <w:szCs w:val="21"/>
        </w:rPr>
      </w:pPr>
      <w:r w:rsidRPr="005C6126">
        <w:rPr>
          <w:rFonts w:ascii="Century" w:hAnsi="Century" w:cstheme="minorHAnsi"/>
          <w:i/>
          <w:iCs/>
          <w:color w:val="0070C0"/>
          <w:sz w:val="15"/>
          <w:szCs w:val="16"/>
        </w:rPr>
        <w:fldChar w:fldCharType="end"/>
      </w:r>
    </w:p>
    <w:p w14:paraId="125FEF9D" w14:textId="0BB846A9" w:rsidR="00D26045" w:rsidRPr="00FD052F" w:rsidRDefault="00D26045">
      <w:pPr>
        <w:spacing w:after="160" w:line="259" w:lineRule="auto"/>
        <w:rPr>
          <w:rFonts w:asciiTheme="minorHAnsi" w:hAnsiTheme="minorHAnsi" w:cstheme="minorHAnsi"/>
          <w:iCs/>
          <w:sz w:val="15"/>
          <w:szCs w:val="21"/>
        </w:rPr>
      </w:pPr>
      <w:r w:rsidRPr="00FD052F">
        <w:rPr>
          <w:rFonts w:asciiTheme="minorHAnsi" w:hAnsiTheme="minorHAnsi" w:cstheme="minorHAnsi"/>
          <w:iCs/>
          <w:sz w:val="15"/>
          <w:szCs w:val="21"/>
        </w:rPr>
        <w:br w:type="page"/>
      </w:r>
    </w:p>
    <w:p w14:paraId="377B7C10" w14:textId="77777777" w:rsidR="007538AD" w:rsidRPr="00FD052F" w:rsidRDefault="007538AD" w:rsidP="00E62DDF">
      <w:pPr>
        <w:rPr>
          <w:rFonts w:asciiTheme="minorHAnsi" w:hAnsiTheme="minorHAnsi" w:cstheme="minorHAnsi"/>
          <w:sz w:val="21"/>
          <w:szCs w:val="21"/>
        </w:rPr>
      </w:pPr>
    </w:p>
    <w:p w14:paraId="31C32745" w14:textId="026BD388" w:rsidR="001A4378" w:rsidRPr="00FD052F" w:rsidRDefault="00293291" w:rsidP="001612D1">
      <w:pPr>
        <w:pStyle w:val="Heading1"/>
        <w:rPr>
          <w:rFonts w:asciiTheme="minorHAnsi" w:hAnsiTheme="minorHAnsi" w:cstheme="minorHAnsi"/>
        </w:rPr>
      </w:pPr>
      <w:bookmarkStart w:id="0" w:name="_Toc48121341"/>
      <w:bookmarkStart w:id="1" w:name="_Toc481660519"/>
      <w:r w:rsidRPr="00FD052F">
        <w:rPr>
          <w:rFonts w:asciiTheme="minorHAnsi" w:hAnsiTheme="minorHAnsi" w:cstheme="minorHAnsi"/>
        </w:rPr>
        <w:t xml:space="preserve">NSE </w:t>
      </w:r>
      <w:r w:rsidR="000200C3" w:rsidRPr="00FD052F">
        <w:rPr>
          <w:rFonts w:asciiTheme="minorHAnsi" w:hAnsiTheme="minorHAnsi" w:cstheme="minorHAnsi"/>
        </w:rPr>
        <w:t xml:space="preserve">Parivartan </w:t>
      </w:r>
      <w:r w:rsidRPr="00FD052F">
        <w:rPr>
          <w:rFonts w:asciiTheme="minorHAnsi" w:hAnsiTheme="minorHAnsi" w:cstheme="minorHAnsi"/>
        </w:rPr>
        <w:t xml:space="preserve">Digital </w:t>
      </w:r>
      <w:r w:rsidR="002A641C" w:rsidRPr="00FD052F">
        <w:rPr>
          <w:rFonts w:asciiTheme="minorHAnsi" w:hAnsiTheme="minorHAnsi" w:cstheme="minorHAnsi"/>
        </w:rPr>
        <w:t>Platform Architecture</w:t>
      </w:r>
      <w:bookmarkEnd w:id="0"/>
    </w:p>
    <w:p w14:paraId="0001B448" w14:textId="77777777" w:rsidR="009E0FDB" w:rsidRPr="00FD052F" w:rsidRDefault="0022714F" w:rsidP="009E0FDB">
      <w:pPr>
        <w:pStyle w:val="Heading2"/>
        <w:rPr>
          <w:rFonts w:asciiTheme="minorHAnsi" w:hAnsiTheme="minorHAnsi" w:cstheme="minorHAnsi"/>
          <w:sz w:val="22"/>
          <w:szCs w:val="22"/>
        </w:rPr>
      </w:pPr>
      <w:bookmarkStart w:id="2" w:name="_Toc48121342"/>
      <w:r w:rsidRPr="00FD052F">
        <w:rPr>
          <w:rFonts w:asciiTheme="minorHAnsi" w:hAnsiTheme="minorHAnsi" w:cstheme="minorHAnsi"/>
          <w:sz w:val="22"/>
          <w:szCs w:val="22"/>
        </w:rPr>
        <w:t>Introduction</w:t>
      </w:r>
      <w:bookmarkEnd w:id="2"/>
    </w:p>
    <w:p w14:paraId="16224678" w14:textId="6CF7F869" w:rsidR="00464CB0" w:rsidRPr="00FD052F" w:rsidRDefault="00464CB0" w:rsidP="002B1A50">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NSE has 25 years of heritage and is recognised as one of the most progressive stock exchanges. NSE has a strong Digital vision aiming at enhancing stakeholder experience and building process efficiencies. NSE aims to become a “hub (marketplace)” that encircles people, products and experiences. This hub will help in connecting regulators, corporates, investors, wealth managers, institutions, trading members and other stakeholders on an open, collaborative and secure platform. </w:t>
      </w:r>
    </w:p>
    <w:p w14:paraId="3BF62563" w14:textId="7A9E12A6" w:rsidR="00464CB0" w:rsidRPr="00FD052F" w:rsidRDefault="00464CB0" w:rsidP="002B1A50">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This opportunity is aimed at the digital transformation of NSE by implementing agile solutions using state of the art technology. This also covers the re- imagination of the customer journeys, data monetization and security. </w:t>
      </w:r>
    </w:p>
    <w:p w14:paraId="1D3E63EA" w14:textId="2CC1929D" w:rsidR="00F67A78" w:rsidRPr="00FD052F" w:rsidRDefault="00F67A78" w:rsidP="002B1A50">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p>
    <w:p w14:paraId="19224E8E" w14:textId="16F25B23" w:rsidR="00F67A78" w:rsidRPr="00FD052F" w:rsidRDefault="00F67A78" w:rsidP="002B1A50">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NSE is currently handling of the order of 2 crores trades per day. The transactions are currently managed through 25 plus  IT systems built around the following broad functional areas:</w:t>
      </w:r>
    </w:p>
    <w:p w14:paraId="07FA2833" w14:textId="070469B8" w:rsidR="00F67A78" w:rsidRPr="00FD052F" w:rsidRDefault="00F67A78" w:rsidP="002B1A50">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Clearing and Operations – NCMS, NMAS, CIM,NCIS</w:t>
      </w:r>
    </w:p>
    <w:p w14:paraId="4F5877D5" w14:textId="5E27FB5F" w:rsidR="00F67A78" w:rsidRPr="00FD052F" w:rsidRDefault="00F67A78" w:rsidP="002B1A50">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Listing – NEAPS, NSE Corporate Website</w:t>
      </w:r>
    </w:p>
    <w:p w14:paraId="3EE356E2" w14:textId="74AB5E4B" w:rsidR="00F67A78" w:rsidRPr="00FD052F" w:rsidRDefault="00F67A78" w:rsidP="002B1A50">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Compliance – ENIT, NEAPS, Surveillance, NICE Plus</w:t>
      </w:r>
    </w:p>
    <w:p w14:paraId="6D4D5E0D" w14:textId="19603AE9" w:rsidR="00F67A78" w:rsidRPr="00FD052F" w:rsidRDefault="00F67A78" w:rsidP="002B1A50">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Audit – Inspection System, Investigation System</w:t>
      </w:r>
    </w:p>
    <w:p w14:paraId="1BC0C674" w14:textId="6CABDE8C" w:rsidR="00F67A78" w:rsidRPr="00FD052F" w:rsidRDefault="00F67A78" w:rsidP="002B1A50">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Member Maintenance – ENIT</w:t>
      </w:r>
    </w:p>
    <w:p w14:paraId="035CC24E" w14:textId="28239059" w:rsidR="00F67A78" w:rsidRPr="00FD052F" w:rsidRDefault="00F67A78" w:rsidP="002B1A50">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Member Services – ENIT,NICE Plus</w:t>
      </w:r>
    </w:p>
    <w:p w14:paraId="77657AEC" w14:textId="254680F6" w:rsidR="00F67A78" w:rsidRPr="00FD052F" w:rsidRDefault="00F67A78" w:rsidP="002B1A50">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Member Helpdesk – SAP CRM, CISCO Ticketing System,</w:t>
      </w:r>
      <w:r w:rsidR="005F1A83" w:rsidRPr="00FD052F">
        <w:rPr>
          <w:rFonts w:asciiTheme="minorHAnsi" w:hAnsiTheme="minorHAnsi" w:cstheme="minorHAnsi"/>
          <w:color w:val="000000"/>
          <w:sz w:val="21"/>
          <w:szCs w:val="21"/>
        </w:rPr>
        <w:t xml:space="preserve"> NICE Plus</w:t>
      </w:r>
    </w:p>
    <w:p w14:paraId="6F8FE636" w14:textId="614DABC4" w:rsidR="005F1A83" w:rsidRPr="00FD052F" w:rsidRDefault="005F1A83" w:rsidP="002B1A50">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MIS and Reports – NOTIS, Extranet/Datawarehouse</w:t>
      </w:r>
    </w:p>
    <w:p w14:paraId="09D50E3A" w14:textId="1DED1FDE" w:rsidR="005F1A83" w:rsidRDefault="005F1A83" w:rsidP="00651701">
      <w:pPr>
        <w:pStyle w:val="ListParagraph"/>
        <w:shd w:val="clear" w:color="auto" w:fill="FFFFFF"/>
        <w:spacing w:before="100" w:beforeAutospacing="1" w:after="100" w:afterAutospacing="1"/>
        <w:ind w:left="142"/>
        <w:rPr>
          <w:rFonts w:asciiTheme="minorHAnsi" w:hAnsiTheme="minorHAnsi" w:cstheme="minorHAnsi"/>
          <w:color w:val="000000"/>
          <w:sz w:val="21"/>
          <w:szCs w:val="21"/>
        </w:rPr>
      </w:pPr>
    </w:p>
    <w:p w14:paraId="2CEC5474" w14:textId="790BE65A" w:rsidR="00397BAB" w:rsidRDefault="00397BAB" w:rsidP="00397BAB">
      <w:pPr>
        <w:pStyle w:val="Heading2"/>
        <w:rPr>
          <w:rFonts w:asciiTheme="minorHAnsi" w:hAnsiTheme="minorHAnsi" w:cstheme="minorHAnsi"/>
          <w:sz w:val="22"/>
          <w:szCs w:val="22"/>
        </w:rPr>
      </w:pPr>
      <w:bookmarkStart w:id="3" w:name="_Toc48121343"/>
      <w:r w:rsidRPr="00397BAB">
        <w:rPr>
          <w:rFonts w:asciiTheme="minorHAnsi" w:hAnsiTheme="minorHAnsi" w:cstheme="minorHAnsi"/>
          <w:sz w:val="22"/>
          <w:szCs w:val="22"/>
        </w:rPr>
        <w:t>Document Scope</w:t>
      </w:r>
      <w:bookmarkEnd w:id="3"/>
    </w:p>
    <w:p w14:paraId="29150BF3" w14:textId="0985BB4A" w:rsidR="00F62353" w:rsidRDefault="00397BAB" w:rsidP="00F62353">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397BAB">
        <w:rPr>
          <w:rFonts w:asciiTheme="minorHAnsi" w:hAnsiTheme="minorHAnsi" w:cstheme="minorHAnsi"/>
          <w:color w:val="000000"/>
          <w:sz w:val="21"/>
          <w:szCs w:val="21"/>
        </w:rPr>
        <w:t xml:space="preserve">This </w:t>
      </w:r>
      <w:r>
        <w:rPr>
          <w:rFonts w:asciiTheme="minorHAnsi" w:hAnsiTheme="minorHAnsi" w:cstheme="minorHAnsi"/>
          <w:color w:val="000000"/>
          <w:sz w:val="21"/>
          <w:szCs w:val="21"/>
        </w:rPr>
        <w:t xml:space="preserve">document covers the </w:t>
      </w:r>
      <w:r w:rsidR="00F62353">
        <w:rPr>
          <w:rFonts w:asciiTheme="minorHAnsi" w:hAnsiTheme="minorHAnsi" w:cstheme="minorHAnsi"/>
          <w:color w:val="000000"/>
          <w:sz w:val="21"/>
          <w:szCs w:val="21"/>
        </w:rPr>
        <w:t>end to end high level platform architecture of Parivartan program including product stack, design patterns and certain use case scenario elaboration using architecture components. Detailed design will evolve through the solution design phase for the individual journeys for which detailed solution design documents will be prepared specific to the journeys.</w:t>
      </w:r>
      <w:r w:rsidR="00AD7B93">
        <w:rPr>
          <w:rFonts w:asciiTheme="minorHAnsi" w:hAnsiTheme="minorHAnsi" w:cstheme="minorHAnsi"/>
          <w:color w:val="000000"/>
          <w:sz w:val="21"/>
          <w:szCs w:val="21"/>
        </w:rPr>
        <w:t xml:space="preserve"> This will be a live document which can be kept updated for any further decisions on product additions, changes, patterns etc. through the course of the program.</w:t>
      </w:r>
    </w:p>
    <w:p w14:paraId="48A2EAE0" w14:textId="77777777" w:rsidR="00F62353" w:rsidRDefault="00F62353" w:rsidP="00F62353">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p>
    <w:p w14:paraId="11F03A78" w14:textId="27782EAA" w:rsidR="005F1A83" w:rsidRPr="00FD052F" w:rsidRDefault="005F1A83" w:rsidP="00F62353">
      <w:pPr>
        <w:pStyle w:val="Heading2"/>
        <w:rPr>
          <w:rFonts w:asciiTheme="minorHAnsi" w:hAnsiTheme="minorHAnsi" w:cstheme="minorHAnsi"/>
          <w:sz w:val="22"/>
          <w:szCs w:val="22"/>
        </w:rPr>
      </w:pPr>
      <w:bookmarkStart w:id="4" w:name="_Toc48121344"/>
      <w:r w:rsidRPr="00FD052F">
        <w:rPr>
          <w:rFonts w:asciiTheme="minorHAnsi" w:hAnsiTheme="minorHAnsi" w:cstheme="minorHAnsi"/>
          <w:sz w:val="22"/>
          <w:szCs w:val="22"/>
        </w:rPr>
        <w:t>Current State Challenges</w:t>
      </w:r>
      <w:bookmarkEnd w:id="4"/>
    </w:p>
    <w:p w14:paraId="1CC740E8" w14:textId="33B4E3B7" w:rsidR="005F1A83" w:rsidRPr="00FD052F" w:rsidRDefault="005F1A83" w:rsidP="009E0FDB">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There are various functional and technical challenges managing increasing trade volumes and projected growth through the existing application estate.</w:t>
      </w:r>
    </w:p>
    <w:p w14:paraId="1DB29126" w14:textId="77777777" w:rsidR="000306A5" w:rsidRDefault="000306A5" w:rsidP="009E0FDB">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p>
    <w:p w14:paraId="3A5014E2" w14:textId="7BAC57D5" w:rsidR="005F1A83" w:rsidRPr="00FD052F" w:rsidRDefault="005F1A83" w:rsidP="009E0FDB">
      <w:pPr>
        <w:pStyle w:val="ListParagraph"/>
        <w:shd w:val="clear" w:color="auto" w:fill="FFFFFF"/>
        <w:spacing w:before="100" w:beforeAutospacing="1" w:after="100" w:afterAutospacing="1"/>
        <w:ind w:left="576"/>
        <w:rPr>
          <w:rFonts w:asciiTheme="minorHAnsi" w:hAnsiTheme="minorHAnsi" w:cstheme="minorHAnsi"/>
          <w:b/>
          <w:bCs/>
          <w:color w:val="000000"/>
          <w:sz w:val="21"/>
          <w:szCs w:val="21"/>
        </w:rPr>
      </w:pPr>
      <w:r w:rsidRPr="00FD052F">
        <w:rPr>
          <w:rFonts w:asciiTheme="minorHAnsi" w:hAnsiTheme="minorHAnsi" w:cstheme="minorHAnsi"/>
          <w:b/>
          <w:bCs/>
          <w:color w:val="000000"/>
          <w:sz w:val="21"/>
          <w:szCs w:val="21"/>
        </w:rPr>
        <w:t xml:space="preserve">Customer Engagement Layer </w:t>
      </w:r>
    </w:p>
    <w:p w14:paraId="2D3DE52A" w14:textId="1E42F933" w:rsidR="005F1A83" w:rsidRPr="00FD052F" w:rsidRDefault="005F1A83" w:rsidP="009E0FDB">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There are multiple customer engagement applications. Members need to access different applications for different functionality. Applications are built around older technologies that are not available on multiple devices and form factors in an omni-channel way.</w:t>
      </w:r>
    </w:p>
    <w:p w14:paraId="47E2B9C6" w14:textId="77777777" w:rsidR="00B51664" w:rsidRPr="00FD052F" w:rsidRDefault="00B51664" w:rsidP="009E0FDB">
      <w:pPr>
        <w:pStyle w:val="ListParagraph"/>
        <w:shd w:val="clear" w:color="auto" w:fill="FFFFFF"/>
        <w:spacing w:before="100" w:beforeAutospacing="1" w:after="100" w:afterAutospacing="1"/>
        <w:ind w:left="576"/>
        <w:rPr>
          <w:rFonts w:asciiTheme="minorHAnsi" w:hAnsiTheme="minorHAnsi" w:cstheme="minorHAnsi"/>
          <w:b/>
          <w:bCs/>
          <w:color w:val="000000"/>
          <w:sz w:val="21"/>
          <w:szCs w:val="21"/>
        </w:rPr>
      </w:pPr>
    </w:p>
    <w:p w14:paraId="3A8D458A" w14:textId="3E651BA7" w:rsidR="005F1A83" w:rsidRPr="00FD052F" w:rsidRDefault="005F1A83" w:rsidP="009E0FDB">
      <w:pPr>
        <w:pStyle w:val="ListParagraph"/>
        <w:shd w:val="clear" w:color="auto" w:fill="FFFFFF"/>
        <w:spacing w:before="100" w:beforeAutospacing="1" w:after="100" w:afterAutospacing="1"/>
        <w:ind w:left="576"/>
        <w:rPr>
          <w:rFonts w:asciiTheme="minorHAnsi" w:hAnsiTheme="minorHAnsi" w:cstheme="minorHAnsi"/>
          <w:b/>
          <w:bCs/>
          <w:color w:val="000000"/>
          <w:sz w:val="21"/>
          <w:szCs w:val="21"/>
        </w:rPr>
      </w:pPr>
      <w:r w:rsidRPr="00FD052F">
        <w:rPr>
          <w:rFonts w:asciiTheme="minorHAnsi" w:hAnsiTheme="minorHAnsi" w:cstheme="minorHAnsi"/>
          <w:b/>
          <w:bCs/>
          <w:color w:val="000000"/>
          <w:sz w:val="21"/>
          <w:szCs w:val="21"/>
        </w:rPr>
        <w:t xml:space="preserve">Integration Layer </w:t>
      </w:r>
    </w:p>
    <w:p w14:paraId="58B18B55" w14:textId="311DAACF" w:rsidR="005F1A83" w:rsidRPr="00FD052F" w:rsidRDefault="005F1A83" w:rsidP="009E0FDB">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Integrations are point to point and primarily at the database level (FTP and DB Link). Some applications like NOTIS have exposed REST APIS but the API management tool does not exist. There is a proliferation of interfaces due to point-to-point integration and maintaining them is complex, involves huge effort and cost. Also due to P2P nature of integration, changes to any interface has ripple effect to multiple systems.</w:t>
      </w:r>
    </w:p>
    <w:p w14:paraId="4AA45738" w14:textId="77777777" w:rsidR="005F1A83" w:rsidRPr="00FD052F" w:rsidRDefault="005F1A83" w:rsidP="009E0FDB">
      <w:pPr>
        <w:pStyle w:val="ListParagraph"/>
        <w:shd w:val="clear" w:color="auto" w:fill="FFFFFF"/>
        <w:spacing w:before="100" w:beforeAutospacing="1" w:after="100" w:afterAutospacing="1"/>
        <w:ind w:left="576"/>
        <w:rPr>
          <w:rFonts w:asciiTheme="minorHAnsi" w:hAnsiTheme="minorHAnsi" w:cstheme="minorHAnsi"/>
          <w:b/>
          <w:bCs/>
          <w:color w:val="000000"/>
          <w:sz w:val="21"/>
          <w:szCs w:val="21"/>
        </w:rPr>
      </w:pPr>
    </w:p>
    <w:p w14:paraId="2E3B31AB" w14:textId="26E7FFFE" w:rsidR="005F1A83" w:rsidRPr="00FD052F" w:rsidRDefault="005F1A83" w:rsidP="009E0FDB">
      <w:pPr>
        <w:pStyle w:val="ListParagraph"/>
        <w:shd w:val="clear" w:color="auto" w:fill="FFFFFF"/>
        <w:spacing w:before="100" w:beforeAutospacing="1" w:after="100" w:afterAutospacing="1"/>
        <w:ind w:left="576"/>
        <w:rPr>
          <w:rFonts w:asciiTheme="minorHAnsi" w:hAnsiTheme="minorHAnsi" w:cstheme="minorHAnsi"/>
          <w:b/>
          <w:bCs/>
          <w:color w:val="000000"/>
          <w:sz w:val="21"/>
          <w:szCs w:val="21"/>
        </w:rPr>
      </w:pPr>
      <w:r w:rsidRPr="00FD052F">
        <w:rPr>
          <w:rFonts w:asciiTheme="minorHAnsi" w:hAnsiTheme="minorHAnsi" w:cstheme="minorHAnsi"/>
          <w:b/>
          <w:bCs/>
          <w:color w:val="000000"/>
          <w:sz w:val="21"/>
          <w:szCs w:val="21"/>
        </w:rPr>
        <w:lastRenderedPageBreak/>
        <w:t xml:space="preserve">Application Layer </w:t>
      </w:r>
    </w:p>
    <w:p w14:paraId="2FED3547" w14:textId="77777777" w:rsidR="005F1A83" w:rsidRPr="00FD052F" w:rsidRDefault="005F1A83" w:rsidP="009E0FDB">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Application landscape is highly fragmented with applications by asset class and by functional area. Some applications like NCMS are doing functionalities which they are not intended to do. Some applications like CIM are not structured well and lack logical grouping of functionalities. </w:t>
      </w:r>
    </w:p>
    <w:p w14:paraId="220FFEF8" w14:textId="77777777" w:rsidR="00B51664" w:rsidRPr="00FD052F" w:rsidRDefault="00B51664" w:rsidP="009E0FDB">
      <w:pPr>
        <w:pStyle w:val="ListParagraph"/>
        <w:shd w:val="clear" w:color="auto" w:fill="FFFFFF"/>
        <w:spacing w:before="100" w:beforeAutospacing="1" w:after="100" w:afterAutospacing="1"/>
        <w:ind w:left="576"/>
        <w:rPr>
          <w:rFonts w:asciiTheme="minorHAnsi" w:hAnsiTheme="minorHAnsi" w:cstheme="minorHAnsi"/>
          <w:b/>
          <w:bCs/>
          <w:color w:val="000000"/>
          <w:sz w:val="21"/>
          <w:szCs w:val="21"/>
        </w:rPr>
      </w:pPr>
    </w:p>
    <w:p w14:paraId="3A21BB90" w14:textId="5FFDAE2E" w:rsidR="005F1A83" w:rsidRPr="00FD052F" w:rsidRDefault="005F1A83" w:rsidP="009E0FDB">
      <w:pPr>
        <w:pStyle w:val="ListParagraph"/>
        <w:shd w:val="clear" w:color="auto" w:fill="FFFFFF"/>
        <w:spacing w:before="100" w:beforeAutospacing="1" w:after="100" w:afterAutospacing="1"/>
        <w:ind w:left="576"/>
        <w:rPr>
          <w:rFonts w:asciiTheme="minorHAnsi" w:hAnsiTheme="minorHAnsi" w:cstheme="minorHAnsi"/>
          <w:b/>
          <w:bCs/>
          <w:color w:val="000000"/>
          <w:sz w:val="21"/>
          <w:szCs w:val="21"/>
        </w:rPr>
      </w:pPr>
      <w:r w:rsidRPr="00FD052F">
        <w:rPr>
          <w:rFonts w:asciiTheme="minorHAnsi" w:hAnsiTheme="minorHAnsi" w:cstheme="minorHAnsi"/>
          <w:b/>
          <w:bCs/>
          <w:color w:val="000000"/>
          <w:sz w:val="21"/>
          <w:szCs w:val="21"/>
        </w:rPr>
        <w:t xml:space="preserve">Data Layer </w:t>
      </w:r>
    </w:p>
    <w:p w14:paraId="3B2543D4" w14:textId="77777777" w:rsidR="005F1A83" w:rsidRPr="00FD052F" w:rsidRDefault="005F1A83" w:rsidP="009E0FDB">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Data is replicated in multiple databases. Master data is stored separately in all the databases and synced up either through batch processes or through manual file upload (NCMS front end). </w:t>
      </w:r>
    </w:p>
    <w:p w14:paraId="0434A12E" w14:textId="18AC1B86" w:rsidR="00B51664" w:rsidRPr="00FD052F" w:rsidRDefault="00B51664" w:rsidP="009E0FDB">
      <w:pPr>
        <w:pStyle w:val="ListParagraph"/>
        <w:shd w:val="clear" w:color="auto" w:fill="FFFFFF"/>
        <w:spacing w:before="100" w:beforeAutospacing="1" w:after="100" w:afterAutospacing="1"/>
        <w:ind w:left="576"/>
        <w:rPr>
          <w:rFonts w:asciiTheme="minorHAnsi" w:hAnsiTheme="minorHAnsi" w:cstheme="minorHAnsi"/>
          <w:b/>
          <w:bCs/>
          <w:color w:val="000000"/>
          <w:sz w:val="21"/>
          <w:szCs w:val="21"/>
        </w:rPr>
      </w:pPr>
    </w:p>
    <w:p w14:paraId="1DA8967C" w14:textId="67A1CC5D" w:rsidR="00EA156D" w:rsidRPr="00FD052F" w:rsidRDefault="00EA156D" w:rsidP="009E0FDB">
      <w:pPr>
        <w:pStyle w:val="ListParagraph"/>
        <w:shd w:val="clear" w:color="auto" w:fill="FFFFFF"/>
        <w:spacing w:before="100" w:beforeAutospacing="1" w:after="100" w:afterAutospacing="1"/>
        <w:ind w:left="576"/>
        <w:rPr>
          <w:rFonts w:asciiTheme="minorHAnsi" w:hAnsiTheme="minorHAnsi" w:cstheme="minorHAnsi"/>
          <w:b/>
          <w:bCs/>
          <w:color w:val="000000"/>
          <w:sz w:val="21"/>
          <w:szCs w:val="21"/>
        </w:rPr>
      </w:pPr>
    </w:p>
    <w:p w14:paraId="452A0A44" w14:textId="77777777" w:rsidR="00EA156D" w:rsidRPr="00FD052F" w:rsidRDefault="00EA156D" w:rsidP="009E0FDB">
      <w:pPr>
        <w:pStyle w:val="ListParagraph"/>
        <w:shd w:val="clear" w:color="auto" w:fill="FFFFFF"/>
        <w:spacing w:before="100" w:beforeAutospacing="1" w:after="100" w:afterAutospacing="1"/>
        <w:ind w:left="576"/>
        <w:rPr>
          <w:rFonts w:asciiTheme="minorHAnsi" w:hAnsiTheme="minorHAnsi" w:cstheme="minorHAnsi"/>
          <w:b/>
          <w:bCs/>
          <w:color w:val="000000"/>
          <w:sz w:val="21"/>
          <w:szCs w:val="21"/>
        </w:rPr>
      </w:pPr>
    </w:p>
    <w:p w14:paraId="21E31940" w14:textId="77777777" w:rsidR="00B51664" w:rsidRPr="00FD052F" w:rsidRDefault="00B51664" w:rsidP="009E0FDB">
      <w:pPr>
        <w:pStyle w:val="ListParagraph"/>
        <w:shd w:val="clear" w:color="auto" w:fill="FFFFFF"/>
        <w:spacing w:before="100" w:beforeAutospacing="1" w:after="100" w:afterAutospacing="1"/>
        <w:ind w:left="576"/>
        <w:rPr>
          <w:rFonts w:asciiTheme="minorHAnsi" w:hAnsiTheme="minorHAnsi" w:cstheme="minorHAnsi"/>
          <w:b/>
          <w:bCs/>
          <w:color w:val="000000"/>
          <w:sz w:val="21"/>
          <w:szCs w:val="21"/>
        </w:rPr>
      </w:pPr>
    </w:p>
    <w:p w14:paraId="1FA7DE8E" w14:textId="72181B7A" w:rsidR="005F1A83" w:rsidRPr="00FD052F" w:rsidRDefault="005F1A83" w:rsidP="009E0FDB">
      <w:pPr>
        <w:pStyle w:val="ListParagraph"/>
        <w:shd w:val="clear" w:color="auto" w:fill="FFFFFF"/>
        <w:spacing w:before="100" w:beforeAutospacing="1" w:after="100" w:afterAutospacing="1"/>
        <w:ind w:left="576"/>
        <w:rPr>
          <w:rFonts w:asciiTheme="minorHAnsi" w:hAnsiTheme="minorHAnsi" w:cstheme="minorHAnsi"/>
          <w:b/>
          <w:bCs/>
          <w:color w:val="000000"/>
          <w:sz w:val="21"/>
          <w:szCs w:val="21"/>
        </w:rPr>
      </w:pPr>
      <w:r w:rsidRPr="00FD052F">
        <w:rPr>
          <w:rFonts w:asciiTheme="minorHAnsi" w:hAnsiTheme="minorHAnsi" w:cstheme="minorHAnsi"/>
          <w:b/>
          <w:bCs/>
          <w:color w:val="000000"/>
          <w:sz w:val="21"/>
          <w:szCs w:val="21"/>
        </w:rPr>
        <w:t xml:space="preserve">Security Layer </w:t>
      </w:r>
    </w:p>
    <w:p w14:paraId="0611AC74" w14:textId="65C1EA83" w:rsidR="005F1A83" w:rsidRPr="00FD052F" w:rsidRDefault="005F1A83" w:rsidP="009E0FDB">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All applications are not accessed through a SSO. Authentication and role based access is managed through a database of users and access levels in the application.</w:t>
      </w:r>
    </w:p>
    <w:p w14:paraId="4890EBBA" w14:textId="77777777" w:rsidR="00411FC7" w:rsidRPr="00FD052F" w:rsidRDefault="00411FC7" w:rsidP="009E0FDB">
      <w:pPr>
        <w:pStyle w:val="ListParagraph"/>
        <w:shd w:val="clear" w:color="auto" w:fill="FFFFFF"/>
        <w:spacing w:before="100" w:beforeAutospacing="1" w:after="100" w:afterAutospacing="1"/>
        <w:ind w:left="576"/>
        <w:rPr>
          <w:rFonts w:asciiTheme="minorHAnsi" w:hAnsiTheme="minorHAnsi" w:cstheme="minorHAnsi"/>
          <w:b/>
          <w:bCs/>
          <w:color w:val="000000"/>
          <w:sz w:val="21"/>
          <w:szCs w:val="21"/>
        </w:rPr>
      </w:pPr>
    </w:p>
    <w:p w14:paraId="6F11A0D3" w14:textId="60196051" w:rsidR="005F1A83" w:rsidRPr="00FD052F" w:rsidRDefault="005F1A83" w:rsidP="009E0FDB">
      <w:pPr>
        <w:pStyle w:val="ListParagraph"/>
        <w:shd w:val="clear" w:color="auto" w:fill="FFFFFF"/>
        <w:spacing w:before="100" w:beforeAutospacing="1" w:after="100" w:afterAutospacing="1"/>
        <w:ind w:left="576"/>
        <w:rPr>
          <w:rFonts w:asciiTheme="minorHAnsi" w:hAnsiTheme="minorHAnsi" w:cstheme="minorHAnsi"/>
          <w:b/>
          <w:bCs/>
          <w:color w:val="000000"/>
          <w:sz w:val="21"/>
          <w:szCs w:val="21"/>
        </w:rPr>
      </w:pPr>
      <w:r w:rsidRPr="00FD052F">
        <w:rPr>
          <w:rFonts w:asciiTheme="minorHAnsi" w:hAnsiTheme="minorHAnsi" w:cstheme="minorHAnsi"/>
          <w:b/>
          <w:bCs/>
          <w:color w:val="000000"/>
          <w:sz w:val="21"/>
          <w:szCs w:val="21"/>
        </w:rPr>
        <w:t xml:space="preserve">Infrastructure Layer </w:t>
      </w:r>
    </w:p>
    <w:p w14:paraId="1253B1D2" w14:textId="6CA09AEE" w:rsidR="005F1A83" w:rsidRDefault="005F1A83" w:rsidP="009E0FDB">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Databases of all applications are on-prem with limited cloud-readiness. Multiple applications like NOTIS &amp; NCMS are sharing infrastructure leading to multiple failure points and components impacting each other. Also, Fail-over and recovery in terms of DR &amp; BCT is not modular and a highly time consuming process. </w:t>
      </w:r>
    </w:p>
    <w:p w14:paraId="68647F4A" w14:textId="72742A33" w:rsidR="00560FA0" w:rsidRDefault="00560FA0" w:rsidP="009E0FDB">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p>
    <w:p w14:paraId="6D83CB14" w14:textId="61025150" w:rsidR="00560FA0" w:rsidRPr="00560FA0" w:rsidRDefault="00560FA0" w:rsidP="009E0FDB">
      <w:pPr>
        <w:pStyle w:val="ListParagraph"/>
        <w:shd w:val="clear" w:color="auto" w:fill="FFFFFF"/>
        <w:spacing w:before="100" w:beforeAutospacing="1" w:after="100" w:afterAutospacing="1"/>
        <w:ind w:left="576"/>
        <w:rPr>
          <w:rFonts w:asciiTheme="minorHAnsi" w:hAnsiTheme="minorHAnsi" w:cstheme="minorHAnsi"/>
          <w:b/>
          <w:bCs/>
          <w:color w:val="000000"/>
          <w:sz w:val="21"/>
          <w:szCs w:val="21"/>
        </w:rPr>
      </w:pPr>
      <w:r w:rsidRPr="00560FA0">
        <w:rPr>
          <w:rFonts w:asciiTheme="minorHAnsi" w:hAnsiTheme="minorHAnsi" w:cstheme="minorHAnsi"/>
          <w:b/>
          <w:bCs/>
          <w:color w:val="000000"/>
          <w:sz w:val="21"/>
          <w:szCs w:val="21"/>
        </w:rPr>
        <w:t>Additional Current State Challenges</w:t>
      </w:r>
    </w:p>
    <w:tbl>
      <w:tblPr>
        <w:tblStyle w:val="WBPOTable"/>
        <w:tblW w:w="8593" w:type="dxa"/>
        <w:jc w:val="center"/>
        <w:tblLook w:val="04A0" w:firstRow="1" w:lastRow="0" w:firstColumn="1" w:lastColumn="0" w:noHBand="0" w:noVBand="1"/>
      </w:tblPr>
      <w:tblGrid>
        <w:gridCol w:w="4111"/>
        <w:gridCol w:w="4482"/>
      </w:tblGrid>
      <w:tr w:rsidR="00560FA0" w:rsidRPr="00560FA0" w14:paraId="55AAA01A" w14:textId="77777777" w:rsidTr="00560FA0">
        <w:trPr>
          <w:cnfStyle w:val="100000000000" w:firstRow="1" w:lastRow="0" w:firstColumn="0" w:lastColumn="0" w:oddVBand="0" w:evenVBand="0" w:oddHBand="0" w:evenHBand="0" w:firstRowFirstColumn="0" w:firstRowLastColumn="0" w:lastRowFirstColumn="0" w:lastRowLastColumn="0"/>
          <w:jc w:val="center"/>
        </w:trPr>
        <w:tc>
          <w:tcPr>
            <w:tcW w:w="4111" w:type="dxa"/>
          </w:tcPr>
          <w:p w14:paraId="14133501" w14:textId="1AA9B3AF" w:rsidR="00560FA0" w:rsidRPr="00560FA0" w:rsidRDefault="00560FA0" w:rsidP="009E0FDB">
            <w:pPr>
              <w:pStyle w:val="ListParagraph"/>
              <w:spacing w:before="100" w:beforeAutospacing="1" w:after="100" w:afterAutospacing="1"/>
              <w:ind w:left="0"/>
              <w:rPr>
                <w:rFonts w:asciiTheme="minorHAnsi" w:hAnsiTheme="minorHAnsi" w:cstheme="minorHAnsi"/>
                <w:color w:val="FFFFFF" w:themeColor="background1"/>
                <w:sz w:val="18"/>
                <w:szCs w:val="18"/>
              </w:rPr>
            </w:pPr>
            <w:r w:rsidRPr="00560FA0">
              <w:rPr>
                <w:rFonts w:asciiTheme="minorHAnsi" w:hAnsiTheme="minorHAnsi" w:cstheme="minorHAnsi"/>
                <w:bCs/>
                <w:color w:val="FFFFFF" w:themeColor="background1"/>
                <w:sz w:val="18"/>
                <w:szCs w:val="18"/>
                <w:lang w:val="en-US"/>
              </w:rPr>
              <w:t>Concern area</w:t>
            </w:r>
          </w:p>
        </w:tc>
        <w:tc>
          <w:tcPr>
            <w:tcW w:w="4482" w:type="dxa"/>
          </w:tcPr>
          <w:p w14:paraId="3FE52AE0" w14:textId="1BD93A7A" w:rsidR="00560FA0" w:rsidRPr="00560FA0" w:rsidRDefault="00560FA0" w:rsidP="00560FA0">
            <w:pPr>
              <w:spacing w:before="100" w:beforeAutospacing="1" w:after="100" w:afterAutospacing="1"/>
              <w:ind w:left="360"/>
              <w:rPr>
                <w:rFonts w:asciiTheme="minorHAnsi" w:hAnsiTheme="minorHAnsi" w:cstheme="minorHAnsi"/>
                <w:color w:val="FFFFFF" w:themeColor="background1"/>
                <w:sz w:val="18"/>
                <w:szCs w:val="18"/>
              </w:rPr>
            </w:pPr>
            <w:r w:rsidRPr="00560FA0">
              <w:rPr>
                <w:rFonts w:asciiTheme="minorHAnsi" w:hAnsiTheme="minorHAnsi" w:cstheme="minorHAnsi"/>
                <w:color w:val="FFFFFF" w:themeColor="background1"/>
                <w:sz w:val="18"/>
                <w:szCs w:val="18"/>
              </w:rPr>
              <w:t>Details</w:t>
            </w:r>
          </w:p>
        </w:tc>
      </w:tr>
      <w:tr w:rsidR="00560FA0" w:rsidRPr="00560FA0" w14:paraId="70FFC230" w14:textId="77777777" w:rsidTr="00560FA0">
        <w:trPr>
          <w:jc w:val="center"/>
        </w:trPr>
        <w:tc>
          <w:tcPr>
            <w:tcW w:w="4111" w:type="dxa"/>
          </w:tcPr>
          <w:p w14:paraId="0DCCDF4A" w14:textId="2868188C" w:rsidR="00560FA0" w:rsidRPr="00560FA0" w:rsidRDefault="00560FA0" w:rsidP="009E0FDB">
            <w:pPr>
              <w:pStyle w:val="ListParagraph"/>
              <w:spacing w:before="100" w:beforeAutospacing="1" w:after="100" w:afterAutospacing="1"/>
              <w:ind w:left="0"/>
              <w:rPr>
                <w:rFonts w:asciiTheme="minorHAnsi" w:hAnsiTheme="minorHAnsi" w:cstheme="minorHAnsi"/>
                <w:color w:val="FFFFFF" w:themeColor="background1"/>
                <w:sz w:val="18"/>
                <w:szCs w:val="18"/>
              </w:rPr>
            </w:pPr>
            <w:r w:rsidRPr="00560FA0">
              <w:rPr>
                <w:rFonts w:asciiTheme="minorHAnsi" w:hAnsiTheme="minorHAnsi" w:cstheme="minorHAnsi"/>
                <w:color w:val="000000"/>
                <w:sz w:val="18"/>
                <w:szCs w:val="18"/>
                <w:lang w:val="en-US"/>
              </w:rPr>
              <w:t>Repetitive functions getting implemented across applications. Common component integration is not easy and not sustainable due to legacy systems</w:t>
            </w:r>
          </w:p>
        </w:tc>
        <w:tc>
          <w:tcPr>
            <w:tcW w:w="4482" w:type="dxa"/>
          </w:tcPr>
          <w:p w14:paraId="19E34DAE" w14:textId="77777777" w:rsidR="00560FA0" w:rsidRPr="00560FA0" w:rsidRDefault="00560FA0" w:rsidP="002B27B9">
            <w:pPr>
              <w:pStyle w:val="ListParagraph"/>
              <w:numPr>
                <w:ilvl w:val="0"/>
                <w:numId w:val="50"/>
              </w:numPr>
              <w:shd w:val="clear" w:color="auto" w:fill="FFFFFF"/>
              <w:spacing w:before="100" w:beforeAutospacing="1" w:after="100" w:afterAutospacing="1"/>
              <w:jc w:val="both"/>
              <w:rPr>
                <w:rFonts w:asciiTheme="minorHAnsi" w:hAnsiTheme="minorHAnsi" w:cstheme="minorHAnsi"/>
                <w:color w:val="000000"/>
                <w:sz w:val="18"/>
                <w:szCs w:val="18"/>
              </w:rPr>
            </w:pPr>
            <w:r w:rsidRPr="00560FA0">
              <w:rPr>
                <w:rFonts w:asciiTheme="minorHAnsi" w:hAnsiTheme="minorHAnsi" w:cstheme="minorHAnsi"/>
                <w:color w:val="000000"/>
                <w:sz w:val="18"/>
                <w:szCs w:val="18"/>
                <w:lang w:val="en-US"/>
              </w:rPr>
              <w:t>Authentication and authorization – Each application has its own mechanism of authentication and authorization</w:t>
            </w:r>
          </w:p>
          <w:p w14:paraId="4027DAE3" w14:textId="77777777" w:rsidR="00560FA0" w:rsidRPr="00560FA0" w:rsidRDefault="00560FA0" w:rsidP="002B27B9">
            <w:pPr>
              <w:pStyle w:val="ListParagraph"/>
              <w:numPr>
                <w:ilvl w:val="0"/>
                <w:numId w:val="50"/>
              </w:numPr>
              <w:shd w:val="clear" w:color="auto" w:fill="FFFFFF"/>
              <w:spacing w:before="100" w:beforeAutospacing="1" w:after="100" w:afterAutospacing="1"/>
              <w:jc w:val="both"/>
              <w:rPr>
                <w:rFonts w:asciiTheme="minorHAnsi" w:hAnsiTheme="minorHAnsi" w:cstheme="minorHAnsi"/>
                <w:color w:val="000000"/>
                <w:sz w:val="18"/>
                <w:szCs w:val="18"/>
              </w:rPr>
            </w:pPr>
            <w:r w:rsidRPr="00560FA0">
              <w:rPr>
                <w:rFonts w:asciiTheme="minorHAnsi" w:hAnsiTheme="minorHAnsi" w:cstheme="minorHAnsi"/>
                <w:color w:val="000000"/>
                <w:sz w:val="18"/>
                <w:szCs w:val="18"/>
                <w:lang w:val="en-US"/>
              </w:rPr>
              <w:t>Logging – No standard logging often creates problems like sufficiency of logging and log monitoring</w:t>
            </w:r>
          </w:p>
          <w:p w14:paraId="540505AA" w14:textId="77777777" w:rsidR="00560FA0" w:rsidRPr="00560FA0" w:rsidRDefault="00560FA0" w:rsidP="002B27B9">
            <w:pPr>
              <w:pStyle w:val="ListParagraph"/>
              <w:numPr>
                <w:ilvl w:val="0"/>
                <w:numId w:val="50"/>
              </w:numPr>
              <w:shd w:val="clear" w:color="auto" w:fill="FFFFFF"/>
              <w:spacing w:before="100" w:beforeAutospacing="1" w:after="100" w:afterAutospacing="1"/>
              <w:jc w:val="both"/>
              <w:rPr>
                <w:rFonts w:asciiTheme="minorHAnsi" w:hAnsiTheme="minorHAnsi" w:cstheme="minorHAnsi"/>
                <w:color w:val="000000"/>
                <w:sz w:val="18"/>
                <w:szCs w:val="18"/>
              </w:rPr>
            </w:pPr>
            <w:r w:rsidRPr="00560FA0">
              <w:rPr>
                <w:rFonts w:asciiTheme="minorHAnsi" w:hAnsiTheme="minorHAnsi" w:cstheme="minorHAnsi"/>
                <w:color w:val="000000"/>
                <w:sz w:val="18"/>
                <w:szCs w:val="18"/>
                <w:lang w:val="en-US"/>
              </w:rPr>
              <w:t>API integration – Every application creates its own API with its ow protocol</w:t>
            </w:r>
          </w:p>
          <w:p w14:paraId="079EC532" w14:textId="49DFDD73" w:rsidR="00560FA0" w:rsidRPr="00560FA0" w:rsidRDefault="00560FA0" w:rsidP="002B27B9">
            <w:pPr>
              <w:pStyle w:val="ListParagraph"/>
              <w:numPr>
                <w:ilvl w:val="0"/>
                <w:numId w:val="50"/>
              </w:numPr>
              <w:spacing w:before="100" w:beforeAutospacing="1" w:after="100" w:afterAutospacing="1"/>
              <w:jc w:val="both"/>
              <w:rPr>
                <w:rFonts w:asciiTheme="minorHAnsi" w:hAnsiTheme="minorHAnsi" w:cstheme="minorHAnsi"/>
                <w:color w:val="FFFFFF" w:themeColor="background1"/>
                <w:sz w:val="18"/>
                <w:szCs w:val="18"/>
              </w:rPr>
            </w:pPr>
            <w:r w:rsidRPr="00560FA0">
              <w:rPr>
                <w:rFonts w:asciiTheme="minorHAnsi" w:hAnsiTheme="minorHAnsi" w:cstheme="minorHAnsi"/>
                <w:color w:val="000000"/>
                <w:sz w:val="18"/>
                <w:szCs w:val="18"/>
                <w:lang w:val="en-US"/>
              </w:rPr>
              <w:t xml:space="preserve">Data integration across multiple systems is done through FTP, db link </w:t>
            </w:r>
            <w:r w:rsidR="003C318B" w:rsidRPr="00560FA0">
              <w:rPr>
                <w:rFonts w:asciiTheme="minorHAnsi" w:hAnsiTheme="minorHAnsi" w:cstheme="minorHAnsi"/>
                <w:color w:val="000000"/>
                <w:sz w:val="18"/>
                <w:szCs w:val="18"/>
                <w:lang w:val="en-US"/>
              </w:rPr>
              <w:t>etc.</w:t>
            </w:r>
          </w:p>
        </w:tc>
      </w:tr>
      <w:tr w:rsidR="00560FA0" w:rsidRPr="00560FA0" w14:paraId="649E4796" w14:textId="77777777" w:rsidTr="00560FA0">
        <w:trPr>
          <w:jc w:val="center"/>
        </w:trPr>
        <w:tc>
          <w:tcPr>
            <w:tcW w:w="4111" w:type="dxa"/>
          </w:tcPr>
          <w:p w14:paraId="1EC9A007" w14:textId="5305A5F5" w:rsidR="00560FA0" w:rsidRPr="00560FA0" w:rsidRDefault="00560FA0" w:rsidP="009E0FDB">
            <w:pPr>
              <w:pStyle w:val="ListParagraph"/>
              <w:spacing w:before="100" w:beforeAutospacing="1" w:after="100" w:afterAutospacing="1"/>
              <w:ind w:left="0"/>
              <w:rPr>
                <w:rFonts w:asciiTheme="minorHAnsi" w:hAnsiTheme="minorHAnsi" w:cstheme="minorHAnsi"/>
                <w:color w:val="FFFFFF" w:themeColor="background1"/>
                <w:sz w:val="18"/>
                <w:szCs w:val="18"/>
              </w:rPr>
            </w:pPr>
            <w:r w:rsidRPr="00560FA0">
              <w:rPr>
                <w:rFonts w:asciiTheme="minorHAnsi" w:hAnsiTheme="minorHAnsi" w:cstheme="minorHAnsi"/>
                <w:color w:val="000000"/>
                <w:sz w:val="18"/>
                <w:szCs w:val="18"/>
                <w:lang w:val="en-US"/>
              </w:rPr>
              <w:t>Tight coupling across systems results into high TAT</w:t>
            </w:r>
          </w:p>
        </w:tc>
        <w:tc>
          <w:tcPr>
            <w:tcW w:w="4482" w:type="dxa"/>
          </w:tcPr>
          <w:p w14:paraId="0745E44F" w14:textId="77777777" w:rsidR="00560FA0" w:rsidRPr="00560FA0" w:rsidRDefault="00560FA0" w:rsidP="002B27B9">
            <w:pPr>
              <w:pStyle w:val="ListParagraph"/>
              <w:numPr>
                <w:ilvl w:val="0"/>
                <w:numId w:val="50"/>
              </w:numPr>
              <w:shd w:val="clear" w:color="auto" w:fill="FFFFFF"/>
              <w:spacing w:before="100" w:beforeAutospacing="1" w:after="100" w:afterAutospacing="1"/>
              <w:rPr>
                <w:rFonts w:asciiTheme="minorHAnsi" w:hAnsiTheme="minorHAnsi" w:cstheme="minorHAnsi"/>
                <w:color w:val="000000"/>
                <w:sz w:val="18"/>
                <w:szCs w:val="18"/>
              </w:rPr>
            </w:pPr>
            <w:r w:rsidRPr="00560FA0">
              <w:rPr>
                <w:rFonts w:asciiTheme="minorHAnsi" w:hAnsiTheme="minorHAnsi" w:cstheme="minorHAnsi"/>
                <w:color w:val="000000"/>
                <w:sz w:val="18"/>
                <w:szCs w:val="18"/>
                <w:lang w:val="en-US"/>
              </w:rPr>
              <w:t>Various systems exchanging data with point to point interface</w:t>
            </w:r>
          </w:p>
          <w:p w14:paraId="380CF84C" w14:textId="12EDB7A8" w:rsidR="00560FA0" w:rsidRPr="00560FA0" w:rsidRDefault="00560FA0" w:rsidP="002B27B9">
            <w:pPr>
              <w:pStyle w:val="ListParagraph"/>
              <w:numPr>
                <w:ilvl w:val="0"/>
                <w:numId w:val="50"/>
              </w:numPr>
              <w:spacing w:before="100" w:beforeAutospacing="1" w:after="100" w:afterAutospacing="1"/>
              <w:rPr>
                <w:rFonts w:asciiTheme="minorHAnsi" w:hAnsiTheme="minorHAnsi" w:cstheme="minorHAnsi"/>
                <w:color w:val="FFFFFF" w:themeColor="background1"/>
                <w:sz w:val="18"/>
                <w:szCs w:val="18"/>
              </w:rPr>
            </w:pPr>
            <w:r w:rsidRPr="00560FA0">
              <w:rPr>
                <w:rFonts w:asciiTheme="minorHAnsi" w:hAnsiTheme="minorHAnsi" w:cstheme="minorHAnsi"/>
                <w:color w:val="000000"/>
                <w:sz w:val="18"/>
                <w:szCs w:val="18"/>
                <w:lang w:val="en-US"/>
              </w:rPr>
              <w:t>Any new data requirements from interfacing systems creates further dependency</w:t>
            </w:r>
          </w:p>
        </w:tc>
      </w:tr>
      <w:tr w:rsidR="00560FA0" w:rsidRPr="00560FA0" w14:paraId="6FA9C955" w14:textId="77777777" w:rsidTr="00560FA0">
        <w:trPr>
          <w:jc w:val="center"/>
        </w:trPr>
        <w:tc>
          <w:tcPr>
            <w:tcW w:w="4111" w:type="dxa"/>
          </w:tcPr>
          <w:p w14:paraId="272D2660" w14:textId="3D19C47C" w:rsidR="00560FA0" w:rsidRPr="00560FA0" w:rsidRDefault="00560FA0" w:rsidP="009E0FDB">
            <w:pPr>
              <w:pStyle w:val="ListParagraph"/>
              <w:spacing w:before="100" w:beforeAutospacing="1" w:after="100" w:afterAutospacing="1"/>
              <w:ind w:left="0"/>
              <w:rPr>
                <w:rFonts w:asciiTheme="minorHAnsi" w:hAnsiTheme="minorHAnsi" w:cstheme="minorHAnsi"/>
                <w:color w:val="FFFFFF" w:themeColor="background1"/>
                <w:sz w:val="18"/>
                <w:szCs w:val="18"/>
              </w:rPr>
            </w:pPr>
            <w:r w:rsidRPr="00560FA0">
              <w:rPr>
                <w:rFonts w:asciiTheme="minorHAnsi" w:hAnsiTheme="minorHAnsi" w:cstheme="minorHAnsi"/>
                <w:color w:val="000000"/>
                <w:sz w:val="18"/>
                <w:szCs w:val="18"/>
                <w:lang w:val="en-US"/>
              </w:rPr>
              <w:t>End to end quality assurance is becoming challenge in both functional and performance areas due interdependencies</w:t>
            </w:r>
          </w:p>
        </w:tc>
        <w:tc>
          <w:tcPr>
            <w:tcW w:w="4482" w:type="dxa"/>
          </w:tcPr>
          <w:p w14:paraId="2542F3BE" w14:textId="77777777" w:rsidR="00560FA0" w:rsidRPr="00560FA0" w:rsidRDefault="00560FA0" w:rsidP="002B27B9">
            <w:pPr>
              <w:pStyle w:val="ListParagraph"/>
              <w:numPr>
                <w:ilvl w:val="0"/>
                <w:numId w:val="50"/>
              </w:numPr>
              <w:shd w:val="clear" w:color="auto" w:fill="FFFFFF"/>
              <w:spacing w:before="100" w:beforeAutospacing="1" w:after="100" w:afterAutospacing="1"/>
              <w:rPr>
                <w:rFonts w:asciiTheme="minorHAnsi" w:hAnsiTheme="minorHAnsi" w:cstheme="minorHAnsi"/>
                <w:color w:val="000000"/>
                <w:sz w:val="18"/>
                <w:szCs w:val="18"/>
              </w:rPr>
            </w:pPr>
            <w:r w:rsidRPr="00560FA0">
              <w:rPr>
                <w:rFonts w:asciiTheme="minorHAnsi" w:hAnsiTheme="minorHAnsi" w:cstheme="minorHAnsi"/>
                <w:color w:val="000000"/>
                <w:sz w:val="18"/>
                <w:szCs w:val="18"/>
                <w:lang w:val="en-US"/>
              </w:rPr>
              <w:t>All interfacing systems have to be tested due to the interdependencies</w:t>
            </w:r>
          </w:p>
          <w:p w14:paraId="0A260566" w14:textId="148D7C7E" w:rsidR="00560FA0" w:rsidRPr="00560FA0" w:rsidRDefault="00560FA0" w:rsidP="002B27B9">
            <w:pPr>
              <w:pStyle w:val="ListParagraph"/>
              <w:numPr>
                <w:ilvl w:val="0"/>
                <w:numId w:val="50"/>
              </w:numPr>
              <w:spacing w:before="100" w:beforeAutospacing="1" w:after="100" w:afterAutospacing="1"/>
              <w:rPr>
                <w:rFonts w:asciiTheme="minorHAnsi" w:hAnsiTheme="minorHAnsi" w:cstheme="minorHAnsi"/>
                <w:color w:val="FFFFFF" w:themeColor="background1"/>
                <w:sz w:val="18"/>
                <w:szCs w:val="18"/>
              </w:rPr>
            </w:pPr>
            <w:r w:rsidRPr="00560FA0">
              <w:rPr>
                <w:rFonts w:asciiTheme="minorHAnsi" w:hAnsiTheme="minorHAnsi" w:cstheme="minorHAnsi"/>
                <w:color w:val="000000"/>
                <w:sz w:val="18"/>
                <w:szCs w:val="18"/>
                <w:lang w:val="en-US"/>
              </w:rPr>
              <w:t>Performance testing is limited to a system although there is dependency on other systems</w:t>
            </w:r>
          </w:p>
        </w:tc>
      </w:tr>
      <w:tr w:rsidR="00560FA0" w:rsidRPr="00560FA0" w14:paraId="3B7CB3A5" w14:textId="77777777" w:rsidTr="00560FA0">
        <w:trPr>
          <w:jc w:val="center"/>
        </w:trPr>
        <w:tc>
          <w:tcPr>
            <w:tcW w:w="4111" w:type="dxa"/>
          </w:tcPr>
          <w:p w14:paraId="5F9DB352" w14:textId="4EB84227" w:rsidR="00560FA0" w:rsidRPr="00560FA0" w:rsidRDefault="00560FA0" w:rsidP="009E0FDB">
            <w:pPr>
              <w:pStyle w:val="ListParagraph"/>
              <w:spacing w:before="100" w:beforeAutospacing="1" w:after="100" w:afterAutospacing="1"/>
              <w:ind w:left="0"/>
              <w:rPr>
                <w:rFonts w:asciiTheme="minorHAnsi" w:hAnsiTheme="minorHAnsi" w:cstheme="minorHAnsi"/>
                <w:color w:val="FFFFFF" w:themeColor="background1"/>
                <w:sz w:val="18"/>
                <w:szCs w:val="18"/>
              </w:rPr>
            </w:pPr>
            <w:r w:rsidRPr="00560FA0">
              <w:rPr>
                <w:rFonts w:asciiTheme="minorHAnsi" w:hAnsiTheme="minorHAnsi" w:cstheme="minorHAnsi"/>
                <w:color w:val="000000"/>
                <w:sz w:val="18"/>
                <w:szCs w:val="18"/>
                <w:lang w:val="en-US"/>
              </w:rPr>
              <w:t>Complex and manual release procedures result into many mistakes causing disruptions in production</w:t>
            </w:r>
          </w:p>
        </w:tc>
        <w:tc>
          <w:tcPr>
            <w:tcW w:w="4482" w:type="dxa"/>
          </w:tcPr>
          <w:p w14:paraId="650F4863" w14:textId="77777777" w:rsidR="00560FA0" w:rsidRPr="00560FA0" w:rsidRDefault="00560FA0" w:rsidP="002B27B9">
            <w:pPr>
              <w:pStyle w:val="ListParagraph"/>
              <w:numPr>
                <w:ilvl w:val="0"/>
                <w:numId w:val="50"/>
              </w:numPr>
              <w:shd w:val="clear" w:color="auto" w:fill="FFFFFF"/>
              <w:spacing w:before="100" w:beforeAutospacing="1" w:after="100" w:afterAutospacing="1"/>
              <w:rPr>
                <w:rFonts w:asciiTheme="minorHAnsi" w:hAnsiTheme="minorHAnsi" w:cstheme="minorHAnsi"/>
                <w:color w:val="000000"/>
                <w:sz w:val="18"/>
                <w:szCs w:val="18"/>
                <w:lang w:val="en-US"/>
              </w:rPr>
            </w:pPr>
            <w:r w:rsidRPr="00560FA0">
              <w:rPr>
                <w:rFonts w:asciiTheme="minorHAnsi" w:hAnsiTheme="minorHAnsi" w:cstheme="minorHAnsi"/>
                <w:color w:val="000000"/>
                <w:sz w:val="18"/>
                <w:szCs w:val="18"/>
                <w:lang w:val="en-US"/>
              </w:rPr>
              <w:t>Release must be big bang. Staggered release not possible</w:t>
            </w:r>
          </w:p>
          <w:p w14:paraId="3FF52AEE" w14:textId="1658DACE" w:rsidR="00560FA0" w:rsidRPr="00560FA0" w:rsidRDefault="00560FA0" w:rsidP="002B27B9">
            <w:pPr>
              <w:pStyle w:val="ListParagraph"/>
              <w:numPr>
                <w:ilvl w:val="0"/>
                <w:numId w:val="50"/>
              </w:numPr>
              <w:spacing w:before="100" w:beforeAutospacing="1" w:after="100" w:afterAutospacing="1"/>
              <w:rPr>
                <w:rFonts w:asciiTheme="minorHAnsi" w:hAnsiTheme="minorHAnsi" w:cstheme="minorHAnsi"/>
                <w:color w:val="FFFFFF" w:themeColor="background1"/>
                <w:sz w:val="18"/>
                <w:szCs w:val="18"/>
              </w:rPr>
            </w:pPr>
            <w:r w:rsidRPr="00560FA0">
              <w:rPr>
                <w:rFonts w:asciiTheme="minorHAnsi" w:hAnsiTheme="minorHAnsi" w:cstheme="minorHAnsi"/>
                <w:color w:val="000000"/>
                <w:sz w:val="18"/>
                <w:szCs w:val="18"/>
                <w:lang w:val="en-US"/>
              </w:rPr>
              <w:t>Revert in case of any issue in not possible without downtime</w:t>
            </w:r>
          </w:p>
        </w:tc>
      </w:tr>
      <w:tr w:rsidR="00560FA0" w:rsidRPr="00560FA0" w14:paraId="18157AFA" w14:textId="77777777" w:rsidTr="00560FA0">
        <w:trPr>
          <w:jc w:val="center"/>
        </w:trPr>
        <w:tc>
          <w:tcPr>
            <w:tcW w:w="4111" w:type="dxa"/>
          </w:tcPr>
          <w:p w14:paraId="3938EABC" w14:textId="13AD5F05" w:rsidR="00560FA0" w:rsidRPr="00560FA0" w:rsidRDefault="00560FA0" w:rsidP="009E0FDB">
            <w:pPr>
              <w:pStyle w:val="ListParagraph"/>
              <w:spacing w:before="100" w:beforeAutospacing="1" w:after="100" w:afterAutospacing="1"/>
              <w:ind w:left="0"/>
              <w:rPr>
                <w:rFonts w:asciiTheme="minorHAnsi" w:hAnsiTheme="minorHAnsi" w:cstheme="minorHAnsi"/>
                <w:color w:val="000000"/>
                <w:sz w:val="18"/>
                <w:szCs w:val="18"/>
                <w:lang w:val="en-US"/>
              </w:rPr>
            </w:pPr>
            <w:r w:rsidRPr="00560FA0">
              <w:rPr>
                <w:rFonts w:asciiTheme="minorHAnsi" w:hAnsiTheme="minorHAnsi" w:cstheme="minorHAnsi"/>
                <w:color w:val="000000"/>
                <w:sz w:val="18"/>
                <w:szCs w:val="18"/>
                <w:lang w:val="en-US"/>
              </w:rPr>
              <w:t>Patch management is huge concern and endless exercise leading to security/compliance concerns</w:t>
            </w:r>
          </w:p>
        </w:tc>
        <w:tc>
          <w:tcPr>
            <w:tcW w:w="4482" w:type="dxa"/>
          </w:tcPr>
          <w:p w14:paraId="68F409D9" w14:textId="77777777" w:rsidR="00560FA0" w:rsidRPr="00560FA0" w:rsidRDefault="00560FA0" w:rsidP="002B27B9">
            <w:pPr>
              <w:pStyle w:val="ListParagraph"/>
              <w:numPr>
                <w:ilvl w:val="0"/>
                <w:numId w:val="50"/>
              </w:numPr>
              <w:shd w:val="clear" w:color="auto" w:fill="FFFFFF"/>
              <w:spacing w:before="100" w:beforeAutospacing="1" w:after="100" w:afterAutospacing="1"/>
              <w:rPr>
                <w:rFonts w:asciiTheme="minorHAnsi" w:hAnsiTheme="minorHAnsi" w:cstheme="minorHAnsi"/>
                <w:color w:val="000000"/>
                <w:sz w:val="18"/>
                <w:szCs w:val="18"/>
                <w:lang w:val="en-US"/>
              </w:rPr>
            </w:pPr>
            <w:r w:rsidRPr="00560FA0">
              <w:rPr>
                <w:rFonts w:asciiTheme="minorHAnsi" w:hAnsiTheme="minorHAnsi" w:cstheme="minorHAnsi"/>
                <w:color w:val="000000"/>
                <w:sz w:val="18"/>
                <w:szCs w:val="18"/>
                <w:lang w:val="en-US"/>
              </w:rPr>
              <w:t>Over the years systems are running on different OS and platforms leading to delays in applying patches since the systems must be tested before deploying patches</w:t>
            </w:r>
          </w:p>
          <w:p w14:paraId="579206A3" w14:textId="752AB940" w:rsidR="00560FA0" w:rsidRPr="00560FA0" w:rsidRDefault="00560FA0" w:rsidP="002B27B9">
            <w:pPr>
              <w:pStyle w:val="ListParagraph"/>
              <w:numPr>
                <w:ilvl w:val="1"/>
                <w:numId w:val="50"/>
              </w:numPr>
              <w:shd w:val="clear" w:color="auto" w:fill="FFFFFF"/>
              <w:spacing w:before="100" w:beforeAutospacing="1" w:after="100" w:afterAutospacing="1"/>
              <w:rPr>
                <w:rFonts w:asciiTheme="minorHAnsi" w:hAnsiTheme="minorHAnsi" w:cstheme="minorHAnsi"/>
                <w:color w:val="000000"/>
                <w:sz w:val="18"/>
                <w:szCs w:val="18"/>
                <w:lang w:val="en-US"/>
              </w:rPr>
            </w:pPr>
            <w:r w:rsidRPr="00560FA0">
              <w:rPr>
                <w:rFonts w:asciiTheme="minorHAnsi" w:hAnsiTheme="minorHAnsi" w:cstheme="minorHAnsi"/>
                <w:color w:val="000000"/>
                <w:sz w:val="18"/>
                <w:szCs w:val="18"/>
                <w:lang w:val="en-US"/>
              </w:rPr>
              <w:t>Any issue arising due to patching in production leads to disruption in service</w:t>
            </w:r>
          </w:p>
        </w:tc>
      </w:tr>
      <w:tr w:rsidR="00560FA0" w:rsidRPr="00560FA0" w14:paraId="60424093" w14:textId="77777777" w:rsidTr="00560FA0">
        <w:trPr>
          <w:jc w:val="center"/>
        </w:trPr>
        <w:tc>
          <w:tcPr>
            <w:tcW w:w="4111" w:type="dxa"/>
          </w:tcPr>
          <w:p w14:paraId="392234E5" w14:textId="7D9C1F12" w:rsidR="00560FA0" w:rsidRPr="00560FA0" w:rsidRDefault="00560FA0" w:rsidP="009E0FDB">
            <w:pPr>
              <w:pStyle w:val="ListParagraph"/>
              <w:spacing w:before="100" w:beforeAutospacing="1" w:after="100" w:afterAutospacing="1"/>
              <w:ind w:left="0"/>
              <w:rPr>
                <w:rFonts w:asciiTheme="minorHAnsi" w:hAnsiTheme="minorHAnsi" w:cstheme="minorHAnsi"/>
                <w:color w:val="000000"/>
                <w:sz w:val="18"/>
                <w:szCs w:val="18"/>
                <w:lang w:val="en-US"/>
              </w:rPr>
            </w:pPr>
            <w:r w:rsidRPr="00560FA0">
              <w:rPr>
                <w:rFonts w:asciiTheme="minorHAnsi" w:hAnsiTheme="minorHAnsi" w:cstheme="minorHAnsi"/>
                <w:color w:val="000000"/>
                <w:sz w:val="18"/>
                <w:szCs w:val="18"/>
                <w:lang w:val="en-US"/>
              </w:rPr>
              <w:lastRenderedPageBreak/>
              <w:t>Increased regulatory pressure, ever increasing business complexities and competitive environment demands zero tolerance to failure</w:t>
            </w:r>
          </w:p>
        </w:tc>
        <w:tc>
          <w:tcPr>
            <w:tcW w:w="4482" w:type="dxa"/>
          </w:tcPr>
          <w:p w14:paraId="7053F747" w14:textId="53365D52" w:rsidR="00560FA0" w:rsidRPr="00560FA0" w:rsidRDefault="00560FA0" w:rsidP="002B27B9">
            <w:pPr>
              <w:pStyle w:val="ListParagraph"/>
              <w:numPr>
                <w:ilvl w:val="0"/>
                <w:numId w:val="50"/>
              </w:numPr>
              <w:shd w:val="clear" w:color="auto" w:fill="FFFFFF"/>
              <w:spacing w:before="100" w:beforeAutospacing="1" w:after="100" w:afterAutospacing="1"/>
              <w:rPr>
                <w:rFonts w:asciiTheme="minorHAnsi" w:hAnsiTheme="minorHAnsi" w:cstheme="minorHAnsi"/>
                <w:color w:val="000000"/>
                <w:sz w:val="18"/>
                <w:szCs w:val="18"/>
                <w:lang w:val="en-US"/>
              </w:rPr>
            </w:pPr>
            <w:r w:rsidRPr="00560FA0">
              <w:rPr>
                <w:rFonts w:asciiTheme="minorHAnsi" w:hAnsiTheme="minorHAnsi" w:cstheme="minorHAnsi"/>
                <w:color w:val="000000"/>
                <w:sz w:val="18"/>
                <w:szCs w:val="18"/>
                <w:lang w:val="en-US"/>
              </w:rPr>
              <w:t>Earlier higher restoration was acceptable for some of the systems in case failures. However, over period regulatory pressure is mounting for zero downtime across all the services provided by Exchange/Clearing house</w:t>
            </w:r>
          </w:p>
        </w:tc>
      </w:tr>
    </w:tbl>
    <w:p w14:paraId="4D002052" w14:textId="66772190" w:rsidR="005F1A83" w:rsidRDefault="005F1A83" w:rsidP="009E0FDB">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p>
    <w:p w14:paraId="034F8B73" w14:textId="77777777" w:rsidR="000306A5" w:rsidRPr="00FD052F" w:rsidRDefault="000306A5" w:rsidP="009E0FDB">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p>
    <w:p w14:paraId="1B2649AE" w14:textId="77777777" w:rsidR="005F1A83" w:rsidRPr="00FD052F" w:rsidRDefault="005F1A83" w:rsidP="005F1A83">
      <w:pPr>
        <w:pStyle w:val="ListParagraph"/>
        <w:shd w:val="clear" w:color="auto" w:fill="FFFFFF"/>
        <w:spacing w:before="100" w:beforeAutospacing="1" w:after="100" w:afterAutospacing="1"/>
        <w:ind w:left="142"/>
        <w:rPr>
          <w:rFonts w:asciiTheme="minorHAnsi" w:hAnsiTheme="minorHAnsi" w:cstheme="minorHAnsi"/>
          <w:color w:val="000000"/>
          <w:sz w:val="21"/>
          <w:szCs w:val="21"/>
        </w:rPr>
      </w:pPr>
    </w:p>
    <w:p w14:paraId="45FF3431" w14:textId="6CEB5102" w:rsidR="00464CB0" w:rsidRPr="00FD052F" w:rsidRDefault="00073E45" w:rsidP="000415A6">
      <w:pPr>
        <w:pStyle w:val="Heading2"/>
        <w:rPr>
          <w:rFonts w:asciiTheme="minorHAnsi" w:hAnsiTheme="minorHAnsi" w:cstheme="minorHAnsi"/>
          <w:sz w:val="22"/>
          <w:szCs w:val="22"/>
        </w:rPr>
      </w:pPr>
      <w:bookmarkStart w:id="5" w:name="_Toc48121345"/>
      <w:r>
        <w:rPr>
          <w:rFonts w:asciiTheme="minorHAnsi" w:hAnsiTheme="minorHAnsi" w:cstheme="minorHAnsi"/>
          <w:sz w:val="22"/>
          <w:szCs w:val="22"/>
        </w:rPr>
        <w:t xml:space="preserve">Parivartan </w:t>
      </w:r>
      <w:r w:rsidR="005F1A83" w:rsidRPr="00FD052F">
        <w:rPr>
          <w:rFonts w:asciiTheme="minorHAnsi" w:hAnsiTheme="minorHAnsi" w:cstheme="minorHAnsi"/>
          <w:sz w:val="22"/>
          <w:szCs w:val="22"/>
        </w:rPr>
        <w:t>Program Objective</w:t>
      </w:r>
      <w:bookmarkEnd w:id="5"/>
    </w:p>
    <w:p w14:paraId="4FF17D05" w14:textId="35A9659C" w:rsidR="005F1A83" w:rsidRPr="00FD052F" w:rsidRDefault="005F1A83" w:rsidP="009E0FDB">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The objective of project Parivartan is to build a highly scalable, responsive, nimble, adaptive digital platform that can deliver anytime anywhere omnichannel experience to users of its applications with reimagined customer journeys, built on a foundation of API/microservices that provide scale, fast response times, resiliency and innovation. The goal of the program is to lay a strategic foundation with Digital technology and architecture that will make </w:t>
      </w:r>
      <w:r w:rsidR="007042A5" w:rsidRPr="00FD052F">
        <w:rPr>
          <w:rFonts w:asciiTheme="minorHAnsi" w:hAnsiTheme="minorHAnsi" w:cstheme="minorHAnsi"/>
          <w:color w:val="000000"/>
          <w:sz w:val="21"/>
          <w:szCs w:val="21"/>
        </w:rPr>
        <w:t>existing operations more real time and embrace more straight through processing by harnessing technologies like OCR, API and event driven architecture and support innovation to keep up with emerging technologies in the areas of AI/ML, Cloud, Open Source and the values they bring in.</w:t>
      </w:r>
    </w:p>
    <w:p w14:paraId="3EABDFAC" w14:textId="62B0A6B2" w:rsidR="007042A5" w:rsidRPr="00FD052F" w:rsidRDefault="007042A5" w:rsidP="009E0FDB">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p>
    <w:p w14:paraId="2DF7D302" w14:textId="6D2D6E13" w:rsidR="007042A5" w:rsidRPr="00FD052F" w:rsidRDefault="007042A5" w:rsidP="009E0FDB">
      <w:pPr>
        <w:pStyle w:val="ListParagraph"/>
        <w:shd w:val="clear" w:color="auto" w:fill="FFFFFF"/>
        <w:spacing w:before="100" w:beforeAutospacing="1" w:after="100" w:afterAutospacing="1"/>
        <w:ind w:left="576"/>
        <w:rPr>
          <w:rFonts w:asciiTheme="minorHAnsi" w:hAnsiTheme="minorHAnsi" w:cstheme="minorHAnsi"/>
          <w:color w:val="000000"/>
          <w:sz w:val="21"/>
          <w:szCs w:val="21"/>
        </w:rPr>
      </w:pPr>
      <w:r w:rsidRPr="00FD052F">
        <w:rPr>
          <w:rFonts w:asciiTheme="minorHAnsi" w:hAnsiTheme="minorHAnsi" w:cstheme="minorHAnsi"/>
          <w:color w:val="000000"/>
          <w:sz w:val="21"/>
          <w:szCs w:val="21"/>
        </w:rPr>
        <w:t>The key target state functional goals are summarised here:</w:t>
      </w:r>
    </w:p>
    <w:p w14:paraId="1315F553" w14:textId="77777777" w:rsidR="00DA1ED3" w:rsidRPr="00FD052F" w:rsidRDefault="00DA1ED3" w:rsidP="002812ED">
      <w:pPr>
        <w:pStyle w:val="ListParagraph"/>
        <w:numPr>
          <w:ilvl w:val="0"/>
          <w:numId w:val="11"/>
        </w:numPr>
        <w:shd w:val="clear" w:color="auto" w:fill="FFFFFF"/>
        <w:spacing w:before="100" w:beforeAutospacing="1" w:after="100" w:afterAutospacing="1"/>
        <w:ind w:left="936"/>
        <w:rPr>
          <w:rFonts w:asciiTheme="minorHAnsi" w:hAnsiTheme="minorHAnsi" w:cstheme="minorHAnsi"/>
          <w:b/>
          <w:bCs/>
          <w:color w:val="000000"/>
          <w:sz w:val="21"/>
          <w:szCs w:val="21"/>
        </w:rPr>
      </w:pPr>
      <w:r w:rsidRPr="00FD052F">
        <w:rPr>
          <w:rFonts w:asciiTheme="minorHAnsi" w:eastAsiaTheme="minorHAnsi" w:hAnsiTheme="minorHAnsi" w:cstheme="minorHAnsi"/>
          <w:b/>
          <w:bCs/>
          <w:color w:val="353535"/>
          <w:sz w:val="20"/>
          <w:szCs w:val="20"/>
          <w:lang w:val="en-GB" w:eastAsia="en-US"/>
        </w:rPr>
        <w:t>Enhanced Stakeholder Experience</w:t>
      </w:r>
    </w:p>
    <w:p w14:paraId="4C712C1F" w14:textId="77777777" w:rsidR="00DA1ED3" w:rsidRDefault="00DA1ED3" w:rsidP="002812ED">
      <w:pPr>
        <w:pStyle w:val="ListParagraph"/>
        <w:numPr>
          <w:ilvl w:val="0"/>
          <w:numId w:val="11"/>
        </w:numPr>
        <w:shd w:val="clear" w:color="auto" w:fill="FFFFFF"/>
        <w:spacing w:before="100" w:beforeAutospacing="1" w:after="100" w:afterAutospacing="1"/>
        <w:ind w:left="936"/>
        <w:rPr>
          <w:rFonts w:asciiTheme="minorHAnsi" w:hAnsiTheme="minorHAnsi" w:cstheme="minorHAnsi"/>
          <w:b/>
          <w:bCs/>
          <w:color w:val="000000"/>
          <w:sz w:val="21"/>
          <w:szCs w:val="21"/>
        </w:rPr>
      </w:pPr>
      <w:r>
        <w:rPr>
          <w:rFonts w:asciiTheme="minorHAnsi" w:eastAsiaTheme="minorHAnsi" w:hAnsiTheme="minorHAnsi" w:cstheme="minorHAnsi"/>
          <w:b/>
          <w:bCs/>
          <w:color w:val="353535"/>
          <w:sz w:val="20"/>
          <w:szCs w:val="20"/>
          <w:lang w:val="en-GB" w:eastAsia="en-US"/>
        </w:rPr>
        <w:t xml:space="preserve">Enhanced </w:t>
      </w:r>
      <w:r w:rsidRPr="00FD052F">
        <w:rPr>
          <w:rFonts w:asciiTheme="minorHAnsi" w:eastAsiaTheme="minorHAnsi" w:hAnsiTheme="minorHAnsi" w:cstheme="minorHAnsi"/>
          <w:b/>
          <w:bCs/>
          <w:color w:val="353535"/>
          <w:sz w:val="20"/>
          <w:szCs w:val="20"/>
          <w:lang w:val="en-GB" w:eastAsia="en-US"/>
        </w:rPr>
        <w:t>Operational Efficiency</w:t>
      </w:r>
      <w:r w:rsidRPr="00FD052F">
        <w:rPr>
          <w:rFonts w:asciiTheme="minorHAnsi" w:hAnsiTheme="minorHAnsi" w:cstheme="minorHAnsi"/>
          <w:b/>
          <w:bCs/>
          <w:color w:val="000000"/>
          <w:sz w:val="21"/>
          <w:szCs w:val="21"/>
        </w:rPr>
        <w:t xml:space="preserve"> </w:t>
      </w:r>
    </w:p>
    <w:p w14:paraId="2CB6793B" w14:textId="77777777" w:rsidR="00DA1ED3" w:rsidRPr="00FD052F" w:rsidRDefault="00DA1ED3" w:rsidP="002812ED">
      <w:pPr>
        <w:pStyle w:val="ListParagraph"/>
        <w:numPr>
          <w:ilvl w:val="0"/>
          <w:numId w:val="11"/>
        </w:numPr>
        <w:shd w:val="clear" w:color="auto" w:fill="FFFFFF"/>
        <w:spacing w:before="100" w:beforeAutospacing="1" w:after="100" w:afterAutospacing="1"/>
        <w:ind w:left="936"/>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To become a </w:t>
      </w:r>
      <w:r w:rsidRPr="00FD052F">
        <w:rPr>
          <w:rFonts w:asciiTheme="minorHAnsi" w:hAnsiTheme="minorHAnsi" w:cstheme="minorHAnsi"/>
          <w:b/>
          <w:bCs/>
          <w:color w:val="000000"/>
          <w:sz w:val="21"/>
          <w:szCs w:val="21"/>
        </w:rPr>
        <w:t>marketplace for interactions</w:t>
      </w:r>
      <w:r w:rsidRPr="00FD052F">
        <w:rPr>
          <w:rFonts w:asciiTheme="minorHAnsi" w:hAnsiTheme="minorHAnsi" w:cstheme="minorHAnsi"/>
          <w:color w:val="000000"/>
          <w:sz w:val="21"/>
          <w:szCs w:val="21"/>
        </w:rPr>
        <w:t xml:space="preserve"> between members, regulators, participating institutions, listing corporates, institutional and retail investors and data vendors </w:t>
      </w:r>
    </w:p>
    <w:p w14:paraId="6F558959" w14:textId="77777777" w:rsidR="00DA1ED3" w:rsidRPr="00FD052F" w:rsidRDefault="00DA1ED3" w:rsidP="002812ED">
      <w:pPr>
        <w:pStyle w:val="ListParagraph"/>
        <w:numPr>
          <w:ilvl w:val="0"/>
          <w:numId w:val="11"/>
        </w:numPr>
        <w:shd w:val="clear" w:color="auto" w:fill="FFFFFF"/>
        <w:spacing w:before="100" w:beforeAutospacing="1" w:after="100" w:afterAutospacing="1"/>
        <w:ind w:left="936"/>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Enable </w:t>
      </w:r>
      <w:r w:rsidRPr="00FD052F">
        <w:rPr>
          <w:rFonts w:asciiTheme="minorHAnsi" w:hAnsiTheme="minorHAnsi" w:cstheme="minorHAnsi"/>
          <w:b/>
          <w:bCs/>
          <w:color w:val="000000"/>
          <w:sz w:val="21"/>
          <w:szCs w:val="21"/>
        </w:rPr>
        <w:t>“anytime, anywhere”</w:t>
      </w:r>
      <w:r w:rsidRPr="00FD052F">
        <w:rPr>
          <w:rFonts w:asciiTheme="minorHAnsi" w:hAnsiTheme="minorHAnsi" w:cstheme="minorHAnsi"/>
          <w:color w:val="000000"/>
          <w:sz w:val="21"/>
          <w:szCs w:val="21"/>
        </w:rPr>
        <w:t xml:space="preserve"> transaction and instant gratification </w:t>
      </w:r>
    </w:p>
    <w:p w14:paraId="3F830F06" w14:textId="77777777" w:rsidR="00DA1ED3" w:rsidRPr="00FD052F" w:rsidRDefault="00DA1ED3" w:rsidP="002812ED">
      <w:pPr>
        <w:pStyle w:val="ListParagraph"/>
        <w:numPr>
          <w:ilvl w:val="0"/>
          <w:numId w:val="11"/>
        </w:numPr>
        <w:shd w:val="clear" w:color="auto" w:fill="FFFFFF"/>
        <w:spacing w:before="100" w:beforeAutospacing="1" w:after="100" w:afterAutospacing="1"/>
        <w:ind w:left="936"/>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Enable provide </w:t>
      </w:r>
      <w:r w:rsidRPr="00FD052F">
        <w:rPr>
          <w:rFonts w:asciiTheme="minorHAnsi" w:hAnsiTheme="minorHAnsi" w:cstheme="minorHAnsi"/>
          <w:b/>
          <w:bCs/>
          <w:color w:val="000000"/>
          <w:sz w:val="21"/>
          <w:szCs w:val="21"/>
        </w:rPr>
        <w:t>straight-through, scalable, secure</w:t>
      </w:r>
      <w:r w:rsidRPr="00FD052F">
        <w:rPr>
          <w:rFonts w:asciiTheme="minorHAnsi" w:hAnsiTheme="minorHAnsi" w:cstheme="minorHAnsi"/>
          <w:color w:val="000000"/>
          <w:sz w:val="21"/>
          <w:szCs w:val="21"/>
        </w:rPr>
        <w:t xml:space="preserve"> customer-facing service</w:t>
      </w:r>
    </w:p>
    <w:p w14:paraId="21E41E0A" w14:textId="77777777" w:rsidR="00DA1ED3" w:rsidRPr="007E13E4" w:rsidRDefault="00DA1ED3" w:rsidP="002812ED">
      <w:pPr>
        <w:pStyle w:val="ListParagraph"/>
        <w:numPr>
          <w:ilvl w:val="0"/>
          <w:numId w:val="11"/>
        </w:numPr>
        <w:shd w:val="clear" w:color="auto" w:fill="FFFFFF"/>
        <w:spacing w:before="100" w:beforeAutospacing="1" w:after="100" w:afterAutospacing="1"/>
        <w:ind w:left="936"/>
        <w:rPr>
          <w:rFonts w:asciiTheme="minorHAnsi" w:hAnsiTheme="minorHAnsi" w:cstheme="minorHAnsi"/>
          <w:color w:val="000000"/>
          <w:sz w:val="21"/>
          <w:szCs w:val="21"/>
        </w:rPr>
      </w:pPr>
      <w:r w:rsidRPr="00FD052F">
        <w:rPr>
          <w:rFonts w:asciiTheme="minorHAnsi" w:eastAsiaTheme="minorHAnsi" w:hAnsiTheme="minorHAnsi" w:cstheme="minorHAnsi"/>
          <w:b/>
          <w:bCs/>
          <w:color w:val="353535"/>
          <w:sz w:val="20"/>
          <w:szCs w:val="20"/>
          <w:lang w:val="en-GB" w:eastAsia="en-US"/>
        </w:rPr>
        <w:t>Adaptability and Cultural Change</w:t>
      </w:r>
      <w:r w:rsidRPr="00FD052F">
        <w:rPr>
          <w:rFonts w:asciiTheme="minorHAnsi" w:eastAsiaTheme="minorHAnsi" w:hAnsiTheme="minorHAnsi" w:cstheme="minorHAnsi"/>
          <w:color w:val="353535"/>
          <w:sz w:val="20"/>
          <w:szCs w:val="20"/>
          <w:lang w:val="en-GB" w:eastAsia="en-US"/>
        </w:rPr>
        <w:t xml:space="preserve"> </w:t>
      </w:r>
      <w:r>
        <w:rPr>
          <w:rFonts w:asciiTheme="minorHAnsi" w:eastAsiaTheme="minorHAnsi" w:hAnsiTheme="minorHAnsi" w:cstheme="minorHAnsi"/>
          <w:color w:val="353535"/>
          <w:sz w:val="20"/>
          <w:szCs w:val="20"/>
          <w:lang w:val="en-GB" w:eastAsia="en-US"/>
        </w:rPr>
        <w:t>across business and technology organisations</w:t>
      </w:r>
    </w:p>
    <w:p w14:paraId="47613CB3" w14:textId="77777777" w:rsidR="00DA1ED3" w:rsidRPr="00FD052F" w:rsidRDefault="00DA1ED3" w:rsidP="002812ED">
      <w:pPr>
        <w:pStyle w:val="ListParagraph"/>
        <w:numPr>
          <w:ilvl w:val="0"/>
          <w:numId w:val="11"/>
        </w:numPr>
        <w:shd w:val="clear" w:color="auto" w:fill="FFFFFF"/>
        <w:spacing w:before="100" w:beforeAutospacing="1" w:after="100" w:afterAutospacing="1"/>
        <w:ind w:left="936"/>
        <w:rPr>
          <w:rFonts w:asciiTheme="minorHAnsi" w:hAnsiTheme="minorHAnsi" w:cstheme="minorHAnsi"/>
          <w:color w:val="000000"/>
          <w:sz w:val="21"/>
          <w:szCs w:val="21"/>
        </w:rPr>
      </w:pPr>
      <w:r>
        <w:rPr>
          <w:rFonts w:asciiTheme="minorHAnsi" w:eastAsiaTheme="minorHAnsi" w:hAnsiTheme="minorHAnsi" w:cstheme="minorHAnsi"/>
          <w:b/>
          <w:bCs/>
          <w:color w:val="353535"/>
          <w:sz w:val="20"/>
          <w:szCs w:val="20"/>
          <w:lang w:val="en-GB" w:eastAsia="en-US"/>
        </w:rPr>
        <w:t>N</w:t>
      </w:r>
      <w:r w:rsidRPr="00FD052F">
        <w:rPr>
          <w:rFonts w:asciiTheme="minorHAnsi" w:eastAsiaTheme="minorHAnsi" w:hAnsiTheme="minorHAnsi" w:cstheme="minorHAnsi"/>
          <w:b/>
          <w:bCs/>
          <w:color w:val="353535"/>
          <w:sz w:val="20"/>
          <w:szCs w:val="20"/>
          <w:lang w:val="en-GB" w:eastAsia="en-US"/>
        </w:rPr>
        <w:t>ew ways of working</w:t>
      </w:r>
      <w:r w:rsidRPr="00FD052F">
        <w:rPr>
          <w:rFonts w:asciiTheme="minorHAnsi" w:eastAsiaTheme="minorHAnsi" w:hAnsiTheme="minorHAnsi" w:cstheme="minorHAnsi"/>
          <w:color w:val="353535"/>
          <w:sz w:val="20"/>
          <w:szCs w:val="20"/>
          <w:lang w:val="en-GB" w:eastAsia="en-US"/>
        </w:rPr>
        <w:t xml:space="preserve"> in </w:t>
      </w:r>
      <w:r w:rsidRPr="00FD052F">
        <w:rPr>
          <w:rFonts w:asciiTheme="minorHAnsi" w:eastAsiaTheme="minorHAnsi" w:hAnsiTheme="minorHAnsi" w:cstheme="minorHAnsi"/>
          <w:b/>
          <w:bCs/>
          <w:color w:val="353535"/>
          <w:sz w:val="20"/>
          <w:szCs w:val="20"/>
          <w:lang w:val="en-GB" w:eastAsia="en-US"/>
        </w:rPr>
        <w:t>Digital and Agile</w:t>
      </w:r>
      <w:r w:rsidRPr="00FD052F">
        <w:rPr>
          <w:rFonts w:asciiTheme="minorHAnsi" w:eastAsiaTheme="minorHAnsi" w:hAnsiTheme="minorHAnsi" w:cstheme="minorHAnsi"/>
          <w:color w:val="353535"/>
          <w:sz w:val="20"/>
          <w:szCs w:val="20"/>
          <w:lang w:val="en-GB" w:eastAsia="en-US"/>
        </w:rPr>
        <w:t xml:space="preserve"> frameworks, supported by engineering practices like </w:t>
      </w:r>
      <w:r w:rsidRPr="00FD052F">
        <w:rPr>
          <w:rFonts w:asciiTheme="minorHAnsi" w:eastAsiaTheme="minorHAnsi" w:hAnsiTheme="minorHAnsi" w:cstheme="minorHAnsi"/>
          <w:b/>
          <w:bCs/>
          <w:color w:val="353535"/>
          <w:sz w:val="20"/>
          <w:szCs w:val="20"/>
          <w:lang w:val="en-GB" w:eastAsia="en-US"/>
        </w:rPr>
        <w:t>DevOps</w:t>
      </w:r>
      <w:r w:rsidRPr="00FD052F">
        <w:rPr>
          <w:rFonts w:asciiTheme="minorHAnsi" w:eastAsiaTheme="minorHAnsi" w:hAnsiTheme="minorHAnsi" w:cstheme="minorHAnsi"/>
          <w:color w:val="353535"/>
          <w:sz w:val="20"/>
          <w:szCs w:val="20"/>
          <w:lang w:val="en-GB" w:eastAsia="en-US"/>
        </w:rPr>
        <w:t xml:space="preserve"> that enable automation of software build, test and deploy activities and improve faster time to market of business needs</w:t>
      </w:r>
    </w:p>
    <w:p w14:paraId="78627B69" w14:textId="77777777" w:rsidR="00DA1ED3" w:rsidRPr="00FD052F" w:rsidRDefault="00DA1ED3" w:rsidP="002812ED">
      <w:pPr>
        <w:pStyle w:val="ListParagraph"/>
        <w:numPr>
          <w:ilvl w:val="0"/>
          <w:numId w:val="11"/>
        </w:numPr>
        <w:shd w:val="clear" w:color="auto" w:fill="FFFFFF"/>
        <w:spacing w:before="100" w:beforeAutospacing="1" w:after="100" w:afterAutospacing="1"/>
        <w:ind w:left="936"/>
        <w:rPr>
          <w:rFonts w:asciiTheme="minorHAnsi" w:hAnsiTheme="minorHAnsi" w:cstheme="minorHAnsi"/>
          <w:color w:val="000000"/>
          <w:sz w:val="21"/>
          <w:szCs w:val="21"/>
        </w:rPr>
      </w:pPr>
      <w:r w:rsidRPr="00FD052F">
        <w:rPr>
          <w:rFonts w:asciiTheme="minorHAnsi" w:hAnsiTheme="minorHAnsi" w:cstheme="minorHAnsi"/>
          <w:b/>
          <w:bCs/>
          <w:color w:val="000000"/>
          <w:sz w:val="21"/>
          <w:szCs w:val="21"/>
        </w:rPr>
        <w:t xml:space="preserve">Enable </w:t>
      </w:r>
      <w:proofErr w:type="spellStart"/>
      <w:r w:rsidRPr="00FD052F">
        <w:rPr>
          <w:rFonts w:asciiTheme="minorHAnsi" w:hAnsiTheme="minorHAnsi" w:cstheme="minorHAnsi"/>
          <w:b/>
          <w:bCs/>
          <w:color w:val="000000"/>
          <w:sz w:val="21"/>
          <w:szCs w:val="21"/>
        </w:rPr>
        <w:t>FinTechs</w:t>
      </w:r>
      <w:proofErr w:type="spellEnd"/>
      <w:r w:rsidRPr="00FD052F">
        <w:rPr>
          <w:rFonts w:asciiTheme="minorHAnsi" w:hAnsiTheme="minorHAnsi" w:cstheme="minorHAnsi"/>
          <w:b/>
          <w:bCs/>
          <w:color w:val="000000"/>
          <w:sz w:val="21"/>
          <w:szCs w:val="21"/>
        </w:rPr>
        <w:t xml:space="preserve"> to develop value added solutions</w:t>
      </w:r>
      <w:r w:rsidRPr="00FD052F">
        <w:rPr>
          <w:rFonts w:asciiTheme="minorHAnsi" w:hAnsiTheme="minorHAnsi" w:cstheme="minorHAnsi"/>
          <w:color w:val="000000"/>
          <w:sz w:val="21"/>
          <w:szCs w:val="21"/>
        </w:rPr>
        <w:t xml:space="preserve"> using the data made available by NSE </w:t>
      </w:r>
    </w:p>
    <w:p w14:paraId="1998235E" w14:textId="77777777" w:rsidR="00B33FAD" w:rsidRPr="00FD052F" w:rsidRDefault="00B33FAD" w:rsidP="000415A6">
      <w:pPr>
        <w:pStyle w:val="Heading2"/>
        <w:rPr>
          <w:rFonts w:asciiTheme="minorHAnsi" w:hAnsiTheme="minorHAnsi" w:cstheme="minorHAnsi"/>
          <w:sz w:val="22"/>
          <w:szCs w:val="22"/>
        </w:rPr>
      </w:pPr>
      <w:bookmarkStart w:id="6" w:name="_Toc48121346"/>
      <w:r w:rsidRPr="00FD052F">
        <w:rPr>
          <w:rFonts w:asciiTheme="minorHAnsi" w:hAnsiTheme="minorHAnsi" w:cstheme="minorHAnsi"/>
          <w:sz w:val="22"/>
          <w:szCs w:val="22"/>
        </w:rPr>
        <w:t>Project Parivartan Program Scope</w:t>
      </w:r>
      <w:bookmarkEnd w:id="6"/>
    </w:p>
    <w:p w14:paraId="7C918D95" w14:textId="77777777" w:rsidR="00B33FAD" w:rsidRPr="00FD052F" w:rsidRDefault="00B33FAD" w:rsidP="00B33FAD">
      <w:pPr>
        <w:rPr>
          <w:rFonts w:asciiTheme="minorHAnsi" w:hAnsiTheme="minorHAnsi" w:cstheme="minorHAnsi"/>
          <w:sz w:val="21"/>
          <w:szCs w:val="21"/>
        </w:rPr>
      </w:pPr>
    </w:p>
    <w:p w14:paraId="76F1956C" w14:textId="77777777" w:rsidR="00B33FAD" w:rsidRPr="00FD052F" w:rsidRDefault="00B33FAD" w:rsidP="009E0FDB">
      <w:pPr>
        <w:ind w:left="576"/>
        <w:rPr>
          <w:rFonts w:asciiTheme="minorHAnsi" w:hAnsiTheme="minorHAnsi" w:cstheme="minorHAnsi"/>
          <w:sz w:val="21"/>
          <w:szCs w:val="21"/>
        </w:rPr>
      </w:pPr>
      <w:r w:rsidRPr="00FD052F">
        <w:rPr>
          <w:rFonts w:asciiTheme="minorHAnsi" w:hAnsiTheme="minorHAnsi" w:cstheme="minorHAnsi"/>
          <w:sz w:val="21"/>
          <w:szCs w:val="21"/>
        </w:rPr>
        <w:t>The following key 9 journeys have been identified for project Parivartan Digital Transformation to be delivered in 3 waves:</w:t>
      </w:r>
    </w:p>
    <w:p w14:paraId="2CFE39A9" w14:textId="77777777" w:rsidR="00B33FAD" w:rsidRPr="00FD052F" w:rsidRDefault="00B33FAD" w:rsidP="00B33FAD">
      <w:pPr>
        <w:rPr>
          <w:rFonts w:asciiTheme="minorHAnsi" w:hAnsiTheme="minorHAnsi" w:cstheme="minorHAnsi"/>
          <w:sz w:val="21"/>
          <w:szCs w:val="21"/>
        </w:rPr>
      </w:pPr>
    </w:p>
    <w:tbl>
      <w:tblPr>
        <w:tblStyle w:val="WBPOTable"/>
        <w:tblW w:w="0" w:type="auto"/>
        <w:jc w:val="center"/>
        <w:tblLook w:val="04A0" w:firstRow="1" w:lastRow="0" w:firstColumn="1" w:lastColumn="0" w:noHBand="0" w:noVBand="1"/>
      </w:tblPr>
      <w:tblGrid>
        <w:gridCol w:w="2654"/>
        <w:gridCol w:w="2654"/>
        <w:gridCol w:w="2655"/>
      </w:tblGrid>
      <w:tr w:rsidR="00B33FAD" w:rsidRPr="00FD052F" w14:paraId="189D9A2B" w14:textId="77777777" w:rsidTr="00D839D7">
        <w:trPr>
          <w:cnfStyle w:val="100000000000" w:firstRow="1" w:lastRow="0" w:firstColumn="0" w:lastColumn="0" w:oddVBand="0" w:evenVBand="0" w:oddHBand="0" w:evenHBand="0" w:firstRowFirstColumn="0" w:firstRowLastColumn="0" w:lastRowFirstColumn="0" w:lastRowLastColumn="0"/>
          <w:trHeight w:val="288"/>
          <w:jc w:val="center"/>
        </w:trPr>
        <w:tc>
          <w:tcPr>
            <w:tcW w:w="2654" w:type="dxa"/>
          </w:tcPr>
          <w:p w14:paraId="2FF6D1C0" w14:textId="77777777" w:rsidR="00B33FAD" w:rsidRPr="00FD052F" w:rsidRDefault="00B33FAD" w:rsidP="00D839D7">
            <w:pPr>
              <w:rPr>
                <w:rFonts w:asciiTheme="minorHAnsi" w:hAnsiTheme="minorHAnsi" w:cstheme="minorHAnsi"/>
                <w:b w:val="0"/>
                <w:bCs/>
                <w:sz w:val="20"/>
                <w:szCs w:val="20"/>
              </w:rPr>
            </w:pPr>
            <w:r w:rsidRPr="00FD052F">
              <w:rPr>
                <w:rFonts w:asciiTheme="minorHAnsi" w:hAnsiTheme="minorHAnsi" w:cstheme="minorHAnsi"/>
                <w:b w:val="0"/>
                <w:bCs/>
                <w:sz w:val="20"/>
                <w:szCs w:val="20"/>
              </w:rPr>
              <w:t>Category</w:t>
            </w:r>
          </w:p>
        </w:tc>
        <w:tc>
          <w:tcPr>
            <w:tcW w:w="2654" w:type="dxa"/>
          </w:tcPr>
          <w:p w14:paraId="2AD985EC" w14:textId="77777777" w:rsidR="00B33FAD" w:rsidRPr="00FD052F" w:rsidRDefault="00B33FAD" w:rsidP="00D839D7">
            <w:pPr>
              <w:rPr>
                <w:rFonts w:asciiTheme="minorHAnsi" w:hAnsiTheme="minorHAnsi" w:cstheme="minorHAnsi"/>
                <w:b w:val="0"/>
                <w:bCs/>
                <w:sz w:val="20"/>
                <w:szCs w:val="20"/>
              </w:rPr>
            </w:pPr>
            <w:r w:rsidRPr="00FD052F">
              <w:rPr>
                <w:rFonts w:asciiTheme="minorHAnsi" w:hAnsiTheme="minorHAnsi" w:cstheme="minorHAnsi"/>
                <w:b w:val="0"/>
                <w:bCs/>
                <w:sz w:val="20"/>
                <w:szCs w:val="20"/>
              </w:rPr>
              <w:t>Journey Name</w:t>
            </w:r>
          </w:p>
        </w:tc>
        <w:tc>
          <w:tcPr>
            <w:tcW w:w="2655" w:type="dxa"/>
          </w:tcPr>
          <w:p w14:paraId="75F37A09" w14:textId="77777777" w:rsidR="00B33FAD" w:rsidRPr="00FD052F" w:rsidRDefault="00B33FAD" w:rsidP="00D839D7">
            <w:pPr>
              <w:rPr>
                <w:rFonts w:asciiTheme="minorHAnsi" w:hAnsiTheme="minorHAnsi" w:cstheme="minorHAnsi"/>
                <w:b w:val="0"/>
                <w:bCs/>
                <w:sz w:val="20"/>
                <w:szCs w:val="20"/>
              </w:rPr>
            </w:pPr>
            <w:r w:rsidRPr="00FD052F">
              <w:rPr>
                <w:rFonts w:asciiTheme="minorHAnsi" w:hAnsiTheme="minorHAnsi" w:cstheme="minorHAnsi"/>
                <w:b w:val="0"/>
                <w:bCs/>
                <w:sz w:val="20"/>
                <w:szCs w:val="20"/>
              </w:rPr>
              <w:t>Processes</w:t>
            </w:r>
          </w:p>
        </w:tc>
      </w:tr>
      <w:tr w:rsidR="00B33FAD" w:rsidRPr="00FD052F" w14:paraId="318E64FD" w14:textId="77777777" w:rsidTr="00D839D7">
        <w:trPr>
          <w:trHeight w:val="256"/>
          <w:jc w:val="center"/>
        </w:trPr>
        <w:tc>
          <w:tcPr>
            <w:tcW w:w="2654" w:type="dxa"/>
            <w:vMerge w:val="restart"/>
          </w:tcPr>
          <w:p w14:paraId="71301080"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Member Services</w:t>
            </w:r>
          </w:p>
        </w:tc>
        <w:tc>
          <w:tcPr>
            <w:tcW w:w="2654" w:type="dxa"/>
            <w:vMerge w:val="restart"/>
          </w:tcPr>
          <w:p w14:paraId="5BF5F722"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Member Maintenance</w:t>
            </w:r>
          </w:p>
        </w:tc>
        <w:tc>
          <w:tcPr>
            <w:tcW w:w="2655" w:type="dxa"/>
          </w:tcPr>
          <w:p w14:paraId="0616BE47"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Onboarding</w:t>
            </w:r>
          </w:p>
        </w:tc>
      </w:tr>
      <w:tr w:rsidR="00B33FAD" w:rsidRPr="00FD052F" w14:paraId="4AEBDE09" w14:textId="77777777" w:rsidTr="00D839D7">
        <w:trPr>
          <w:trHeight w:val="267"/>
          <w:jc w:val="center"/>
        </w:trPr>
        <w:tc>
          <w:tcPr>
            <w:tcW w:w="2654" w:type="dxa"/>
            <w:vMerge/>
          </w:tcPr>
          <w:p w14:paraId="3EC5046B" w14:textId="77777777" w:rsidR="00B33FAD" w:rsidRPr="00FD052F" w:rsidRDefault="00B33FAD" w:rsidP="00D839D7">
            <w:pPr>
              <w:rPr>
                <w:rFonts w:asciiTheme="minorHAnsi" w:hAnsiTheme="minorHAnsi" w:cstheme="minorHAnsi"/>
                <w:sz w:val="16"/>
                <w:szCs w:val="16"/>
              </w:rPr>
            </w:pPr>
          </w:p>
        </w:tc>
        <w:tc>
          <w:tcPr>
            <w:tcW w:w="2654" w:type="dxa"/>
            <w:vMerge/>
          </w:tcPr>
          <w:p w14:paraId="274753CA" w14:textId="77777777" w:rsidR="00B33FAD" w:rsidRPr="00FD052F" w:rsidRDefault="00B33FAD" w:rsidP="00D839D7">
            <w:pPr>
              <w:rPr>
                <w:rFonts w:asciiTheme="minorHAnsi" w:hAnsiTheme="minorHAnsi" w:cstheme="minorHAnsi"/>
                <w:sz w:val="16"/>
                <w:szCs w:val="16"/>
              </w:rPr>
            </w:pPr>
          </w:p>
        </w:tc>
        <w:tc>
          <w:tcPr>
            <w:tcW w:w="2655" w:type="dxa"/>
          </w:tcPr>
          <w:p w14:paraId="76663AD4"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Offloading</w:t>
            </w:r>
          </w:p>
        </w:tc>
      </w:tr>
      <w:tr w:rsidR="00B33FAD" w:rsidRPr="00FD052F" w14:paraId="533BBA66" w14:textId="77777777" w:rsidTr="00D839D7">
        <w:trPr>
          <w:trHeight w:val="256"/>
          <w:jc w:val="center"/>
        </w:trPr>
        <w:tc>
          <w:tcPr>
            <w:tcW w:w="2654" w:type="dxa"/>
            <w:vMerge/>
          </w:tcPr>
          <w:p w14:paraId="55B1E565" w14:textId="77777777" w:rsidR="00B33FAD" w:rsidRPr="00FD052F" w:rsidRDefault="00B33FAD" w:rsidP="00D839D7">
            <w:pPr>
              <w:rPr>
                <w:rFonts w:asciiTheme="minorHAnsi" w:hAnsiTheme="minorHAnsi" w:cstheme="minorHAnsi"/>
                <w:sz w:val="16"/>
                <w:szCs w:val="16"/>
              </w:rPr>
            </w:pPr>
          </w:p>
        </w:tc>
        <w:tc>
          <w:tcPr>
            <w:tcW w:w="2654" w:type="dxa"/>
            <w:vMerge/>
          </w:tcPr>
          <w:p w14:paraId="24BA43A3" w14:textId="77777777" w:rsidR="00B33FAD" w:rsidRPr="00FD052F" w:rsidRDefault="00B33FAD" w:rsidP="00D839D7">
            <w:pPr>
              <w:rPr>
                <w:rFonts w:asciiTheme="minorHAnsi" w:hAnsiTheme="minorHAnsi" w:cstheme="minorHAnsi"/>
                <w:sz w:val="16"/>
                <w:szCs w:val="16"/>
              </w:rPr>
            </w:pPr>
          </w:p>
        </w:tc>
        <w:tc>
          <w:tcPr>
            <w:tcW w:w="2655" w:type="dxa"/>
          </w:tcPr>
          <w:p w14:paraId="18C185EE"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Billing/Invoicing/Payments</w:t>
            </w:r>
          </w:p>
        </w:tc>
      </w:tr>
      <w:tr w:rsidR="00B33FAD" w:rsidRPr="00FD052F" w14:paraId="63916817" w14:textId="77777777" w:rsidTr="00D839D7">
        <w:trPr>
          <w:trHeight w:val="267"/>
          <w:jc w:val="center"/>
        </w:trPr>
        <w:tc>
          <w:tcPr>
            <w:tcW w:w="2654" w:type="dxa"/>
            <w:vMerge/>
          </w:tcPr>
          <w:p w14:paraId="356ACB13" w14:textId="77777777" w:rsidR="00B33FAD" w:rsidRPr="00FD052F" w:rsidRDefault="00B33FAD" w:rsidP="00D839D7">
            <w:pPr>
              <w:rPr>
                <w:rFonts w:asciiTheme="minorHAnsi" w:hAnsiTheme="minorHAnsi" w:cstheme="minorHAnsi"/>
                <w:sz w:val="16"/>
                <w:szCs w:val="16"/>
              </w:rPr>
            </w:pPr>
          </w:p>
        </w:tc>
        <w:tc>
          <w:tcPr>
            <w:tcW w:w="2654" w:type="dxa"/>
            <w:vMerge w:val="restart"/>
          </w:tcPr>
          <w:p w14:paraId="5CFD6095"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Member Provisioning</w:t>
            </w:r>
          </w:p>
        </w:tc>
        <w:tc>
          <w:tcPr>
            <w:tcW w:w="2655" w:type="dxa"/>
          </w:tcPr>
          <w:p w14:paraId="7F6F154F"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Colo Services</w:t>
            </w:r>
          </w:p>
        </w:tc>
      </w:tr>
      <w:tr w:rsidR="00B33FAD" w:rsidRPr="00FD052F" w14:paraId="1323A082" w14:textId="77777777" w:rsidTr="00D839D7">
        <w:trPr>
          <w:trHeight w:val="256"/>
          <w:jc w:val="center"/>
        </w:trPr>
        <w:tc>
          <w:tcPr>
            <w:tcW w:w="2654" w:type="dxa"/>
            <w:vMerge/>
          </w:tcPr>
          <w:p w14:paraId="5C5325E0" w14:textId="77777777" w:rsidR="00B33FAD" w:rsidRPr="00FD052F" w:rsidRDefault="00B33FAD" w:rsidP="00D839D7">
            <w:pPr>
              <w:rPr>
                <w:rFonts w:asciiTheme="minorHAnsi" w:hAnsiTheme="minorHAnsi" w:cstheme="minorHAnsi"/>
                <w:sz w:val="16"/>
                <w:szCs w:val="16"/>
              </w:rPr>
            </w:pPr>
          </w:p>
        </w:tc>
        <w:tc>
          <w:tcPr>
            <w:tcW w:w="2654" w:type="dxa"/>
            <w:vMerge/>
          </w:tcPr>
          <w:p w14:paraId="7CE0F550" w14:textId="77777777" w:rsidR="00B33FAD" w:rsidRPr="00FD052F" w:rsidRDefault="00B33FAD" w:rsidP="00D839D7">
            <w:pPr>
              <w:rPr>
                <w:rFonts w:asciiTheme="minorHAnsi" w:hAnsiTheme="minorHAnsi" w:cstheme="minorHAnsi"/>
                <w:sz w:val="16"/>
                <w:szCs w:val="16"/>
              </w:rPr>
            </w:pPr>
          </w:p>
        </w:tc>
        <w:tc>
          <w:tcPr>
            <w:tcW w:w="2655" w:type="dxa"/>
          </w:tcPr>
          <w:p w14:paraId="5D2FF054"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Enablement</w:t>
            </w:r>
          </w:p>
        </w:tc>
      </w:tr>
      <w:tr w:rsidR="00B33FAD" w:rsidRPr="00FD052F" w14:paraId="641084E0" w14:textId="77777777" w:rsidTr="00D839D7">
        <w:trPr>
          <w:trHeight w:val="256"/>
          <w:jc w:val="center"/>
        </w:trPr>
        <w:tc>
          <w:tcPr>
            <w:tcW w:w="2654" w:type="dxa"/>
            <w:vMerge/>
          </w:tcPr>
          <w:p w14:paraId="58D15478" w14:textId="77777777" w:rsidR="00B33FAD" w:rsidRPr="00FD052F" w:rsidRDefault="00B33FAD" w:rsidP="00D839D7">
            <w:pPr>
              <w:rPr>
                <w:rFonts w:asciiTheme="minorHAnsi" w:hAnsiTheme="minorHAnsi" w:cstheme="minorHAnsi"/>
                <w:sz w:val="16"/>
                <w:szCs w:val="16"/>
              </w:rPr>
            </w:pPr>
          </w:p>
        </w:tc>
        <w:tc>
          <w:tcPr>
            <w:tcW w:w="2654" w:type="dxa"/>
            <w:vMerge/>
          </w:tcPr>
          <w:p w14:paraId="71A2771A" w14:textId="77777777" w:rsidR="00B33FAD" w:rsidRPr="00FD052F" w:rsidRDefault="00B33FAD" w:rsidP="00D839D7">
            <w:pPr>
              <w:rPr>
                <w:rFonts w:asciiTheme="minorHAnsi" w:hAnsiTheme="minorHAnsi" w:cstheme="minorHAnsi"/>
                <w:sz w:val="16"/>
                <w:szCs w:val="16"/>
              </w:rPr>
            </w:pPr>
          </w:p>
        </w:tc>
        <w:tc>
          <w:tcPr>
            <w:tcW w:w="2655" w:type="dxa"/>
          </w:tcPr>
          <w:p w14:paraId="00C015CA"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Access Management</w:t>
            </w:r>
          </w:p>
        </w:tc>
      </w:tr>
      <w:tr w:rsidR="00B33FAD" w:rsidRPr="00FD052F" w14:paraId="71732942" w14:textId="77777777" w:rsidTr="00D839D7">
        <w:trPr>
          <w:trHeight w:val="267"/>
          <w:jc w:val="center"/>
        </w:trPr>
        <w:tc>
          <w:tcPr>
            <w:tcW w:w="2654" w:type="dxa"/>
            <w:vMerge/>
          </w:tcPr>
          <w:p w14:paraId="68C682CE" w14:textId="77777777" w:rsidR="00B33FAD" w:rsidRPr="00FD052F" w:rsidRDefault="00B33FAD" w:rsidP="00D839D7">
            <w:pPr>
              <w:rPr>
                <w:rFonts w:asciiTheme="minorHAnsi" w:hAnsiTheme="minorHAnsi" w:cstheme="minorHAnsi"/>
                <w:sz w:val="16"/>
                <w:szCs w:val="16"/>
              </w:rPr>
            </w:pPr>
          </w:p>
        </w:tc>
        <w:tc>
          <w:tcPr>
            <w:tcW w:w="2654" w:type="dxa"/>
            <w:vMerge/>
          </w:tcPr>
          <w:p w14:paraId="229500B0" w14:textId="77777777" w:rsidR="00B33FAD" w:rsidRPr="00FD052F" w:rsidRDefault="00B33FAD" w:rsidP="00D839D7">
            <w:pPr>
              <w:rPr>
                <w:rFonts w:asciiTheme="minorHAnsi" w:hAnsiTheme="minorHAnsi" w:cstheme="minorHAnsi"/>
                <w:sz w:val="16"/>
                <w:szCs w:val="16"/>
              </w:rPr>
            </w:pPr>
          </w:p>
        </w:tc>
        <w:tc>
          <w:tcPr>
            <w:tcW w:w="2655" w:type="dxa"/>
          </w:tcPr>
          <w:p w14:paraId="49483056"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Compensation for Claims</w:t>
            </w:r>
          </w:p>
        </w:tc>
      </w:tr>
      <w:tr w:rsidR="00B33FAD" w:rsidRPr="00FD052F" w14:paraId="57DB11EA" w14:textId="77777777" w:rsidTr="00D839D7">
        <w:trPr>
          <w:trHeight w:val="256"/>
          <w:jc w:val="center"/>
        </w:trPr>
        <w:tc>
          <w:tcPr>
            <w:tcW w:w="2654" w:type="dxa"/>
            <w:vMerge/>
          </w:tcPr>
          <w:p w14:paraId="6A02B6E5" w14:textId="77777777" w:rsidR="00B33FAD" w:rsidRPr="00FD052F" w:rsidRDefault="00B33FAD" w:rsidP="00D839D7">
            <w:pPr>
              <w:rPr>
                <w:rFonts w:asciiTheme="minorHAnsi" w:hAnsiTheme="minorHAnsi" w:cstheme="minorHAnsi"/>
                <w:sz w:val="16"/>
                <w:szCs w:val="16"/>
              </w:rPr>
            </w:pPr>
          </w:p>
        </w:tc>
        <w:tc>
          <w:tcPr>
            <w:tcW w:w="2654" w:type="dxa"/>
            <w:vMerge w:val="restart"/>
          </w:tcPr>
          <w:p w14:paraId="052F5B04"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Member Helpdesk</w:t>
            </w:r>
          </w:p>
        </w:tc>
        <w:tc>
          <w:tcPr>
            <w:tcW w:w="2655" w:type="dxa"/>
          </w:tcPr>
          <w:p w14:paraId="04C36A8B"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Enquiries, Complaints</w:t>
            </w:r>
          </w:p>
        </w:tc>
      </w:tr>
      <w:tr w:rsidR="00B33FAD" w:rsidRPr="00FD052F" w14:paraId="4D63CF3F" w14:textId="77777777" w:rsidTr="00D839D7">
        <w:trPr>
          <w:trHeight w:val="267"/>
          <w:jc w:val="center"/>
        </w:trPr>
        <w:tc>
          <w:tcPr>
            <w:tcW w:w="2654" w:type="dxa"/>
            <w:vMerge/>
          </w:tcPr>
          <w:p w14:paraId="0A4B196D" w14:textId="77777777" w:rsidR="00B33FAD" w:rsidRPr="00FD052F" w:rsidRDefault="00B33FAD" w:rsidP="00D839D7">
            <w:pPr>
              <w:rPr>
                <w:rFonts w:asciiTheme="minorHAnsi" w:hAnsiTheme="minorHAnsi" w:cstheme="minorHAnsi"/>
                <w:sz w:val="16"/>
                <w:szCs w:val="16"/>
              </w:rPr>
            </w:pPr>
          </w:p>
        </w:tc>
        <w:tc>
          <w:tcPr>
            <w:tcW w:w="2654" w:type="dxa"/>
            <w:vMerge/>
          </w:tcPr>
          <w:p w14:paraId="7E1B0EC9" w14:textId="77777777" w:rsidR="00B33FAD" w:rsidRPr="00FD052F" w:rsidRDefault="00B33FAD" w:rsidP="00D839D7">
            <w:pPr>
              <w:rPr>
                <w:rFonts w:asciiTheme="minorHAnsi" w:hAnsiTheme="minorHAnsi" w:cstheme="minorHAnsi"/>
                <w:sz w:val="16"/>
                <w:szCs w:val="16"/>
              </w:rPr>
            </w:pPr>
          </w:p>
        </w:tc>
        <w:tc>
          <w:tcPr>
            <w:tcW w:w="2655" w:type="dxa"/>
          </w:tcPr>
          <w:p w14:paraId="6F132AF4"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Regulatory Helpdesk</w:t>
            </w:r>
          </w:p>
        </w:tc>
      </w:tr>
      <w:tr w:rsidR="00B33FAD" w:rsidRPr="00FD052F" w14:paraId="44CC4788" w14:textId="77777777" w:rsidTr="00D839D7">
        <w:trPr>
          <w:trHeight w:val="256"/>
          <w:jc w:val="center"/>
        </w:trPr>
        <w:tc>
          <w:tcPr>
            <w:tcW w:w="2654" w:type="dxa"/>
            <w:vMerge/>
          </w:tcPr>
          <w:p w14:paraId="0912806D" w14:textId="77777777" w:rsidR="00B33FAD" w:rsidRPr="00FD052F" w:rsidRDefault="00B33FAD" w:rsidP="00D839D7">
            <w:pPr>
              <w:rPr>
                <w:rFonts w:asciiTheme="minorHAnsi" w:hAnsiTheme="minorHAnsi" w:cstheme="minorHAnsi"/>
                <w:sz w:val="16"/>
                <w:szCs w:val="16"/>
              </w:rPr>
            </w:pPr>
          </w:p>
        </w:tc>
        <w:tc>
          <w:tcPr>
            <w:tcW w:w="2654" w:type="dxa"/>
            <w:vMerge/>
          </w:tcPr>
          <w:p w14:paraId="25D59597" w14:textId="77777777" w:rsidR="00B33FAD" w:rsidRPr="00FD052F" w:rsidRDefault="00B33FAD" w:rsidP="00D839D7">
            <w:pPr>
              <w:rPr>
                <w:rFonts w:asciiTheme="minorHAnsi" w:hAnsiTheme="minorHAnsi" w:cstheme="minorHAnsi"/>
                <w:sz w:val="16"/>
                <w:szCs w:val="16"/>
              </w:rPr>
            </w:pPr>
          </w:p>
        </w:tc>
        <w:tc>
          <w:tcPr>
            <w:tcW w:w="2655" w:type="dxa"/>
          </w:tcPr>
          <w:p w14:paraId="0DD879FB"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Defaulters and Expelled</w:t>
            </w:r>
          </w:p>
        </w:tc>
      </w:tr>
      <w:tr w:rsidR="00B33FAD" w:rsidRPr="00FD052F" w14:paraId="027AF4A4" w14:textId="77777777" w:rsidTr="00D839D7">
        <w:trPr>
          <w:trHeight w:val="256"/>
          <w:jc w:val="center"/>
        </w:trPr>
        <w:tc>
          <w:tcPr>
            <w:tcW w:w="2654" w:type="dxa"/>
            <w:vMerge w:val="restart"/>
          </w:tcPr>
          <w:p w14:paraId="6BE112D5"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Clearing Operations</w:t>
            </w:r>
          </w:p>
        </w:tc>
        <w:tc>
          <w:tcPr>
            <w:tcW w:w="2654" w:type="dxa"/>
            <w:vMerge w:val="restart"/>
          </w:tcPr>
          <w:p w14:paraId="349C5AD5"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Operations</w:t>
            </w:r>
          </w:p>
        </w:tc>
        <w:tc>
          <w:tcPr>
            <w:tcW w:w="2655" w:type="dxa"/>
          </w:tcPr>
          <w:p w14:paraId="6D55751E"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Order Modification</w:t>
            </w:r>
          </w:p>
        </w:tc>
      </w:tr>
      <w:tr w:rsidR="00B33FAD" w:rsidRPr="00FD052F" w14:paraId="37F43B2C" w14:textId="77777777" w:rsidTr="00D839D7">
        <w:trPr>
          <w:trHeight w:val="267"/>
          <w:jc w:val="center"/>
        </w:trPr>
        <w:tc>
          <w:tcPr>
            <w:tcW w:w="2654" w:type="dxa"/>
            <w:vMerge/>
          </w:tcPr>
          <w:p w14:paraId="4207EB0E" w14:textId="77777777" w:rsidR="00B33FAD" w:rsidRPr="00FD052F" w:rsidRDefault="00B33FAD" w:rsidP="00D839D7">
            <w:pPr>
              <w:rPr>
                <w:rFonts w:asciiTheme="minorHAnsi" w:hAnsiTheme="minorHAnsi" w:cstheme="minorHAnsi"/>
                <w:sz w:val="16"/>
                <w:szCs w:val="16"/>
              </w:rPr>
            </w:pPr>
          </w:p>
        </w:tc>
        <w:tc>
          <w:tcPr>
            <w:tcW w:w="2654" w:type="dxa"/>
            <w:vMerge/>
          </w:tcPr>
          <w:p w14:paraId="44D149C3" w14:textId="77777777" w:rsidR="00B33FAD" w:rsidRPr="00FD052F" w:rsidRDefault="00B33FAD" w:rsidP="00D839D7">
            <w:pPr>
              <w:rPr>
                <w:rFonts w:asciiTheme="minorHAnsi" w:hAnsiTheme="minorHAnsi" w:cstheme="minorHAnsi"/>
                <w:sz w:val="16"/>
                <w:szCs w:val="16"/>
              </w:rPr>
            </w:pPr>
          </w:p>
        </w:tc>
        <w:tc>
          <w:tcPr>
            <w:tcW w:w="2655" w:type="dxa"/>
          </w:tcPr>
          <w:p w14:paraId="2C0787DF"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Confirmation Services</w:t>
            </w:r>
          </w:p>
        </w:tc>
      </w:tr>
      <w:tr w:rsidR="00B33FAD" w:rsidRPr="00FD052F" w14:paraId="4DC203D5" w14:textId="77777777" w:rsidTr="00D839D7">
        <w:trPr>
          <w:trHeight w:val="256"/>
          <w:jc w:val="center"/>
        </w:trPr>
        <w:tc>
          <w:tcPr>
            <w:tcW w:w="2654" w:type="dxa"/>
            <w:vMerge/>
          </w:tcPr>
          <w:p w14:paraId="2F8ED390" w14:textId="77777777" w:rsidR="00B33FAD" w:rsidRPr="00FD052F" w:rsidRDefault="00B33FAD" w:rsidP="00D839D7">
            <w:pPr>
              <w:rPr>
                <w:rFonts w:asciiTheme="minorHAnsi" w:hAnsiTheme="minorHAnsi" w:cstheme="minorHAnsi"/>
                <w:sz w:val="16"/>
                <w:szCs w:val="16"/>
              </w:rPr>
            </w:pPr>
          </w:p>
        </w:tc>
        <w:tc>
          <w:tcPr>
            <w:tcW w:w="2654" w:type="dxa"/>
            <w:vMerge/>
          </w:tcPr>
          <w:p w14:paraId="15570738" w14:textId="77777777" w:rsidR="00B33FAD" w:rsidRPr="00FD052F" w:rsidRDefault="00B33FAD" w:rsidP="00D839D7">
            <w:pPr>
              <w:rPr>
                <w:rFonts w:asciiTheme="minorHAnsi" w:hAnsiTheme="minorHAnsi" w:cstheme="minorHAnsi"/>
                <w:sz w:val="16"/>
                <w:szCs w:val="16"/>
              </w:rPr>
            </w:pPr>
          </w:p>
        </w:tc>
        <w:tc>
          <w:tcPr>
            <w:tcW w:w="2655" w:type="dxa"/>
          </w:tcPr>
          <w:p w14:paraId="46BCA2E5"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CP Code Modification</w:t>
            </w:r>
          </w:p>
        </w:tc>
      </w:tr>
      <w:tr w:rsidR="00B33FAD" w:rsidRPr="00FD052F" w14:paraId="26B32C54" w14:textId="77777777" w:rsidTr="00D839D7">
        <w:trPr>
          <w:trHeight w:val="267"/>
          <w:jc w:val="center"/>
        </w:trPr>
        <w:tc>
          <w:tcPr>
            <w:tcW w:w="2654" w:type="dxa"/>
            <w:vMerge/>
          </w:tcPr>
          <w:p w14:paraId="2719D7A6" w14:textId="77777777" w:rsidR="00B33FAD" w:rsidRPr="00FD052F" w:rsidRDefault="00B33FAD" w:rsidP="00D839D7">
            <w:pPr>
              <w:rPr>
                <w:rFonts w:asciiTheme="minorHAnsi" w:hAnsiTheme="minorHAnsi" w:cstheme="minorHAnsi"/>
                <w:sz w:val="16"/>
                <w:szCs w:val="16"/>
              </w:rPr>
            </w:pPr>
          </w:p>
        </w:tc>
        <w:tc>
          <w:tcPr>
            <w:tcW w:w="2654" w:type="dxa"/>
            <w:vMerge/>
          </w:tcPr>
          <w:p w14:paraId="2572C9E8" w14:textId="77777777" w:rsidR="00B33FAD" w:rsidRPr="00FD052F" w:rsidRDefault="00B33FAD" w:rsidP="00D839D7">
            <w:pPr>
              <w:rPr>
                <w:rFonts w:asciiTheme="minorHAnsi" w:hAnsiTheme="minorHAnsi" w:cstheme="minorHAnsi"/>
                <w:sz w:val="16"/>
                <w:szCs w:val="16"/>
              </w:rPr>
            </w:pPr>
          </w:p>
        </w:tc>
        <w:tc>
          <w:tcPr>
            <w:tcW w:w="2655" w:type="dxa"/>
          </w:tcPr>
          <w:p w14:paraId="3FB89183"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Trade Enquiry</w:t>
            </w:r>
          </w:p>
        </w:tc>
      </w:tr>
      <w:tr w:rsidR="00B33FAD" w:rsidRPr="00FD052F" w14:paraId="3B4851B1" w14:textId="77777777" w:rsidTr="00D839D7">
        <w:trPr>
          <w:trHeight w:val="256"/>
          <w:jc w:val="center"/>
        </w:trPr>
        <w:tc>
          <w:tcPr>
            <w:tcW w:w="2654" w:type="dxa"/>
            <w:vMerge/>
          </w:tcPr>
          <w:p w14:paraId="42B84EE8" w14:textId="77777777" w:rsidR="00B33FAD" w:rsidRPr="00FD052F" w:rsidRDefault="00B33FAD" w:rsidP="00D839D7">
            <w:pPr>
              <w:rPr>
                <w:rFonts w:asciiTheme="minorHAnsi" w:hAnsiTheme="minorHAnsi" w:cstheme="minorHAnsi"/>
                <w:sz w:val="16"/>
                <w:szCs w:val="16"/>
              </w:rPr>
            </w:pPr>
          </w:p>
        </w:tc>
        <w:tc>
          <w:tcPr>
            <w:tcW w:w="2654" w:type="dxa"/>
            <w:vMerge/>
          </w:tcPr>
          <w:p w14:paraId="33B8038E" w14:textId="77777777" w:rsidR="00B33FAD" w:rsidRPr="00FD052F" w:rsidRDefault="00B33FAD" w:rsidP="00D839D7">
            <w:pPr>
              <w:rPr>
                <w:rFonts w:asciiTheme="minorHAnsi" w:hAnsiTheme="minorHAnsi" w:cstheme="minorHAnsi"/>
                <w:sz w:val="16"/>
                <w:szCs w:val="16"/>
              </w:rPr>
            </w:pPr>
          </w:p>
        </w:tc>
        <w:tc>
          <w:tcPr>
            <w:tcW w:w="2655" w:type="dxa"/>
          </w:tcPr>
          <w:p w14:paraId="356D404B"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Trade Confirmation</w:t>
            </w:r>
          </w:p>
        </w:tc>
      </w:tr>
      <w:tr w:rsidR="00B33FAD" w:rsidRPr="00FD052F" w14:paraId="41F0AF17" w14:textId="77777777" w:rsidTr="00D839D7">
        <w:trPr>
          <w:trHeight w:val="256"/>
          <w:jc w:val="center"/>
        </w:trPr>
        <w:tc>
          <w:tcPr>
            <w:tcW w:w="2654" w:type="dxa"/>
            <w:vMerge/>
          </w:tcPr>
          <w:p w14:paraId="6072C1F9" w14:textId="77777777" w:rsidR="00B33FAD" w:rsidRPr="00FD052F" w:rsidRDefault="00B33FAD" w:rsidP="00D839D7">
            <w:pPr>
              <w:rPr>
                <w:rFonts w:asciiTheme="minorHAnsi" w:hAnsiTheme="minorHAnsi" w:cstheme="minorHAnsi"/>
                <w:sz w:val="16"/>
                <w:szCs w:val="16"/>
              </w:rPr>
            </w:pPr>
          </w:p>
        </w:tc>
        <w:tc>
          <w:tcPr>
            <w:tcW w:w="2654" w:type="dxa"/>
            <w:vMerge w:val="restart"/>
          </w:tcPr>
          <w:p w14:paraId="2D886305"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Risk Management</w:t>
            </w:r>
          </w:p>
        </w:tc>
        <w:tc>
          <w:tcPr>
            <w:tcW w:w="2655" w:type="dxa"/>
          </w:tcPr>
          <w:p w14:paraId="644B906E"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CM Limits Management</w:t>
            </w:r>
          </w:p>
        </w:tc>
      </w:tr>
      <w:tr w:rsidR="00B33FAD" w:rsidRPr="00FD052F" w14:paraId="568977D1" w14:textId="77777777" w:rsidTr="00D839D7">
        <w:trPr>
          <w:trHeight w:val="267"/>
          <w:jc w:val="center"/>
        </w:trPr>
        <w:tc>
          <w:tcPr>
            <w:tcW w:w="2654" w:type="dxa"/>
            <w:vMerge/>
          </w:tcPr>
          <w:p w14:paraId="4979EB1C" w14:textId="77777777" w:rsidR="00B33FAD" w:rsidRPr="00FD052F" w:rsidRDefault="00B33FAD" w:rsidP="00D839D7">
            <w:pPr>
              <w:rPr>
                <w:rFonts w:asciiTheme="minorHAnsi" w:hAnsiTheme="minorHAnsi" w:cstheme="minorHAnsi"/>
                <w:sz w:val="16"/>
                <w:szCs w:val="16"/>
              </w:rPr>
            </w:pPr>
          </w:p>
        </w:tc>
        <w:tc>
          <w:tcPr>
            <w:tcW w:w="2654" w:type="dxa"/>
            <w:vMerge/>
          </w:tcPr>
          <w:p w14:paraId="653D5E45" w14:textId="77777777" w:rsidR="00B33FAD" w:rsidRPr="00FD052F" w:rsidRDefault="00B33FAD" w:rsidP="00D839D7">
            <w:pPr>
              <w:rPr>
                <w:rFonts w:asciiTheme="minorHAnsi" w:hAnsiTheme="minorHAnsi" w:cstheme="minorHAnsi"/>
                <w:sz w:val="16"/>
                <w:szCs w:val="16"/>
              </w:rPr>
            </w:pPr>
          </w:p>
        </w:tc>
        <w:tc>
          <w:tcPr>
            <w:tcW w:w="2655" w:type="dxa"/>
          </w:tcPr>
          <w:p w14:paraId="7E5679BE"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Real Time Margin</w:t>
            </w:r>
          </w:p>
        </w:tc>
      </w:tr>
      <w:tr w:rsidR="00B33FAD" w:rsidRPr="00FD052F" w14:paraId="39DE613A" w14:textId="77777777" w:rsidTr="00D839D7">
        <w:trPr>
          <w:trHeight w:val="256"/>
          <w:jc w:val="center"/>
        </w:trPr>
        <w:tc>
          <w:tcPr>
            <w:tcW w:w="2654" w:type="dxa"/>
            <w:vMerge/>
          </w:tcPr>
          <w:p w14:paraId="72C66843" w14:textId="77777777" w:rsidR="00B33FAD" w:rsidRPr="00FD052F" w:rsidRDefault="00B33FAD" w:rsidP="00D839D7">
            <w:pPr>
              <w:rPr>
                <w:rFonts w:asciiTheme="minorHAnsi" w:hAnsiTheme="minorHAnsi" w:cstheme="minorHAnsi"/>
                <w:sz w:val="16"/>
                <w:szCs w:val="16"/>
              </w:rPr>
            </w:pPr>
          </w:p>
        </w:tc>
        <w:tc>
          <w:tcPr>
            <w:tcW w:w="2654" w:type="dxa"/>
            <w:vMerge/>
          </w:tcPr>
          <w:p w14:paraId="409ABC4A" w14:textId="77777777" w:rsidR="00B33FAD" w:rsidRPr="00FD052F" w:rsidRDefault="00B33FAD" w:rsidP="00D839D7">
            <w:pPr>
              <w:rPr>
                <w:rFonts w:asciiTheme="minorHAnsi" w:hAnsiTheme="minorHAnsi" w:cstheme="minorHAnsi"/>
                <w:sz w:val="16"/>
                <w:szCs w:val="16"/>
              </w:rPr>
            </w:pPr>
          </w:p>
        </w:tc>
        <w:tc>
          <w:tcPr>
            <w:tcW w:w="2655" w:type="dxa"/>
          </w:tcPr>
          <w:p w14:paraId="0B3636BB"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Custom Rule Based Clearing</w:t>
            </w:r>
          </w:p>
        </w:tc>
      </w:tr>
      <w:tr w:rsidR="00B33FAD" w:rsidRPr="00FD052F" w14:paraId="31F31FC3" w14:textId="77777777" w:rsidTr="00D839D7">
        <w:trPr>
          <w:trHeight w:val="267"/>
          <w:jc w:val="center"/>
        </w:trPr>
        <w:tc>
          <w:tcPr>
            <w:tcW w:w="2654" w:type="dxa"/>
            <w:vMerge/>
          </w:tcPr>
          <w:p w14:paraId="2344B7E0" w14:textId="77777777" w:rsidR="00B33FAD" w:rsidRPr="00FD052F" w:rsidRDefault="00B33FAD" w:rsidP="00D839D7">
            <w:pPr>
              <w:rPr>
                <w:rFonts w:asciiTheme="minorHAnsi" w:hAnsiTheme="minorHAnsi" w:cstheme="minorHAnsi"/>
                <w:sz w:val="16"/>
                <w:szCs w:val="16"/>
              </w:rPr>
            </w:pPr>
          </w:p>
        </w:tc>
        <w:tc>
          <w:tcPr>
            <w:tcW w:w="2654" w:type="dxa"/>
            <w:vMerge/>
          </w:tcPr>
          <w:p w14:paraId="1E4EE2FF" w14:textId="77777777" w:rsidR="00B33FAD" w:rsidRPr="00FD052F" w:rsidRDefault="00B33FAD" w:rsidP="00D839D7">
            <w:pPr>
              <w:rPr>
                <w:rFonts w:asciiTheme="minorHAnsi" w:hAnsiTheme="minorHAnsi" w:cstheme="minorHAnsi"/>
                <w:sz w:val="16"/>
                <w:szCs w:val="16"/>
              </w:rPr>
            </w:pPr>
          </w:p>
        </w:tc>
        <w:tc>
          <w:tcPr>
            <w:tcW w:w="2655" w:type="dxa"/>
          </w:tcPr>
          <w:p w14:paraId="53670336"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Collateral and Open Positions</w:t>
            </w:r>
          </w:p>
        </w:tc>
      </w:tr>
      <w:tr w:rsidR="00B33FAD" w:rsidRPr="00FD052F" w14:paraId="7EAAECF9" w14:textId="77777777" w:rsidTr="00D839D7">
        <w:trPr>
          <w:trHeight w:val="256"/>
          <w:jc w:val="center"/>
        </w:trPr>
        <w:tc>
          <w:tcPr>
            <w:tcW w:w="2654" w:type="dxa"/>
            <w:vMerge/>
          </w:tcPr>
          <w:p w14:paraId="571639F4" w14:textId="77777777" w:rsidR="00B33FAD" w:rsidRPr="00FD052F" w:rsidRDefault="00B33FAD" w:rsidP="00D839D7">
            <w:pPr>
              <w:rPr>
                <w:rFonts w:asciiTheme="minorHAnsi" w:hAnsiTheme="minorHAnsi" w:cstheme="minorHAnsi"/>
                <w:sz w:val="16"/>
                <w:szCs w:val="16"/>
              </w:rPr>
            </w:pPr>
          </w:p>
        </w:tc>
        <w:tc>
          <w:tcPr>
            <w:tcW w:w="2654" w:type="dxa"/>
            <w:vMerge w:val="restart"/>
          </w:tcPr>
          <w:p w14:paraId="0ABA35BD"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MIS</w:t>
            </w:r>
          </w:p>
        </w:tc>
        <w:tc>
          <w:tcPr>
            <w:tcW w:w="2655" w:type="dxa"/>
          </w:tcPr>
          <w:p w14:paraId="24AC3CF3"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Publishing</w:t>
            </w:r>
          </w:p>
        </w:tc>
      </w:tr>
      <w:tr w:rsidR="00B33FAD" w:rsidRPr="00FD052F" w14:paraId="09D742E5" w14:textId="77777777" w:rsidTr="00D839D7">
        <w:trPr>
          <w:trHeight w:val="267"/>
          <w:jc w:val="center"/>
        </w:trPr>
        <w:tc>
          <w:tcPr>
            <w:tcW w:w="2654" w:type="dxa"/>
            <w:vMerge/>
          </w:tcPr>
          <w:p w14:paraId="7E51FD38" w14:textId="77777777" w:rsidR="00B33FAD" w:rsidRPr="00FD052F" w:rsidRDefault="00B33FAD" w:rsidP="00D839D7">
            <w:pPr>
              <w:rPr>
                <w:rFonts w:asciiTheme="minorHAnsi" w:hAnsiTheme="minorHAnsi" w:cstheme="minorHAnsi"/>
                <w:sz w:val="16"/>
                <w:szCs w:val="16"/>
              </w:rPr>
            </w:pPr>
          </w:p>
        </w:tc>
        <w:tc>
          <w:tcPr>
            <w:tcW w:w="2654" w:type="dxa"/>
            <w:vMerge/>
          </w:tcPr>
          <w:p w14:paraId="2A6C5BC9" w14:textId="77777777" w:rsidR="00B33FAD" w:rsidRPr="00FD052F" w:rsidRDefault="00B33FAD" w:rsidP="00D839D7">
            <w:pPr>
              <w:rPr>
                <w:rFonts w:asciiTheme="minorHAnsi" w:hAnsiTheme="minorHAnsi" w:cstheme="minorHAnsi"/>
                <w:sz w:val="16"/>
                <w:szCs w:val="16"/>
              </w:rPr>
            </w:pPr>
          </w:p>
        </w:tc>
        <w:tc>
          <w:tcPr>
            <w:tcW w:w="2655" w:type="dxa"/>
          </w:tcPr>
          <w:p w14:paraId="1A09ED09"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Distribution</w:t>
            </w:r>
          </w:p>
        </w:tc>
      </w:tr>
      <w:tr w:rsidR="00B33FAD" w:rsidRPr="00FD052F" w14:paraId="4AF13B2C" w14:textId="77777777" w:rsidTr="00D839D7">
        <w:trPr>
          <w:trHeight w:val="256"/>
          <w:jc w:val="center"/>
        </w:trPr>
        <w:tc>
          <w:tcPr>
            <w:tcW w:w="2654" w:type="dxa"/>
            <w:vMerge w:val="restart"/>
          </w:tcPr>
          <w:p w14:paraId="222E0FC1"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Regulatory Operations</w:t>
            </w:r>
          </w:p>
        </w:tc>
        <w:tc>
          <w:tcPr>
            <w:tcW w:w="2654" w:type="dxa"/>
            <w:vMerge w:val="restart"/>
          </w:tcPr>
          <w:p w14:paraId="5C1F1A4E"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Listing Maintenance</w:t>
            </w:r>
          </w:p>
        </w:tc>
        <w:tc>
          <w:tcPr>
            <w:tcW w:w="2655" w:type="dxa"/>
          </w:tcPr>
          <w:p w14:paraId="30410F35"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Listing/Delisting</w:t>
            </w:r>
          </w:p>
        </w:tc>
      </w:tr>
      <w:tr w:rsidR="00B33FAD" w:rsidRPr="00FD052F" w14:paraId="6BC2D8E6" w14:textId="77777777" w:rsidTr="00D839D7">
        <w:trPr>
          <w:trHeight w:val="256"/>
          <w:jc w:val="center"/>
        </w:trPr>
        <w:tc>
          <w:tcPr>
            <w:tcW w:w="2654" w:type="dxa"/>
            <w:vMerge/>
          </w:tcPr>
          <w:p w14:paraId="2377D570" w14:textId="77777777" w:rsidR="00B33FAD" w:rsidRPr="00FD052F" w:rsidRDefault="00B33FAD" w:rsidP="00D839D7">
            <w:pPr>
              <w:rPr>
                <w:rFonts w:asciiTheme="minorHAnsi" w:hAnsiTheme="minorHAnsi" w:cstheme="minorHAnsi"/>
                <w:sz w:val="16"/>
                <w:szCs w:val="16"/>
              </w:rPr>
            </w:pPr>
          </w:p>
        </w:tc>
        <w:tc>
          <w:tcPr>
            <w:tcW w:w="2654" w:type="dxa"/>
            <w:vMerge/>
          </w:tcPr>
          <w:p w14:paraId="4743E3FB" w14:textId="77777777" w:rsidR="00B33FAD" w:rsidRPr="00FD052F" w:rsidRDefault="00B33FAD" w:rsidP="00D839D7">
            <w:pPr>
              <w:rPr>
                <w:rFonts w:asciiTheme="minorHAnsi" w:hAnsiTheme="minorHAnsi" w:cstheme="minorHAnsi"/>
                <w:sz w:val="16"/>
                <w:szCs w:val="16"/>
              </w:rPr>
            </w:pPr>
          </w:p>
        </w:tc>
        <w:tc>
          <w:tcPr>
            <w:tcW w:w="2655" w:type="dxa"/>
          </w:tcPr>
          <w:p w14:paraId="128DFA2A"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IPOS</w:t>
            </w:r>
          </w:p>
        </w:tc>
      </w:tr>
      <w:tr w:rsidR="00B33FAD" w:rsidRPr="00FD052F" w14:paraId="529E794B" w14:textId="77777777" w:rsidTr="00D839D7">
        <w:trPr>
          <w:trHeight w:val="267"/>
          <w:jc w:val="center"/>
        </w:trPr>
        <w:tc>
          <w:tcPr>
            <w:tcW w:w="2654" w:type="dxa"/>
            <w:vMerge/>
          </w:tcPr>
          <w:p w14:paraId="2D07DFE0" w14:textId="77777777" w:rsidR="00B33FAD" w:rsidRPr="00FD052F" w:rsidRDefault="00B33FAD" w:rsidP="00D839D7">
            <w:pPr>
              <w:rPr>
                <w:rFonts w:asciiTheme="minorHAnsi" w:hAnsiTheme="minorHAnsi" w:cstheme="minorHAnsi"/>
                <w:sz w:val="16"/>
                <w:szCs w:val="16"/>
              </w:rPr>
            </w:pPr>
          </w:p>
        </w:tc>
        <w:tc>
          <w:tcPr>
            <w:tcW w:w="2654" w:type="dxa"/>
            <w:vMerge w:val="restart"/>
          </w:tcPr>
          <w:p w14:paraId="222452A4"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Exchange Compliance</w:t>
            </w:r>
          </w:p>
        </w:tc>
        <w:tc>
          <w:tcPr>
            <w:tcW w:w="2655" w:type="dxa"/>
          </w:tcPr>
          <w:p w14:paraId="6683353E"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Member Compliance</w:t>
            </w:r>
          </w:p>
        </w:tc>
      </w:tr>
      <w:tr w:rsidR="00B33FAD" w:rsidRPr="00FD052F" w14:paraId="43AD42C7" w14:textId="77777777" w:rsidTr="00D839D7">
        <w:trPr>
          <w:trHeight w:val="256"/>
          <w:jc w:val="center"/>
        </w:trPr>
        <w:tc>
          <w:tcPr>
            <w:tcW w:w="2654" w:type="dxa"/>
            <w:vMerge/>
          </w:tcPr>
          <w:p w14:paraId="24A0100F" w14:textId="77777777" w:rsidR="00B33FAD" w:rsidRPr="00FD052F" w:rsidRDefault="00B33FAD" w:rsidP="00D839D7">
            <w:pPr>
              <w:rPr>
                <w:rFonts w:asciiTheme="minorHAnsi" w:hAnsiTheme="minorHAnsi" w:cstheme="minorHAnsi"/>
                <w:sz w:val="16"/>
                <w:szCs w:val="16"/>
              </w:rPr>
            </w:pPr>
          </w:p>
        </w:tc>
        <w:tc>
          <w:tcPr>
            <w:tcW w:w="2654" w:type="dxa"/>
            <w:vMerge/>
          </w:tcPr>
          <w:p w14:paraId="2B94D2D0" w14:textId="77777777" w:rsidR="00B33FAD" w:rsidRPr="00FD052F" w:rsidRDefault="00B33FAD" w:rsidP="00D839D7">
            <w:pPr>
              <w:rPr>
                <w:rFonts w:asciiTheme="minorHAnsi" w:hAnsiTheme="minorHAnsi" w:cstheme="minorHAnsi"/>
                <w:sz w:val="16"/>
                <w:szCs w:val="16"/>
              </w:rPr>
            </w:pPr>
          </w:p>
        </w:tc>
        <w:tc>
          <w:tcPr>
            <w:tcW w:w="2655" w:type="dxa"/>
          </w:tcPr>
          <w:p w14:paraId="0768345B"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Listing Compliance</w:t>
            </w:r>
          </w:p>
        </w:tc>
      </w:tr>
      <w:tr w:rsidR="00B33FAD" w:rsidRPr="00FD052F" w14:paraId="5A0AC222" w14:textId="77777777" w:rsidTr="00D839D7">
        <w:trPr>
          <w:trHeight w:val="267"/>
          <w:jc w:val="center"/>
        </w:trPr>
        <w:tc>
          <w:tcPr>
            <w:tcW w:w="2654" w:type="dxa"/>
            <w:vMerge/>
          </w:tcPr>
          <w:p w14:paraId="68E79D37" w14:textId="77777777" w:rsidR="00B33FAD" w:rsidRPr="00FD052F" w:rsidRDefault="00B33FAD" w:rsidP="00D839D7">
            <w:pPr>
              <w:rPr>
                <w:rFonts w:asciiTheme="minorHAnsi" w:hAnsiTheme="minorHAnsi" w:cstheme="minorHAnsi"/>
                <w:sz w:val="16"/>
                <w:szCs w:val="16"/>
              </w:rPr>
            </w:pPr>
          </w:p>
        </w:tc>
        <w:tc>
          <w:tcPr>
            <w:tcW w:w="2654" w:type="dxa"/>
            <w:vMerge/>
          </w:tcPr>
          <w:p w14:paraId="1887276A" w14:textId="77777777" w:rsidR="00B33FAD" w:rsidRPr="00FD052F" w:rsidRDefault="00B33FAD" w:rsidP="00D839D7">
            <w:pPr>
              <w:rPr>
                <w:rFonts w:asciiTheme="minorHAnsi" w:hAnsiTheme="minorHAnsi" w:cstheme="minorHAnsi"/>
                <w:sz w:val="16"/>
                <w:szCs w:val="16"/>
              </w:rPr>
            </w:pPr>
          </w:p>
        </w:tc>
        <w:tc>
          <w:tcPr>
            <w:tcW w:w="2655" w:type="dxa"/>
          </w:tcPr>
          <w:p w14:paraId="13FFDE95"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Member Surveillance</w:t>
            </w:r>
          </w:p>
        </w:tc>
      </w:tr>
      <w:tr w:rsidR="00B33FAD" w:rsidRPr="00FD052F" w14:paraId="0FEBEA80" w14:textId="77777777" w:rsidTr="00D839D7">
        <w:trPr>
          <w:trHeight w:val="256"/>
          <w:jc w:val="center"/>
        </w:trPr>
        <w:tc>
          <w:tcPr>
            <w:tcW w:w="2654" w:type="dxa"/>
            <w:vMerge/>
          </w:tcPr>
          <w:p w14:paraId="69C6818B" w14:textId="77777777" w:rsidR="00B33FAD" w:rsidRPr="00FD052F" w:rsidRDefault="00B33FAD" w:rsidP="00D839D7">
            <w:pPr>
              <w:rPr>
                <w:rFonts w:asciiTheme="minorHAnsi" w:hAnsiTheme="minorHAnsi" w:cstheme="minorHAnsi"/>
                <w:sz w:val="16"/>
                <w:szCs w:val="16"/>
              </w:rPr>
            </w:pPr>
          </w:p>
        </w:tc>
        <w:tc>
          <w:tcPr>
            <w:tcW w:w="2654" w:type="dxa"/>
            <w:vMerge/>
          </w:tcPr>
          <w:p w14:paraId="7F64A09C" w14:textId="77777777" w:rsidR="00B33FAD" w:rsidRPr="00FD052F" w:rsidRDefault="00B33FAD" w:rsidP="00D839D7">
            <w:pPr>
              <w:rPr>
                <w:rFonts w:asciiTheme="minorHAnsi" w:hAnsiTheme="minorHAnsi" w:cstheme="minorHAnsi"/>
                <w:sz w:val="16"/>
                <w:szCs w:val="16"/>
              </w:rPr>
            </w:pPr>
          </w:p>
        </w:tc>
        <w:tc>
          <w:tcPr>
            <w:tcW w:w="2655" w:type="dxa"/>
          </w:tcPr>
          <w:p w14:paraId="52728F2F"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Surveillance Actions</w:t>
            </w:r>
          </w:p>
        </w:tc>
      </w:tr>
      <w:tr w:rsidR="00B33FAD" w:rsidRPr="00FD052F" w14:paraId="51CF5E3F" w14:textId="77777777" w:rsidTr="00D839D7">
        <w:trPr>
          <w:trHeight w:val="256"/>
          <w:jc w:val="center"/>
        </w:trPr>
        <w:tc>
          <w:tcPr>
            <w:tcW w:w="2654" w:type="dxa"/>
            <w:vMerge/>
          </w:tcPr>
          <w:p w14:paraId="688FDD9B" w14:textId="77777777" w:rsidR="00B33FAD" w:rsidRPr="00FD052F" w:rsidRDefault="00B33FAD" w:rsidP="00D839D7">
            <w:pPr>
              <w:rPr>
                <w:rFonts w:asciiTheme="minorHAnsi" w:hAnsiTheme="minorHAnsi" w:cstheme="minorHAnsi"/>
                <w:sz w:val="16"/>
                <w:szCs w:val="16"/>
              </w:rPr>
            </w:pPr>
          </w:p>
        </w:tc>
        <w:tc>
          <w:tcPr>
            <w:tcW w:w="2654" w:type="dxa"/>
            <w:vMerge/>
          </w:tcPr>
          <w:p w14:paraId="72356A7B" w14:textId="77777777" w:rsidR="00B33FAD" w:rsidRPr="00FD052F" w:rsidRDefault="00B33FAD" w:rsidP="00D839D7">
            <w:pPr>
              <w:rPr>
                <w:rFonts w:asciiTheme="minorHAnsi" w:hAnsiTheme="minorHAnsi" w:cstheme="minorHAnsi"/>
                <w:sz w:val="16"/>
                <w:szCs w:val="16"/>
              </w:rPr>
            </w:pPr>
          </w:p>
        </w:tc>
        <w:tc>
          <w:tcPr>
            <w:tcW w:w="2655" w:type="dxa"/>
          </w:tcPr>
          <w:p w14:paraId="0642F576"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Alerts to Members</w:t>
            </w:r>
          </w:p>
        </w:tc>
      </w:tr>
      <w:tr w:rsidR="00B33FAD" w:rsidRPr="00FD052F" w14:paraId="6FE39C72" w14:textId="77777777" w:rsidTr="00D839D7">
        <w:trPr>
          <w:trHeight w:val="523"/>
          <w:jc w:val="center"/>
        </w:trPr>
        <w:tc>
          <w:tcPr>
            <w:tcW w:w="2654" w:type="dxa"/>
            <w:vMerge/>
          </w:tcPr>
          <w:p w14:paraId="1B5F8170" w14:textId="77777777" w:rsidR="00B33FAD" w:rsidRPr="00FD052F" w:rsidRDefault="00B33FAD" w:rsidP="00D839D7">
            <w:pPr>
              <w:rPr>
                <w:rFonts w:asciiTheme="minorHAnsi" w:hAnsiTheme="minorHAnsi" w:cstheme="minorHAnsi"/>
                <w:sz w:val="16"/>
                <w:szCs w:val="16"/>
              </w:rPr>
            </w:pPr>
          </w:p>
        </w:tc>
        <w:tc>
          <w:tcPr>
            <w:tcW w:w="2654" w:type="dxa"/>
            <w:vMerge/>
          </w:tcPr>
          <w:p w14:paraId="39F56467" w14:textId="77777777" w:rsidR="00B33FAD" w:rsidRPr="00FD052F" w:rsidRDefault="00B33FAD" w:rsidP="00D839D7">
            <w:pPr>
              <w:rPr>
                <w:rFonts w:asciiTheme="minorHAnsi" w:hAnsiTheme="minorHAnsi" w:cstheme="minorHAnsi"/>
                <w:sz w:val="16"/>
                <w:szCs w:val="16"/>
              </w:rPr>
            </w:pPr>
          </w:p>
        </w:tc>
        <w:tc>
          <w:tcPr>
            <w:tcW w:w="2655" w:type="dxa"/>
          </w:tcPr>
          <w:p w14:paraId="16199E89"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Investor Services Cell &amp; Arbitration of Defaulters claim processing</w:t>
            </w:r>
          </w:p>
        </w:tc>
      </w:tr>
      <w:tr w:rsidR="00B33FAD" w:rsidRPr="00FD052F" w14:paraId="72C2484B" w14:textId="77777777" w:rsidTr="00D839D7">
        <w:trPr>
          <w:trHeight w:val="267"/>
          <w:jc w:val="center"/>
        </w:trPr>
        <w:tc>
          <w:tcPr>
            <w:tcW w:w="2654" w:type="dxa"/>
            <w:vMerge/>
          </w:tcPr>
          <w:p w14:paraId="09F5C7D7" w14:textId="77777777" w:rsidR="00B33FAD" w:rsidRPr="00FD052F" w:rsidRDefault="00B33FAD" w:rsidP="00D839D7">
            <w:pPr>
              <w:rPr>
                <w:rFonts w:asciiTheme="minorHAnsi" w:hAnsiTheme="minorHAnsi" w:cstheme="minorHAnsi"/>
                <w:sz w:val="16"/>
                <w:szCs w:val="16"/>
              </w:rPr>
            </w:pPr>
          </w:p>
        </w:tc>
        <w:tc>
          <w:tcPr>
            <w:tcW w:w="2654" w:type="dxa"/>
            <w:vMerge w:val="restart"/>
          </w:tcPr>
          <w:p w14:paraId="3500317D"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Inspection and Audit</w:t>
            </w:r>
          </w:p>
        </w:tc>
        <w:tc>
          <w:tcPr>
            <w:tcW w:w="2655" w:type="dxa"/>
          </w:tcPr>
          <w:p w14:paraId="63774C98"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Plan &amp; Execution</w:t>
            </w:r>
          </w:p>
        </w:tc>
      </w:tr>
      <w:tr w:rsidR="00B33FAD" w:rsidRPr="00FD052F" w14:paraId="6B17624A" w14:textId="77777777" w:rsidTr="00D839D7">
        <w:trPr>
          <w:trHeight w:val="256"/>
          <w:jc w:val="center"/>
        </w:trPr>
        <w:tc>
          <w:tcPr>
            <w:tcW w:w="2654" w:type="dxa"/>
            <w:vMerge/>
          </w:tcPr>
          <w:p w14:paraId="225C66B9" w14:textId="77777777" w:rsidR="00B33FAD" w:rsidRPr="00FD052F" w:rsidRDefault="00B33FAD" w:rsidP="00D839D7">
            <w:pPr>
              <w:rPr>
                <w:rFonts w:asciiTheme="minorHAnsi" w:hAnsiTheme="minorHAnsi" w:cstheme="minorHAnsi"/>
                <w:sz w:val="16"/>
                <w:szCs w:val="16"/>
              </w:rPr>
            </w:pPr>
          </w:p>
        </w:tc>
        <w:tc>
          <w:tcPr>
            <w:tcW w:w="2654" w:type="dxa"/>
            <w:vMerge/>
          </w:tcPr>
          <w:p w14:paraId="4DDD9C40" w14:textId="77777777" w:rsidR="00B33FAD" w:rsidRPr="00FD052F" w:rsidRDefault="00B33FAD" w:rsidP="00D839D7">
            <w:pPr>
              <w:rPr>
                <w:rFonts w:asciiTheme="minorHAnsi" w:hAnsiTheme="minorHAnsi" w:cstheme="minorHAnsi"/>
                <w:sz w:val="16"/>
                <w:szCs w:val="16"/>
              </w:rPr>
            </w:pPr>
          </w:p>
        </w:tc>
        <w:tc>
          <w:tcPr>
            <w:tcW w:w="2655" w:type="dxa"/>
          </w:tcPr>
          <w:p w14:paraId="49C0234F"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Enforcement</w:t>
            </w:r>
          </w:p>
        </w:tc>
      </w:tr>
      <w:tr w:rsidR="00B33FAD" w:rsidRPr="00FD052F" w14:paraId="4F60587A" w14:textId="77777777" w:rsidTr="00D839D7">
        <w:trPr>
          <w:trHeight w:val="267"/>
          <w:jc w:val="center"/>
        </w:trPr>
        <w:tc>
          <w:tcPr>
            <w:tcW w:w="2654" w:type="dxa"/>
            <w:vMerge/>
          </w:tcPr>
          <w:p w14:paraId="7B22B3DB" w14:textId="77777777" w:rsidR="00B33FAD" w:rsidRPr="00FD052F" w:rsidRDefault="00B33FAD" w:rsidP="00D839D7">
            <w:pPr>
              <w:rPr>
                <w:rFonts w:asciiTheme="minorHAnsi" w:hAnsiTheme="minorHAnsi" w:cstheme="minorHAnsi"/>
                <w:sz w:val="16"/>
                <w:szCs w:val="16"/>
              </w:rPr>
            </w:pPr>
          </w:p>
        </w:tc>
        <w:tc>
          <w:tcPr>
            <w:tcW w:w="2654" w:type="dxa"/>
            <w:vMerge/>
          </w:tcPr>
          <w:p w14:paraId="7D5AC5E0" w14:textId="77777777" w:rsidR="00B33FAD" w:rsidRPr="00FD052F" w:rsidRDefault="00B33FAD" w:rsidP="00D839D7">
            <w:pPr>
              <w:rPr>
                <w:rFonts w:asciiTheme="minorHAnsi" w:hAnsiTheme="minorHAnsi" w:cstheme="minorHAnsi"/>
                <w:sz w:val="16"/>
                <w:szCs w:val="16"/>
              </w:rPr>
            </w:pPr>
          </w:p>
        </w:tc>
        <w:tc>
          <w:tcPr>
            <w:tcW w:w="2655" w:type="dxa"/>
          </w:tcPr>
          <w:p w14:paraId="1E66232E" w14:textId="77777777" w:rsidR="00B33FAD" w:rsidRPr="00FD052F" w:rsidRDefault="00B33FAD" w:rsidP="00D839D7">
            <w:pPr>
              <w:rPr>
                <w:rFonts w:asciiTheme="minorHAnsi" w:hAnsiTheme="minorHAnsi" w:cstheme="minorHAnsi"/>
                <w:sz w:val="16"/>
                <w:szCs w:val="16"/>
              </w:rPr>
            </w:pPr>
            <w:r w:rsidRPr="00FD052F">
              <w:rPr>
                <w:rFonts w:asciiTheme="minorHAnsi" w:hAnsiTheme="minorHAnsi" w:cstheme="minorHAnsi"/>
                <w:sz w:val="16"/>
                <w:szCs w:val="16"/>
              </w:rPr>
              <w:t>Investigation</w:t>
            </w:r>
          </w:p>
        </w:tc>
      </w:tr>
    </w:tbl>
    <w:p w14:paraId="3E2F2613" w14:textId="77777777" w:rsidR="00B33FAD" w:rsidRPr="00FD052F" w:rsidRDefault="00B33FAD" w:rsidP="009E0FDB">
      <w:pPr>
        <w:ind w:left="720"/>
        <w:rPr>
          <w:rFonts w:asciiTheme="minorHAnsi" w:hAnsiTheme="minorHAnsi" w:cstheme="minorHAnsi"/>
          <w:sz w:val="21"/>
          <w:szCs w:val="21"/>
        </w:rPr>
      </w:pPr>
    </w:p>
    <w:p w14:paraId="31D47401" w14:textId="77777777" w:rsidR="00B33FAD" w:rsidRPr="00FD052F" w:rsidRDefault="00B33FAD" w:rsidP="009E0FDB">
      <w:pPr>
        <w:ind w:left="720"/>
        <w:rPr>
          <w:rFonts w:asciiTheme="minorHAnsi" w:hAnsiTheme="minorHAnsi" w:cstheme="minorHAnsi"/>
          <w:sz w:val="21"/>
          <w:szCs w:val="21"/>
        </w:rPr>
      </w:pPr>
      <w:r w:rsidRPr="00FD052F">
        <w:rPr>
          <w:rFonts w:asciiTheme="minorHAnsi" w:hAnsiTheme="minorHAnsi" w:cstheme="minorHAnsi"/>
          <w:sz w:val="21"/>
          <w:szCs w:val="21"/>
        </w:rPr>
        <w:t xml:space="preserve">The program is envisaged to be delivered in a 12 month timeframe starting from June 2020 using </w:t>
      </w:r>
      <w:r w:rsidRPr="00FD052F">
        <w:rPr>
          <w:rFonts w:asciiTheme="minorHAnsi" w:hAnsiTheme="minorHAnsi" w:cstheme="minorHAnsi"/>
          <w:b/>
          <w:bCs/>
          <w:sz w:val="21"/>
          <w:szCs w:val="21"/>
        </w:rPr>
        <w:t>Agile methodologies</w:t>
      </w:r>
      <w:r w:rsidRPr="00FD052F">
        <w:rPr>
          <w:rFonts w:asciiTheme="minorHAnsi" w:hAnsiTheme="minorHAnsi" w:cstheme="minorHAnsi"/>
          <w:sz w:val="21"/>
          <w:szCs w:val="21"/>
        </w:rPr>
        <w:t>. The various milestones and program timelines are depicted in the following diagram.</w:t>
      </w:r>
    </w:p>
    <w:p w14:paraId="2E8ED716" w14:textId="77777777" w:rsidR="00B33FAD" w:rsidRPr="00FD052F" w:rsidRDefault="00B33FAD" w:rsidP="00B33FAD">
      <w:pPr>
        <w:rPr>
          <w:rFonts w:asciiTheme="minorHAnsi" w:hAnsiTheme="minorHAnsi" w:cstheme="minorHAnsi"/>
          <w:sz w:val="21"/>
          <w:szCs w:val="21"/>
        </w:rPr>
      </w:pPr>
    </w:p>
    <w:p w14:paraId="38DE3ECF" w14:textId="77777777" w:rsidR="00B33FAD" w:rsidRPr="00FD052F" w:rsidRDefault="00B33FAD" w:rsidP="00B33FAD">
      <w:pPr>
        <w:rPr>
          <w:rFonts w:asciiTheme="minorHAnsi" w:hAnsiTheme="minorHAnsi" w:cstheme="minorHAnsi"/>
          <w:sz w:val="21"/>
          <w:szCs w:val="21"/>
        </w:rPr>
      </w:pPr>
    </w:p>
    <w:p w14:paraId="411C608B" w14:textId="77777777" w:rsidR="00B33FAD" w:rsidRPr="00FD052F" w:rsidRDefault="00B33FAD" w:rsidP="00B33FAD">
      <w:pPr>
        <w:rPr>
          <w:rFonts w:asciiTheme="minorHAnsi" w:hAnsiTheme="minorHAnsi" w:cstheme="minorHAnsi"/>
          <w:sz w:val="21"/>
          <w:szCs w:val="21"/>
        </w:rPr>
      </w:pPr>
    </w:p>
    <w:p w14:paraId="78B08A10" w14:textId="77777777" w:rsidR="00B33FAD" w:rsidRPr="00FD052F" w:rsidRDefault="00B33FAD" w:rsidP="009E0FDB">
      <w:pPr>
        <w:jc w:val="center"/>
        <w:rPr>
          <w:rFonts w:asciiTheme="minorHAnsi" w:hAnsiTheme="minorHAnsi" w:cstheme="minorHAnsi"/>
          <w:sz w:val="21"/>
          <w:szCs w:val="21"/>
        </w:rPr>
      </w:pPr>
      <w:r w:rsidRPr="00FD052F">
        <w:rPr>
          <w:rFonts w:asciiTheme="minorHAnsi" w:hAnsiTheme="minorHAnsi" w:cstheme="minorHAnsi"/>
          <w:noProof/>
          <w:sz w:val="21"/>
          <w:szCs w:val="21"/>
          <w:lang w:eastAsia="en-IN"/>
        </w:rPr>
        <w:drawing>
          <wp:inline distT="0" distB="0" distL="0" distR="0" wp14:anchorId="5299DADB" wp14:editId="76BA2853">
            <wp:extent cx="5471160" cy="2821470"/>
            <wp:effectExtent l="12700" t="12700" r="15240" b="1079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7 at 12.35.3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74515" cy="2823200"/>
                    </a:xfrm>
                    <a:prstGeom prst="rect">
                      <a:avLst/>
                    </a:prstGeom>
                    <a:ln>
                      <a:solidFill>
                        <a:schemeClr val="tx1">
                          <a:lumMod val="50000"/>
                          <a:lumOff val="50000"/>
                        </a:schemeClr>
                      </a:solidFill>
                    </a:ln>
                  </pic:spPr>
                </pic:pic>
              </a:graphicData>
            </a:graphic>
          </wp:inline>
        </w:drawing>
      </w:r>
    </w:p>
    <w:p w14:paraId="380D77C2" w14:textId="77777777" w:rsidR="00B33FAD" w:rsidRPr="00FD052F" w:rsidRDefault="00B33FAD" w:rsidP="00B33FAD">
      <w:pPr>
        <w:rPr>
          <w:rFonts w:asciiTheme="minorHAnsi" w:hAnsiTheme="minorHAnsi" w:cstheme="minorHAnsi"/>
          <w:sz w:val="21"/>
          <w:szCs w:val="21"/>
        </w:rPr>
      </w:pPr>
    </w:p>
    <w:p w14:paraId="440638B4" w14:textId="77777777" w:rsidR="00B33FAD" w:rsidRPr="00FD052F" w:rsidRDefault="00B33FAD" w:rsidP="000415A6">
      <w:pPr>
        <w:pStyle w:val="Heading2"/>
        <w:rPr>
          <w:rFonts w:asciiTheme="minorHAnsi" w:hAnsiTheme="minorHAnsi" w:cstheme="minorHAnsi"/>
          <w:sz w:val="22"/>
          <w:szCs w:val="22"/>
        </w:rPr>
      </w:pPr>
      <w:bookmarkStart w:id="7" w:name="_Toc48121347"/>
      <w:r w:rsidRPr="00FD052F">
        <w:rPr>
          <w:rFonts w:asciiTheme="minorHAnsi" w:hAnsiTheme="minorHAnsi" w:cstheme="minorHAnsi"/>
          <w:sz w:val="22"/>
          <w:szCs w:val="22"/>
        </w:rPr>
        <w:t>Program Benefits</w:t>
      </w:r>
      <w:bookmarkEnd w:id="7"/>
    </w:p>
    <w:p w14:paraId="2BF392C5" w14:textId="77777777" w:rsidR="00B33FAD" w:rsidRPr="00FD052F" w:rsidRDefault="00B33FAD" w:rsidP="009E0FDB">
      <w:pPr>
        <w:ind w:left="360"/>
        <w:rPr>
          <w:rFonts w:asciiTheme="minorHAnsi" w:hAnsiTheme="minorHAnsi" w:cstheme="minorHAnsi"/>
          <w:sz w:val="21"/>
          <w:szCs w:val="21"/>
        </w:rPr>
      </w:pPr>
      <w:r w:rsidRPr="00FD052F">
        <w:rPr>
          <w:rFonts w:asciiTheme="minorHAnsi" w:hAnsiTheme="minorHAnsi" w:cstheme="minorHAnsi"/>
          <w:sz w:val="21"/>
          <w:szCs w:val="21"/>
        </w:rPr>
        <w:t>The following key benefits will be realized by the Parivartan project:</w:t>
      </w:r>
    </w:p>
    <w:p w14:paraId="6D1089C5" w14:textId="77777777" w:rsidR="00101573" w:rsidRPr="00FD052F" w:rsidRDefault="00101573" w:rsidP="002812ED">
      <w:pPr>
        <w:pStyle w:val="ListParagraph"/>
        <w:numPr>
          <w:ilvl w:val="0"/>
          <w:numId w:val="17"/>
        </w:numPr>
        <w:rPr>
          <w:rFonts w:asciiTheme="minorHAnsi" w:hAnsiTheme="minorHAnsi" w:cstheme="minorHAnsi"/>
          <w:sz w:val="21"/>
          <w:szCs w:val="21"/>
        </w:rPr>
      </w:pPr>
      <w:r>
        <w:rPr>
          <w:rFonts w:asciiTheme="minorHAnsi" w:hAnsiTheme="minorHAnsi" w:cstheme="minorHAnsi"/>
          <w:sz w:val="21"/>
          <w:szCs w:val="21"/>
        </w:rPr>
        <w:t>W</w:t>
      </w:r>
      <w:r w:rsidRPr="00FD052F">
        <w:rPr>
          <w:rFonts w:asciiTheme="minorHAnsi" w:hAnsiTheme="minorHAnsi" w:cstheme="minorHAnsi"/>
          <w:sz w:val="21"/>
          <w:szCs w:val="21"/>
        </w:rPr>
        <w:t xml:space="preserve">orld-class trading and clearing </w:t>
      </w:r>
      <w:r>
        <w:rPr>
          <w:rFonts w:asciiTheme="minorHAnsi" w:hAnsiTheme="minorHAnsi" w:cstheme="minorHAnsi"/>
          <w:sz w:val="21"/>
          <w:szCs w:val="21"/>
        </w:rPr>
        <w:t xml:space="preserve">front office applications on cloud ready platform </w:t>
      </w:r>
      <w:r w:rsidRPr="00FD052F">
        <w:rPr>
          <w:rFonts w:asciiTheme="minorHAnsi" w:hAnsiTheme="minorHAnsi" w:cstheme="minorHAnsi"/>
          <w:sz w:val="21"/>
          <w:szCs w:val="21"/>
        </w:rPr>
        <w:t>for NSE at par with the best exchanges in the world</w:t>
      </w:r>
    </w:p>
    <w:p w14:paraId="2E824467" w14:textId="77777777" w:rsidR="00101573" w:rsidRPr="00FD052F" w:rsidRDefault="00101573" w:rsidP="002812ED">
      <w:pPr>
        <w:pStyle w:val="ListParagraph"/>
        <w:numPr>
          <w:ilvl w:val="0"/>
          <w:numId w:val="17"/>
        </w:numPr>
        <w:rPr>
          <w:rFonts w:asciiTheme="minorHAnsi" w:hAnsiTheme="minorHAnsi" w:cstheme="minorHAnsi"/>
          <w:sz w:val="21"/>
          <w:szCs w:val="21"/>
        </w:rPr>
      </w:pPr>
      <w:r w:rsidRPr="00FD052F">
        <w:rPr>
          <w:rFonts w:asciiTheme="minorHAnsi" w:hAnsiTheme="minorHAnsi" w:cstheme="minorHAnsi"/>
          <w:sz w:val="21"/>
          <w:szCs w:val="21"/>
        </w:rPr>
        <w:t>Cutting edge technology platform that is robust, resilient, scalable and designed for hi</w:t>
      </w:r>
      <w:r>
        <w:rPr>
          <w:rFonts w:asciiTheme="minorHAnsi" w:hAnsiTheme="minorHAnsi" w:cstheme="minorHAnsi"/>
          <w:sz w:val="21"/>
          <w:szCs w:val="21"/>
        </w:rPr>
        <w:t>gh</w:t>
      </w:r>
      <w:r w:rsidRPr="00FD052F">
        <w:rPr>
          <w:rFonts w:asciiTheme="minorHAnsi" w:hAnsiTheme="minorHAnsi" w:cstheme="minorHAnsi"/>
          <w:sz w:val="21"/>
          <w:szCs w:val="21"/>
        </w:rPr>
        <w:t xml:space="preserve"> performance</w:t>
      </w:r>
      <w:r>
        <w:rPr>
          <w:rFonts w:asciiTheme="minorHAnsi" w:hAnsiTheme="minorHAnsi" w:cstheme="minorHAnsi"/>
          <w:sz w:val="21"/>
          <w:szCs w:val="21"/>
        </w:rPr>
        <w:t xml:space="preserve"> as future technologies platform NSE Group Applications</w:t>
      </w:r>
    </w:p>
    <w:p w14:paraId="5686E461" w14:textId="77777777" w:rsidR="00101573" w:rsidRPr="00FD052F" w:rsidRDefault="00101573" w:rsidP="002812ED">
      <w:pPr>
        <w:pStyle w:val="ListParagraph"/>
        <w:numPr>
          <w:ilvl w:val="0"/>
          <w:numId w:val="17"/>
        </w:numPr>
        <w:rPr>
          <w:rFonts w:asciiTheme="minorHAnsi" w:hAnsiTheme="minorHAnsi" w:cstheme="minorHAnsi"/>
          <w:sz w:val="21"/>
          <w:szCs w:val="21"/>
        </w:rPr>
      </w:pPr>
      <w:r w:rsidRPr="00FD052F">
        <w:rPr>
          <w:rFonts w:asciiTheme="minorHAnsi" w:hAnsiTheme="minorHAnsi" w:cstheme="minorHAnsi"/>
          <w:sz w:val="21"/>
          <w:szCs w:val="21"/>
        </w:rPr>
        <w:lastRenderedPageBreak/>
        <w:t>Based on adoption of cloud, microservices, open source and AI/ML innovation delivering best-in-class technology capability for rapid innovation and business functionality roll out in future</w:t>
      </w:r>
    </w:p>
    <w:p w14:paraId="0FF44996" w14:textId="77777777" w:rsidR="00101573" w:rsidRPr="00FD052F" w:rsidRDefault="00101573" w:rsidP="002812ED">
      <w:pPr>
        <w:pStyle w:val="ListParagraph"/>
        <w:numPr>
          <w:ilvl w:val="0"/>
          <w:numId w:val="17"/>
        </w:numPr>
        <w:rPr>
          <w:rFonts w:asciiTheme="minorHAnsi" w:hAnsiTheme="minorHAnsi" w:cstheme="minorHAnsi"/>
          <w:sz w:val="21"/>
          <w:szCs w:val="21"/>
        </w:rPr>
      </w:pPr>
      <w:r w:rsidRPr="00FD052F">
        <w:rPr>
          <w:rFonts w:asciiTheme="minorHAnsi" w:hAnsiTheme="minorHAnsi" w:cstheme="minorHAnsi"/>
          <w:sz w:val="21"/>
          <w:szCs w:val="21"/>
        </w:rPr>
        <w:t>Move away from existing monolithic application estate that is difficult and costly to scale and maintain</w:t>
      </w:r>
    </w:p>
    <w:p w14:paraId="040BD786" w14:textId="1E336F6C" w:rsidR="00B33FAD" w:rsidRPr="00FD052F" w:rsidRDefault="00B33FAD">
      <w:pPr>
        <w:spacing w:after="160" w:line="259" w:lineRule="auto"/>
        <w:rPr>
          <w:rFonts w:asciiTheme="minorHAnsi" w:hAnsiTheme="minorHAnsi" w:cstheme="minorHAnsi"/>
          <w:color w:val="000000"/>
          <w:sz w:val="21"/>
          <w:szCs w:val="21"/>
        </w:rPr>
      </w:pPr>
      <w:r w:rsidRPr="00FD052F">
        <w:rPr>
          <w:rFonts w:asciiTheme="minorHAnsi" w:hAnsiTheme="minorHAnsi" w:cstheme="minorHAnsi"/>
          <w:color w:val="000000"/>
          <w:sz w:val="21"/>
          <w:szCs w:val="21"/>
        </w:rPr>
        <w:br w:type="page"/>
      </w:r>
    </w:p>
    <w:p w14:paraId="31E69B27" w14:textId="2C1FC7CC" w:rsidR="0022714F" w:rsidRPr="00FD052F" w:rsidRDefault="0022714F" w:rsidP="00B3686C">
      <w:pPr>
        <w:pStyle w:val="Heading1"/>
        <w:rPr>
          <w:rFonts w:asciiTheme="minorHAnsi" w:hAnsiTheme="minorHAnsi" w:cstheme="minorHAnsi"/>
          <w:sz w:val="28"/>
          <w:szCs w:val="28"/>
        </w:rPr>
      </w:pPr>
      <w:bookmarkStart w:id="8" w:name="_Toc48121348"/>
      <w:bookmarkStart w:id="9" w:name="_Toc510107590"/>
      <w:bookmarkStart w:id="10" w:name="_Toc510107860"/>
      <w:r w:rsidRPr="00FD052F">
        <w:rPr>
          <w:rFonts w:asciiTheme="minorHAnsi" w:hAnsiTheme="minorHAnsi" w:cstheme="minorHAnsi"/>
          <w:sz w:val="28"/>
          <w:szCs w:val="28"/>
        </w:rPr>
        <w:lastRenderedPageBreak/>
        <w:t>Functional Architecture</w:t>
      </w:r>
      <w:bookmarkEnd w:id="8"/>
    </w:p>
    <w:p w14:paraId="7C89DE8C" w14:textId="77777777" w:rsidR="00B33FAD" w:rsidRPr="00FD052F" w:rsidRDefault="00B33FAD" w:rsidP="00EA631C">
      <w:pPr>
        <w:pStyle w:val="Heading2"/>
        <w:rPr>
          <w:rFonts w:asciiTheme="minorHAnsi" w:hAnsiTheme="minorHAnsi" w:cstheme="minorHAnsi"/>
          <w:sz w:val="22"/>
          <w:szCs w:val="22"/>
        </w:rPr>
      </w:pPr>
      <w:bookmarkStart w:id="11" w:name="_Toc48121349"/>
      <w:r w:rsidRPr="00FD052F">
        <w:rPr>
          <w:rFonts w:asciiTheme="minorHAnsi" w:hAnsiTheme="minorHAnsi" w:cstheme="minorHAnsi"/>
          <w:sz w:val="22"/>
          <w:szCs w:val="22"/>
        </w:rPr>
        <w:t>Current State Pain Points Identified by Application</w:t>
      </w:r>
      <w:bookmarkEnd w:id="11"/>
    </w:p>
    <w:p w14:paraId="314AFD1D" w14:textId="77777777" w:rsidR="00B33FAD" w:rsidRPr="00FD052F" w:rsidRDefault="00B33FAD" w:rsidP="00B56E28">
      <w:pPr>
        <w:rPr>
          <w:rFonts w:asciiTheme="minorHAnsi" w:hAnsiTheme="minorHAnsi" w:cstheme="minorHAnsi"/>
          <w:color w:val="000000"/>
          <w:sz w:val="21"/>
          <w:szCs w:val="21"/>
        </w:rPr>
      </w:pPr>
      <w:r w:rsidRPr="00FD052F">
        <w:rPr>
          <w:rFonts w:asciiTheme="minorHAnsi" w:hAnsiTheme="minorHAnsi" w:cstheme="minorHAnsi"/>
          <w:color w:val="000000"/>
          <w:sz w:val="21"/>
          <w:szCs w:val="21"/>
        </w:rPr>
        <w:t>Some of the current application specific pain areas are summarized in the table below:</w:t>
      </w:r>
    </w:p>
    <w:p w14:paraId="24DD1A67" w14:textId="77777777" w:rsidR="00B33FAD" w:rsidRPr="00FD052F" w:rsidRDefault="00B33FAD" w:rsidP="00B33FAD">
      <w:pPr>
        <w:rPr>
          <w:rFonts w:asciiTheme="minorHAnsi" w:hAnsiTheme="minorHAnsi" w:cstheme="minorHAnsi"/>
          <w:b/>
          <w:bCs/>
          <w:sz w:val="21"/>
          <w:szCs w:val="21"/>
          <w:lang w:val="en-US" w:eastAsia="en-US"/>
        </w:rPr>
      </w:pPr>
    </w:p>
    <w:tbl>
      <w:tblPr>
        <w:tblStyle w:val="WBPOTable"/>
        <w:tblW w:w="9918" w:type="dxa"/>
        <w:jc w:val="center"/>
        <w:tblLayout w:type="fixed"/>
        <w:tblLook w:val="04A0" w:firstRow="1" w:lastRow="0" w:firstColumn="1" w:lastColumn="0" w:noHBand="0" w:noVBand="1"/>
      </w:tblPr>
      <w:tblGrid>
        <w:gridCol w:w="1701"/>
        <w:gridCol w:w="1271"/>
        <w:gridCol w:w="3260"/>
        <w:gridCol w:w="3686"/>
      </w:tblGrid>
      <w:tr w:rsidR="00B33FAD" w:rsidRPr="00FD052F" w14:paraId="2C376719" w14:textId="77777777" w:rsidTr="00B56E28">
        <w:trPr>
          <w:cnfStyle w:val="100000000000" w:firstRow="1" w:lastRow="0" w:firstColumn="0" w:lastColumn="0" w:oddVBand="0" w:evenVBand="0" w:oddHBand="0" w:evenHBand="0" w:firstRowFirstColumn="0" w:firstRowLastColumn="0" w:lastRowFirstColumn="0" w:lastRowLastColumn="0"/>
          <w:jc w:val="center"/>
        </w:trPr>
        <w:tc>
          <w:tcPr>
            <w:tcW w:w="1701" w:type="dxa"/>
          </w:tcPr>
          <w:p w14:paraId="514AA53A" w14:textId="77777777" w:rsidR="00B33FAD" w:rsidRPr="00FD052F" w:rsidRDefault="00B33FAD" w:rsidP="00B56E28">
            <w:pPr>
              <w:jc w:val="center"/>
              <w:rPr>
                <w:rFonts w:asciiTheme="minorHAnsi" w:hAnsiTheme="minorHAnsi" w:cstheme="minorHAnsi"/>
                <w:sz w:val="15"/>
                <w:szCs w:val="15"/>
                <w:lang w:val="en-US" w:eastAsia="en-US"/>
              </w:rPr>
            </w:pPr>
            <w:r w:rsidRPr="00FD052F">
              <w:rPr>
                <w:rFonts w:asciiTheme="minorHAnsi" w:hAnsiTheme="minorHAnsi" w:cstheme="minorHAnsi"/>
                <w:sz w:val="15"/>
                <w:szCs w:val="15"/>
                <w:lang w:val="en-US" w:eastAsia="en-US"/>
              </w:rPr>
              <w:t>Actor</w:t>
            </w:r>
          </w:p>
        </w:tc>
        <w:tc>
          <w:tcPr>
            <w:tcW w:w="1271" w:type="dxa"/>
          </w:tcPr>
          <w:p w14:paraId="37B18AAC" w14:textId="77777777" w:rsidR="00B33FAD" w:rsidRPr="00FD052F" w:rsidRDefault="00B33FAD" w:rsidP="00D839D7">
            <w:pPr>
              <w:rPr>
                <w:rFonts w:asciiTheme="minorHAnsi" w:hAnsiTheme="minorHAnsi" w:cstheme="minorHAnsi"/>
                <w:sz w:val="15"/>
                <w:szCs w:val="15"/>
                <w:lang w:val="en-US" w:eastAsia="en-US"/>
              </w:rPr>
            </w:pPr>
            <w:r w:rsidRPr="00FD052F">
              <w:rPr>
                <w:rFonts w:asciiTheme="minorHAnsi" w:hAnsiTheme="minorHAnsi" w:cstheme="minorHAnsi"/>
                <w:sz w:val="15"/>
                <w:szCs w:val="15"/>
                <w:lang w:val="en-US" w:eastAsia="en-US"/>
              </w:rPr>
              <w:t>System</w:t>
            </w:r>
          </w:p>
        </w:tc>
        <w:tc>
          <w:tcPr>
            <w:tcW w:w="3260" w:type="dxa"/>
          </w:tcPr>
          <w:p w14:paraId="3121B1D7" w14:textId="77777777" w:rsidR="00B33FAD" w:rsidRPr="00FD052F" w:rsidRDefault="00B33FAD" w:rsidP="00D839D7">
            <w:pPr>
              <w:rPr>
                <w:rFonts w:asciiTheme="minorHAnsi" w:hAnsiTheme="minorHAnsi" w:cstheme="minorHAnsi"/>
                <w:b w:val="0"/>
                <w:bCs/>
                <w:sz w:val="15"/>
                <w:szCs w:val="15"/>
                <w:lang w:val="en-US" w:eastAsia="en-US"/>
              </w:rPr>
            </w:pPr>
            <w:r w:rsidRPr="00FD052F">
              <w:rPr>
                <w:rFonts w:asciiTheme="minorHAnsi" w:hAnsiTheme="minorHAnsi" w:cstheme="minorHAnsi"/>
                <w:bCs/>
                <w:sz w:val="15"/>
                <w:szCs w:val="15"/>
                <w:lang w:val="en-US" w:eastAsia="en-US"/>
              </w:rPr>
              <w:t>Functions</w:t>
            </w:r>
          </w:p>
        </w:tc>
        <w:tc>
          <w:tcPr>
            <w:tcW w:w="3686" w:type="dxa"/>
          </w:tcPr>
          <w:p w14:paraId="74B05846" w14:textId="77777777" w:rsidR="00B33FAD" w:rsidRPr="00FD052F" w:rsidRDefault="00B33FAD" w:rsidP="00D839D7">
            <w:pPr>
              <w:rPr>
                <w:rFonts w:asciiTheme="minorHAnsi" w:hAnsiTheme="minorHAnsi" w:cstheme="minorHAnsi"/>
                <w:b w:val="0"/>
                <w:bCs/>
                <w:sz w:val="15"/>
                <w:szCs w:val="15"/>
                <w:lang w:val="en-US" w:eastAsia="en-US"/>
              </w:rPr>
            </w:pPr>
            <w:r w:rsidRPr="00FD052F">
              <w:rPr>
                <w:rFonts w:asciiTheme="minorHAnsi" w:hAnsiTheme="minorHAnsi" w:cstheme="minorHAnsi"/>
                <w:bCs/>
                <w:sz w:val="15"/>
                <w:szCs w:val="15"/>
                <w:lang w:val="en-US" w:eastAsia="en-US"/>
              </w:rPr>
              <w:t>Pain Areas</w:t>
            </w:r>
          </w:p>
        </w:tc>
      </w:tr>
      <w:tr w:rsidR="00B33FAD" w:rsidRPr="00FD052F" w14:paraId="58A28A38" w14:textId="77777777" w:rsidTr="00B56E28">
        <w:trPr>
          <w:trHeight w:val="2096"/>
          <w:jc w:val="center"/>
        </w:trPr>
        <w:tc>
          <w:tcPr>
            <w:tcW w:w="1701" w:type="dxa"/>
          </w:tcPr>
          <w:p w14:paraId="647AF2B0"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Corporates | Functional activities and enabling systems</w:t>
            </w:r>
          </w:p>
        </w:tc>
        <w:tc>
          <w:tcPr>
            <w:tcW w:w="1271" w:type="dxa"/>
          </w:tcPr>
          <w:p w14:paraId="5BBD2426"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NEAPS</w:t>
            </w:r>
          </w:p>
        </w:tc>
        <w:tc>
          <w:tcPr>
            <w:tcW w:w="3260" w:type="dxa"/>
          </w:tcPr>
          <w:p w14:paraId="0220BA53" w14:textId="77777777" w:rsidR="00B33FAD" w:rsidRPr="00FD052F" w:rsidRDefault="00B33FAD" w:rsidP="00D839D7">
            <w:p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Listing Maintenance</w:t>
            </w:r>
            <w:r w:rsidRPr="00FD052F">
              <w:rPr>
                <w:rFonts w:asciiTheme="minorHAnsi" w:hAnsiTheme="minorHAnsi" w:cstheme="minorHAnsi"/>
                <w:bCs/>
                <w:sz w:val="15"/>
                <w:szCs w:val="15"/>
                <w:lang w:val="en-US" w:eastAsia="en-US"/>
              </w:rPr>
              <w:br/>
              <w:t>• Registration – first time listing</w:t>
            </w:r>
            <w:r w:rsidRPr="00FD052F">
              <w:rPr>
                <w:rFonts w:asciiTheme="minorHAnsi" w:hAnsiTheme="minorHAnsi" w:cstheme="minorHAnsi"/>
                <w:bCs/>
                <w:sz w:val="15"/>
                <w:szCs w:val="15"/>
                <w:lang w:val="en-US" w:eastAsia="en-US"/>
              </w:rPr>
              <w:br/>
              <w:t>• Submit initial application for listing</w:t>
            </w:r>
            <w:r w:rsidRPr="00FD052F">
              <w:rPr>
                <w:rFonts w:asciiTheme="minorHAnsi" w:hAnsiTheme="minorHAnsi" w:cstheme="minorHAnsi"/>
                <w:bCs/>
                <w:sz w:val="15"/>
                <w:szCs w:val="15"/>
                <w:lang w:val="en-US" w:eastAsia="en-US"/>
              </w:rPr>
              <w:br/>
              <w:t>• Receive in-principal approval letter</w:t>
            </w:r>
            <w:r w:rsidRPr="00FD052F">
              <w:rPr>
                <w:rFonts w:asciiTheme="minorHAnsi" w:hAnsiTheme="minorHAnsi" w:cstheme="minorHAnsi"/>
                <w:bCs/>
                <w:sz w:val="15"/>
                <w:szCs w:val="15"/>
                <w:lang w:val="en-US" w:eastAsia="en-US"/>
              </w:rPr>
              <w:br/>
              <w:t xml:space="preserve">• Submit final listing application day-on- </w:t>
            </w:r>
          </w:p>
          <w:p w14:paraId="3C98A093" w14:textId="77777777" w:rsidR="00B33FAD" w:rsidRPr="00FD052F" w:rsidRDefault="00B33FAD" w:rsidP="00D839D7">
            <w:p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day</w:t>
            </w:r>
            <w:r w:rsidRPr="00FD052F">
              <w:rPr>
                <w:rFonts w:asciiTheme="minorHAnsi" w:hAnsiTheme="minorHAnsi" w:cstheme="minorHAnsi"/>
                <w:bCs/>
                <w:sz w:val="15"/>
                <w:szCs w:val="15"/>
                <w:lang w:val="en-US" w:eastAsia="en-US"/>
              </w:rPr>
              <w:br/>
              <w:t xml:space="preserve">• Receive final approval letter </w:t>
            </w:r>
          </w:p>
          <w:p w14:paraId="4654F781" w14:textId="77777777" w:rsidR="00B33FAD" w:rsidRPr="00FD052F" w:rsidRDefault="00B33FAD" w:rsidP="00D839D7">
            <w:p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 Submit security deposit </w:t>
            </w:r>
          </w:p>
          <w:p w14:paraId="44A7E103" w14:textId="77777777" w:rsidR="00B33FAD" w:rsidRPr="00FD052F" w:rsidRDefault="00B33FAD" w:rsidP="00D839D7">
            <w:p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Exchange Compliance </w:t>
            </w:r>
          </w:p>
          <w:p w14:paraId="776FFF10" w14:textId="77777777" w:rsidR="00B33FAD" w:rsidRPr="00FD052F" w:rsidRDefault="00B33FAD" w:rsidP="002812ED">
            <w:pPr>
              <w:pStyle w:val="ListParagraph"/>
              <w:numPr>
                <w:ilvl w:val="0"/>
                <w:numId w:val="5"/>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Submit compliance documents </w:t>
            </w:r>
          </w:p>
          <w:p w14:paraId="6CD114AB" w14:textId="3F27B854" w:rsidR="00B33FAD" w:rsidRPr="00B56E28" w:rsidRDefault="00B33FAD" w:rsidP="00D839D7">
            <w:pPr>
              <w:pStyle w:val="ListParagraph"/>
              <w:numPr>
                <w:ilvl w:val="0"/>
                <w:numId w:val="5"/>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Update announcements </w:t>
            </w:r>
          </w:p>
        </w:tc>
        <w:tc>
          <w:tcPr>
            <w:tcW w:w="3686" w:type="dxa"/>
          </w:tcPr>
          <w:p w14:paraId="2C12CFB8" w14:textId="77777777" w:rsidR="00B33FAD" w:rsidRPr="00FD052F" w:rsidRDefault="00B33FAD" w:rsidP="002812ED">
            <w:pPr>
              <w:pStyle w:val="ListParagraph"/>
              <w:numPr>
                <w:ilvl w:val="0"/>
                <w:numId w:val="3"/>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Still a lot manual entry needs to be done while filling the form in spite of data available with NSE </w:t>
            </w:r>
          </w:p>
          <w:p w14:paraId="68B79963" w14:textId="77777777" w:rsidR="00B33FAD" w:rsidRPr="00FD052F" w:rsidRDefault="00B33FAD" w:rsidP="002812ED">
            <w:pPr>
              <w:pStyle w:val="ListParagraph"/>
              <w:numPr>
                <w:ilvl w:val="0"/>
                <w:numId w:val="3"/>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No integration with Payment Gateway delaying the process at multiple steps </w:t>
            </w:r>
          </w:p>
          <w:p w14:paraId="6684591B" w14:textId="77777777" w:rsidR="00B33FAD" w:rsidRPr="00FD052F" w:rsidRDefault="00B33FAD" w:rsidP="002812ED">
            <w:pPr>
              <w:pStyle w:val="ListParagraph"/>
              <w:numPr>
                <w:ilvl w:val="0"/>
                <w:numId w:val="3"/>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Lack of clarity on the status of application </w:t>
            </w:r>
          </w:p>
          <w:p w14:paraId="7E5B6175" w14:textId="77777777" w:rsidR="00B33FAD" w:rsidRPr="00FD052F" w:rsidRDefault="00B33FAD" w:rsidP="002812ED">
            <w:pPr>
              <w:pStyle w:val="ListParagraph"/>
              <w:numPr>
                <w:ilvl w:val="0"/>
                <w:numId w:val="3"/>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No provision for a quick upload of the Board </w:t>
            </w:r>
          </w:p>
          <w:p w14:paraId="12B6C0FD" w14:textId="77777777" w:rsidR="00B33FAD" w:rsidRPr="00FD052F" w:rsidRDefault="00B33FAD" w:rsidP="002812ED">
            <w:pPr>
              <w:pStyle w:val="ListParagraph"/>
              <w:numPr>
                <w:ilvl w:val="0"/>
                <w:numId w:val="3"/>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meeting's MoM </w:t>
            </w:r>
          </w:p>
          <w:p w14:paraId="08166A94" w14:textId="77777777" w:rsidR="00B33FAD" w:rsidRPr="00FD052F" w:rsidRDefault="00B33FAD" w:rsidP="002812ED">
            <w:pPr>
              <w:pStyle w:val="ListParagraph"/>
              <w:numPr>
                <w:ilvl w:val="0"/>
                <w:numId w:val="3"/>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Unable to save draft application so that can </w:t>
            </w:r>
          </w:p>
          <w:p w14:paraId="5F0359E0" w14:textId="77777777" w:rsidR="00B33FAD" w:rsidRPr="00FD052F" w:rsidRDefault="00B33FAD" w:rsidP="002812ED">
            <w:pPr>
              <w:pStyle w:val="ListParagraph"/>
              <w:numPr>
                <w:ilvl w:val="0"/>
                <w:numId w:val="3"/>
              </w:numPr>
              <w:rPr>
                <w:rFonts w:asciiTheme="minorHAnsi" w:hAnsiTheme="minorHAnsi" w:cstheme="minorHAnsi"/>
                <w:bCs/>
                <w:sz w:val="15"/>
                <w:szCs w:val="15"/>
              </w:rPr>
            </w:pPr>
            <w:r w:rsidRPr="00FD052F">
              <w:rPr>
                <w:rFonts w:asciiTheme="minorHAnsi" w:hAnsiTheme="minorHAnsi" w:cstheme="minorHAnsi"/>
                <w:bCs/>
                <w:sz w:val="15"/>
                <w:szCs w:val="15"/>
                <w:lang w:val="en-US" w:eastAsia="en-US"/>
              </w:rPr>
              <w:t>come back later</w:t>
            </w:r>
            <w:r w:rsidRPr="00FD052F">
              <w:rPr>
                <w:rFonts w:asciiTheme="minorHAnsi" w:hAnsiTheme="minorHAnsi" w:cstheme="minorHAnsi"/>
                <w:bCs/>
                <w:color w:val="565656"/>
                <w:sz w:val="15"/>
                <w:szCs w:val="15"/>
              </w:rPr>
              <w:t xml:space="preserve"> and complete it </w:t>
            </w:r>
          </w:p>
          <w:p w14:paraId="1E9BC35D" w14:textId="77777777" w:rsidR="00B33FAD" w:rsidRPr="00FD052F" w:rsidRDefault="00B33FAD" w:rsidP="00D839D7">
            <w:pPr>
              <w:rPr>
                <w:rFonts w:asciiTheme="minorHAnsi" w:hAnsiTheme="minorHAnsi" w:cstheme="minorHAnsi"/>
                <w:bCs/>
                <w:sz w:val="15"/>
                <w:szCs w:val="15"/>
                <w:lang w:val="en-US" w:eastAsia="en-US"/>
              </w:rPr>
            </w:pPr>
          </w:p>
        </w:tc>
      </w:tr>
      <w:tr w:rsidR="00B33FAD" w:rsidRPr="00FD052F" w14:paraId="600EFC35" w14:textId="77777777" w:rsidTr="00B56E28">
        <w:trPr>
          <w:jc w:val="center"/>
        </w:trPr>
        <w:tc>
          <w:tcPr>
            <w:tcW w:w="1701" w:type="dxa"/>
          </w:tcPr>
          <w:p w14:paraId="6E9D7276"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Investor | Functional activities and enabling systems</w:t>
            </w:r>
          </w:p>
        </w:tc>
        <w:tc>
          <w:tcPr>
            <w:tcW w:w="1271" w:type="dxa"/>
          </w:tcPr>
          <w:p w14:paraId="293D1D31"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NICE Plus</w:t>
            </w:r>
          </w:p>
        </w:tc>
        <w:tc>
          <w:tcPr>
            <w:tcW w:w="3260" w:type="dxa"/>
          </w:tcPr>
          <w:p w14:paraId="2895B240" w14:textId="77777777" w:rsidR="00B33FAD" w:rsidRPr="00FD052F" w:rsidRDefault="00B33FAD" w:rsidP="00D839D7">
            <w:pPr>
              <w:pStyle w:val="ListParagraph"/>
              <w:ind w:left="0"/>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Investor Grievance </w:t>
            </w:r>
          </w:p>
          <w:p w14:paraId="11E405BD"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Registering complaints against TMs and CMs </w:t>
            </w:r>
          </w:p>
          <w:p w14:paraId="73BCD7E2"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Following up on the complaint </w:t>
            </w:r>
          </w:p>
          <w:p w14:paraId="2EB2EA18" w14:textId="77777777" w:rsidR="00B33FAD" w:rsidRPr="00FD052F" w:rsidRDefault="00B33FAD" w:rsidP="00D839D7">
            <w:pPr>
              <w:rPr>
                <w:rFonts w:asciiTheme="minorHAnsi" w:hAnsiTheme="minorHAnsi" w:cstheme="minorHAnsi"/>
                <w:bCs/>
                <w:sz w:val="15"/>
                <w:szCs w:val="15"/>
                <w:lang w:val="en-US" w:eastAsia="en-US"/>
              </w:rPr>
            </w:pPr>
          </w:p>
        </w:tc>
        <w:tc>
          <w:tcPr>
            <w:tcW w:w="3686" w:type="dxa"/>
          </w:tcPr>
          <w:p w14:paraId="20CB7143"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Lack of access of updates / announcements on mobile phone, limiting accessibility on the go </w:t>
            </w:r>
          </w:p>
          <w:p w14:paraId="37C4E950"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NICE Plus is very bulky and cumbersome to use - a user-friendly mobile solution to log complaints and track them is missing </w:t>
            </w:r>
          </w:p>
          <w:p w14:paraId="183770F7"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Lack of better self-help options like intuitive FAQs to resolve queries, currently call is the most opted solution </w:t>
            </w:r>
          </w:p>
          <w:p w14:paraId="21F57179" w14:textId="77777777" w:rsidR="00B33FAD" w:rsidRPr="00FD052F" w:rsidRDefault="00B33FAD" w:rsidP="00D839D7">
            <w:pPr>
              <w:rPr>
                <w:rFonts w:asciiTheme="minorHAnsi" w:hAnsiTheme="minorHAnsi" w:cstheme="minorHAnsi"/>
                <w:bCs/>
                <w:sz w:val="15"/>
                <w:szCs w:val="15"/>
                <w:lang w:val="en-US" w:eastAsia="en-US"/>
              </w:rPr>
            </w:pPr>
          </w:p>
        </w:tc>
      </w:tr>
      <w:tr w:rsidR="00B33FAD" w:rsidRPr="00FD052F" w14:paraId="245B09AB" w14:textId="77777777" w:rsidTr="00B56E28">
        <w:trPr>
          <w:trHeight w:val="1994"/>
          <w:jc w:val="center"/>
        </w:trPr>
        <w:tc>
          <w:tcPr>
            <w:tcW w:w="1701" w:type="dxa"/>
          </w:tcPr>
          <w:p w14:paraId="39EE6182"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Call Support | Functional activities and enabling systems</w:t>
            </w:r>
          </w:p>
        </w:tc>
        <w:tc>
          <w:tcPr>
            <w:tcW w:w="1271" w:type="dxa"/>
          </w:tcPr>
          <w:p w14:paraId="091F936B"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CISCO Dialer, SAP CRM</w:t>
            </w:r>
          </w:p>
        </w:tc>
        <w:tc>
          <w:tcPr>
            <w:tcW w:w="3260" w:type="dxa"/>
          </w:tcPr>
          <w:p w14:paraId="1B672586" w14:textId="77777777" w:rsidR="00B33FAD" w:rsidRPr="00FD052F" w:rsidRDefault="00B33FAD" w:rsidP="00D839D7">
            <w:pPr>
              <w:pStyle w:val="ListParagraph"/>
              <w:ind w:left="0"/>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Member Helpdesk </w:t>
            </w:r>
          </w:p>
          <w:p w14:paraId="5F173B40"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Receiving Calls</w:t>
            </w:r>
          </w:p>
          <w:p w14:paraId="19490196"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Register and Categorize grievances</w:t>
            </w:r>
          </w:p>
          <w:p w14:paraId="20CE8A39"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Allocating tickets</w:t>
            </w:r>
          </w:p>
          <w:p w14:paraId="2E995F0F"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Viewing Reports</w:t>
            </w:r>
          </w:p>
          <w:p w14:paraId="4CE09EAF" w14:textId="77777777" w:rsidR="00B33FAD" w:rsidRPr="00FD052F" w:rsidRDefault="00B33FAD" w:rsidP="00D839D7">
            <w:pPr>
              <w:pStyle w:val="ListParagraph"/>
              <w:ind w:left="0"/>
              <w:rPr>
                <w:rFonts w:asciiTheme="minorHAnsi" w:hAnsiTheme="minorHAnsi" w:cstheme="minorHAnsi"/>
                <w:bCs/>
                <w:sz w:val="15"/>
                <w:szCs w:val="15"/>
                <w:lang w:val="en-US" w:eastAsia="en-US"/>
              </w:rPr>
            </w:pPr>
          </w:p>
        </w:tc>
        <w:tc>
          <w:tcPr>
            <w:tcW w:w="3686" w:type="dxa"/>
          </w:tcPr>
          <w:p w14:paraId="6034906A" w14:textId="77777777" w:rsidR="00B33FAD" w:rsidRPr="00FD052F" w:rsidRDefault="00B33FAD" w:rsidP="002812ED">
            <w:pPr>
              <w:pStyle w:val="ListParagraph"/>
              <w:numPr>
                <w:ilvl w:val="0"/>
                <w:numId w:val="3"/>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Lack of workflow management for internal coordination and follow-ups </w:t>
            </w:r>
          </w:p>
          <w:p w14:paraId="5B95217A" w14:textId="77777777" w:rsidR="00B33FAD" w:rsidRPr="00FD052F" w:rsidRDefault="00B33FAD" w:rsidP="002812ED">
            <w:pPr>
              <w:pStyle w:val="ListParagraph"/>
              <w:numPr>
                <w:ilvl w:val="0"/>
                <w:numId w:val="3"/>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Allocation logic for assigning a particular ticket to the right stakeholder in NSE is </w:t>
            </w:r>
          </w:p>
          <w:p w14:paraId="03321F8A" w14:textId="77777777" w:rsidR="00B33FAD" w:rsidRPr="00FD052F" w:rsidRDefault="00B33FAD" w:rsidP="002812ED">
            <w:pPr>
              <w:pStyle w:val="ListParagraph"/>
              <w:numPr>
                <w:ilvl w:val="0"/>
                <w:numId w:val="3"/>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missing </w:t>
            </w:r>
          </w:p>
          <w:p w14:paraId="34F098EC" w14:textId="77777777" w:rsidR="00B33FAD" w:rsidRPr="00FD052F" w:rsidRDefault="00B33FAD" w:rsidP="002812ED">
            <w:pPr>
              <w:pStyle w:val="ListParagraph"/>
              <w:numPr>
                <w:ilvl w:val="0"/>
                <w:numId w:val="3"/>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Lack of dashboard and clear reporting for internal stakeholders on their pending </w:t>
            </w:r>
          </w:p>
          <w:p w14:paraId="0D275A86" w14:textId="77777777" w:rsidR="00B33FAD" w:rsidRPr="00FD052F" w:rsidRDefault="00B33FAD" w:rsidP="002812ED">
            <w:pPr>
              <w:pStyle w:val="ListParagraph"/>
              <w:numPr>
                <w:ilvl w:val="0"/>
                <w:numId w:val="3"/>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tickets </w:t>
            </w:r>
          </w:p>
          <w:p w14:paraId="39C8876B" w14:textId="77777777" w:rsidR="00B33FAD" w:rsidRPr="00FD052F" w:rsidRDefault="00B33FAD" w:rsidP="002812ED">
            <w:pPr>
              <w:pStyle w:val="ListParagraph"/>
              <w:numPr>
                <w:ilvl w:val="0"/>
                <w:numId w:val="3"/>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Historical data points and member history is also not visible </w:t>
            </w:r>
          </w:p>
          <w:p w14:paraId="5CFFEB50" w14:textId="77777777" w:rsidR="00B33FAD" w:rsidRPr="00FD052F" w:rsidRDefault="00B33FAD" w:rsidP="002812ED">
            <w:pPr>
              <w:pStyle w:val="ListParagraph"/>
              <w:numPr>
                <w:ilvl w:val="0"/>
                <w:numId w:val="3"/>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Not empowered with accurate and relevant information, which can be further </w:t>
            </w:r>
          </w:p>
          <w:p w14:paraId="60F334ED" w14:textId="77777777" w:rsidR="00B33FAD" w:rsidRPr="00FD052F" w:rsidRDefault="00B33FAD" w:rsidP="002812ED">
            <w:pPr>
              <w:pStyle w:val="ListParagraph"/>
              <w:numPr>
                <w:ilvl w:val="0"/>
                <w:numId w:val="3"/>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passed on to the external stakeholders </w:t>
            </w:r>
          </w:p>
          <w:p w14:paraId="6D425245" w14:textId="77777777" w:rsidR="00B33FAD" w:rsidRPr="00FD052F" w:rsidRDefault="00B33FAD" w:rsidP="002812ED">
            <w:pPr>
              <w:pStyle w:val="ListParagraph"/>
              <w:numPr>
                <w:ilvl w:val="0"/>
                <w:numId w:val="3"/>
              </w:numPr>
              <w:rPr>
                <w:rFonts w:asciiTheme="minorHAnsi" w:hAnsiTheme="minorHAnsi" w:cstheme="minorHAnsi"/>
                <w:bCs/>
                <w:sz w:val="15"/>
                <w:szCs w:val="15"/>
                <w:lang w:val="en-US" w:eastAsia="en-US"/>
              </w:rPr>
            </w:pPr>
          </w:p>
        </w:tc>
      </w:tr>
      <w:tr w:rsidR="00B33FAD" w:rsidRPr="00FD052F" w14:paraId="3AA4511F" w14:textId="77777777" w:rsidTr="00B56E28">
        <w:trPr>
          <w:trHeight w:val="1466"/>
          <w:jc w:val="center"/>
        </w:trPr>
        <w:tc>
          <w:tcPr>
            <w:tcW w:w="1701" w:type="dxa"/>
          </w:tcPr>
          <w:p w14:paraId="538EAE7A"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Investor | Functional activities and enabling systems</w:t>
            </w:r>
          </w:p>
        </w:tc>
        <w:tc>
          <w:tcPr>
            <w:tcW w:w="1271" w:type="dxa"/>
          </w:tcPr>
          <w:p w14:paraId="23C8517E"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NICE Plus</w:t>
            </w:r>
          </w:p>
        </w:tc>
        <w:tc>
          <w:tcPr>
            <w:tcW w:w="3260" w:type="dxa"/>
          </w:tcPr>
          <w:p w14:paraId="56EB1A13" w14:textId="77777777" w:rsidR="00B33FAD" w:rsidRPr="00FD052F" w:rsidRDefault="00B33FAD" w:rsidP="00D839D7">
            <w:pPr>
              <w:pStyle w:val="ListParagraph"/>
              <w:ind w:left="0"/>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Investor Grievance </w:t>
            </w:r>
          </w:p>
          <w:p w14:paraId="145439CD"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Registering complaints against TMs and CMs </w:t>
            </w:r>
          </w:p>
          <w:p w14:paraId="7E3A1A5A"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Following up on the complaint </w:t>
            </w:r>
          </w:p>
          <w:p w14:paraId="1611E755" w14:textId="77777777" w:rsidR="00B33FAD" w:rsidRPr="00FD052F" w:rsidRDefault="00B33FAD" w:rsidP="00D839D7">
            <w:pPr>
              <w:pStyle w:val="ListParagraph"/>
              <w:ind w:left="0"/>
              <w:rPr>
                <w:rFonts w:asciiTheme="minorHAnsi" w:hAnsiTheme="minorHAnsi" w:cstheme="minorHAnsi"/>
                <w:bCs/>
                <w:sz w:val="15"/>
                <w:szCs w:val="15"/>
                <w:lang w:val="en-US" w:eastAsia="en-US"/>
              </w:rPr>
            </w:pPr>
          </w:p>
        </w:tc>
        <w:tc>
          <w:tcPr>
            <w:tcW w:w="3686" w:type="dxa"/>
          </w:tcPr>
          <w:p w14:paraId="47E46C70"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Lack of access of updates / announcements on mobile phone, limiting accessibility on the go </w:t>
            </w:r>
          </w:p>
          <w:p w14:paraId="2120E63F"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NICE Plus is very bulky and cumbersome to use - a user-friendly mobile solution to log complaints and track them is missing </w:t>
            </w:r>
          </w:p>
          <w:p w14:paraId="062DC566"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Lack of better self-help options like intuitive FAQs to resolve queries, currently call is the most opted solution </w:t>
            </w:r>
          </w:p>
          <w:p w14:paraId="24FA8A9C" w14:textId="77777777" w:rsidR="00B33FAD" w:rsidRPr="00FD052F" w:rsidRDefault="00B33FAD" w:rsidP="00D839D7">
            <w:pPr>
              <w:pStyle w:val="ListParagraph"/>
              <w:ind w:left="360"/>
              <w:rPr>
                <w:rFonts w:asciiTheme="minorHAnsi" w:hAnsiTheme="minorHAnsi" w:cstheme="minorHAnsi"/>
                <w:bCs/>
                <w:sz w:val="15"/>
                <w:szCs w:val="15"/>
                <w:lang w:val="en-US" w:eastAsia="en-US"/>
              </w:rPr>
            </w:pPr>
          </w:p>
        </w:tc>
      </w:tr>
      <w:tr w:rsidR="00B33FAD" w:rsidRPr="00FD052F" w14:paraId="57E31C59" w14:textId="77777777" w:rsidTr="00B56E28">
        <w:trPr>
          <w:jc w:val="center"/>
        </w:trPr>
        <w:tc>
          <w:tcPr>
            <w:tcW w:w="1701" w:type="dxa"/>
          </w:tcPr>
          <w:p w14:paraId="4CC8F2EB"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NSE Inspection Officers | Functional activities and enabling systems</w:t>
            </w:r>
          </w:p>
        </w:tc>
        <w:tc>
          <w:tcPr>
            <w:tcW w:w="1271" w:type="dxa"/>
          </w:tcPr>
          <w:p w14:paraId="541C0759"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Inspection, DW, ENIT</w:t>
            </w:r>
          </w:p>
        </w:tc>
        <w:tc>
          <w:tcPr>
            <w:tcW w:w="3260" w:type="dxa"/>
          </w:tcPr>
          <w:p w14:paraId="5252C356"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Create inspection case in database </w:t>
            </w:r>
          </w:p>
          <w:p w14:paraId="4C1CAA8F"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Schedule inspection cases </w:t>
            </w:r>
          </w:p>
          <w:p w14:paraId="02C81482"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Dispatch letter of intimation to the client </w:t>
            </w:r>
          </w:p>
          <w:p w14:paraId="50C7698F"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Generate system preliminary observation sheet </w:t>
            </w:r>
          </w:p>
          <w:p w14:paraId="0D2984D9"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Prepare draft report in the system, inspection </w:t>
            </w:r>
          </w:p>
          <w:p w14:paraId="0CDA208C"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checklist, POS </w:t>
            </w:r>
          </w:p>
          <w:p w14:paraId="271F58AD"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Send action letter (non-critical) </w:t>
            </w:r>
          </w:p>
          <w:p w14:paraId="7899B910"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Upload documents to the repository </w:t>
            </w:r>
          </w:p>
          <w:p w14:paraId="3C5DA14F"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Send letter of observation to TM </w:t>
            </w:r>
          </w:p>
          <w:p w14:paraId="6F022F55"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Prepare reply analysis &amp; observation summary </w:t>
            </w:r>
          </w:p>
          <w:p w14:paraId="41DED5B3"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Collate data records available with exchange </w:t>
            </w:r>
          </w:p>
          <w:p w14:paraId="1CB91DC1"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Output of queries is stored in Data Warehouse in the form</w:t>
            </w:r>
            <w:r w:rsidRPr="00FD052F">
              <w:rPr>
                <w:rFonts w:asciiTheme="minorHAnsi" w:hAnsiTheme="minorHAnsi" w:cstheme="minorHAnsi"/>
                <w:bCs/>
                <w:color w:val="565656"/>
                <w:sz w:val="22"/>
                <w:szCs w:val="22"/>
              </w:rPr>
              <w:t xml:space="preserve"> </w:t>
            </w:r>
            <w:r w:rsidRPr="00FD052F">
              <w:rPr>
                <w:rFonts w:asciiTheme="minorHAnsi" w:hAnsiTheme="minorHAnsi" w:cstheme="minorHAnsi"/>
                <w:bCs/>
                <w:sz w:val="15"/>
                <w:szCs w:val="15"/>
                <w:lang w:val="en-US" w:eastAsia="en-US"/>
              </w:rPr>
              <w:t xml:space="preserve">of reports </w:t>
            </w:r>
          </w:p>
          <w:p w14:paraId="034F0701" w14:textId="4051C652" w:rsidR="00B33FAD" w:rsidRPr="00B56E28" w:rsidRDefault="00B33FAD" w:rsidP="00D839D7">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Receive reply from TM </w:t>
            </w:r>
          </w:p>
        </w:tc>
        <w:tc>
          <w:tcPr>
            <w:tcW w:w="3686" w:type="dxa"/>
          </w:tcPr>
          <w:p w14:paraId="09CC5BED"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Lot of the data points from pre-inspection to final report are filled manually </w:t>
            </w:r>
          </w:p>
          <w:p w14:paraId="7FEF4D2A"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Lot of the communication (sending additional documents, replying to </w:t>
            </w:r>
          </w:p>
          <w:p w14:paraId="1A7052B1"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queries, etc.) between member and NSE happens offline through emails </w:t>
            </w:r>
          </w:p>
          <w:p w14:paraId="62210007"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Platform issues around slow speed, document generation, doc. uploads, etc. </w:t>
            </w:r>
          </w:p>
          <w:p w14:paraId="6C42C096" w14:textId="12A8A38A" w:rsidR="00B33FAD" w:rsidRPr="00B56E28" w:rsidRDefault="00B33FAD" w:rsidP="00D839D7">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Lack of high power analytical capabilities to tighten forensics </w:t>
            </w:r>
          </w:p>
        </w:tc>
      </w:tr>
      <w:tr w:rsidR="00B33FAD" w:rsidRPr="00FD052F" w14:paraId="7ADE06AA" w14:textId="77777777" w:rsidTr="00B56E28">
        <w:trPr>
          <w:jc w:val="center"/>
        </w:trPr>
        <w:tc>
          <w:tcPr>
            <w:tcW w:w="1701" w:type="dxa"/>
          </w:tcPr>
          <w:p w14:paraId="3EC364DD"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NSE Listing Officers | Functional activities and enabling systems</w:t>
            </w:r>
          </w:p>
        </w:tc>
        <w:tc>
          <w:tcPr>
            <w:tcW w:w="1271" w:type="dxa"/>
          </w:tcPr>
          <w:p w14:paraId="690146A7"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NEAPS</w:t>
            </w:r>
          </w:p>
        </w:tc>
        <w:tc>
          <w:tcPr>
            <w:tcW w:w="3260" w:type="dxa"/>
          </w:tcPr>
          <w:p w14:paraId="710062BC"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Listing Maintenance </w:t>
            </w:r>
          </w:p>
          <w:p w14:paraId="36D8BFFB"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Downloading documents </w:t>
            </w:r>
          </w:p>
          <w:p w14:paraId="3449D96D" w14:textId="77777777" w:rsidR="00B33FAD" w:rsidRPr="00FD052F" w:rsidRDefault="00B33FAD" w:rsidP="00D839D7">
            <w:pPr>
              <w:pStyle w:val="ListParagraph"/>
              <w:ind w:left="360"/>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submitted by corporate </w:t>
            </w:r>
          </w:p>
          <w:p w14:paraId="1026EAE4"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Updating status of the listing </w:t>
            </w:r>
          </w:p>
          <w:p w14:paraId="400DDA76" w14:textId="77777777" w:rsidR="00B33FAD" w:rsidRPr="00FD052F" w:rsidRDefault="00B33FAD" w:rsidP="00D839D7">
            <w:pPr>
              <w:pStyle w:val="ListParagraph"/>
              <w:ind w:left="360"/>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lastRenderedPageBreak/>
              <w:t xml:space="preserve">application </w:t>
            </w:r>
          </w:p>
          <w:p w14:paraId="6E82AC18"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Raising queries for customers </w:t>
            </w:r>
          </w:p>
          <w:p w14:paraId="2610FCA5" w14:textId="77777777" w:rsidR="00B33FAD" w:rsidRPr="00FD052F" w:rsidRDefault="00B33FAD" w:rsidP="00D839D7">
            <w:pPr>
              <w:pStyle w:val="ListParagraph"/>
              <w:ind w:left="360"/>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and changing status to Rework </w:t>
            </w:r>
          </w:p>
          <w:p w14:paraId="74B91D61"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Approving the listing </w:t>
            </w:r>
          </w:p>
          <w:p w14:paraId="7D0FEC8D" w14:textId="06F0FF4E" w:rsidR="00B33FAD" w:rsidRPr="00FD052F" w:rsidRDefault="00B33FAD" w:rsidP="00D839D7">
            <w:pPr>
              <w:pStyle w:val="ListParagraph"/>
              <w:ind w:left="360"/>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application </w:t>
            </w:r>
          </w:p>
        </w:tc>
        <w:tc>
          <w:tcPr>
            <w:tcW w:w="3686" w:type="dxa"/>
          </w:tcPr>
          <w:p w14:paraId="66F2D3D5"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lastRenderedPageBreak/>
              <w:t xml:space="preserve">Systems (ex. Compliance and Listing, Equity and Debt, etc.) do not interact to leverage existing data </w:t>
            </w:r>
          </w:p>
          <w:p w14:paraId="2A1ECE53" w14:textId="0F8C9296" w:rsidR="00B33FAD" w:rsidRPr="00B56E28" w:rsidRDefault="00B33FAD" w:rsidP="00D839D7">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Lot of verification which can be automated are still manual &amp; time consuming </w:t>
            </w:r>
          </w:p>
        </w:tc>
      </w:tr>
      <w:tr w:rsidR="00B33FAD" w:rsidRPr="00FD052F" w14:paraId="229C46CF" w14:textId="77777777" w:rsidTr="00B56E28">
        <w:trPr>
          <w:jc w:val="center"/>
        </w:trPr>
        <w:tc>
          <w:tcPr>
            <w:tcW w:w="1701" w:type="dxa"/>
          </w:tcPr>
          <w:p w14:paraId="32B290A9"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NSE Compliance Officers | Functional activities and enabling systems</w:t>
            </w:r>
          </w:p>
        </w:tc>
        <w:tc>
          <w:tcPr>
            <w:tcW w:w="1271" w:type="dxa"/>
          </w:tcPr>
          <w:p w14:paraId="07646243"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Connect2NSE.com, ENIT, Inspection</w:t>
            </w:r>
          </w:p>
        </w:tc>
        <w:tc>
          <w:tcPr>
            <w:tcW w:w="3260" w:type="dxa"/>
          </w:tcPr>
          <w:p w14:paraId="311A6707" w14:textId="77777777" w:rsidR="00B33FAD" w:rsidRPr="00FD052F" w:rsidRDefault="00B33FAD" w:rsidP="00D839D7">
            <w:pPr>
              <w:pStyle w:val="ListParagraph"/>
              <w:ind w:left="0"/>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Exchange Compliance </w:t>
            </w:r>
          </w:p>
          <w:p w14:paraId="5CEF4458"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Downloading all the documents </w:t>
            </w:r>
          </w:p>
          <w:p w14:paraId="621DC4C6"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Some parts of communication to the members </w:t>
            </w:r>
          </w:p>
          <w:p w14:paraId="2B12D3D8"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Updating status of various submissions </w:t>
            </w:r>
          </w:p>
          <w:p w14:paraId="0C55DF3C" w14:textId="77777777" w:rsidR="00B33FAD" w:rsidRPr="00FD052F" w:rsidRDefault="00B33FAD" w:rsidP="00D839D7">
            <w:pPr>
              <w:pStyle w:val="ListParagraph"/>
              <w:ind w:left="0"/>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Member Compliance</w:t>
            </w:r>
          </w:p>
          <w:p w14:paraId="6920FFF0" w14:textId="35A7F1B8" w:rsidR="00B33FAD" w:rsidRPr="00B56E28" w:rsidRDefault="00B33FAD" w:rsidP="00B56E28">
            <w:pPr>
              <w:pStyle w:val="ListParagraph"/>
              <w:numPr>
                <w:ilvl w:val="0"/>
                <w:numId w:val="6"/>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Uploading penalty charges for automated deduction</w:t>
            </w:r>
          </w:p>
        </w:tc>
        <w:tc>
          <w:tcPr>
            <w:tcW w:w="3686" w:type="dxa"/>
          </w:tcPr>
          <w:p w14:paraId="6725723C" w14:textId="28A02E9B" w:rsidR="00B33FAD" w:rsidRPr="00B56E28" w:rsidRDefault="00B33FAD" w:rsidP="00D839D7">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Lack of workflow management for internal coordination, obtaining NOCs and follow-ups </w:t>
            </w:r>
          </w:p>
        </w:tc>
      </w:tr>
      <w:tr w:rsidR="00B33FAD" w:rsidRPr="00FD052F" w14:paraId="0C9D7476" w14:textId="77777777" w:rsidTr="00B56E28">
        <w:trPr>
          <w:jc w:val="center"/>
        </w:trPr>
        <w:tc>
          <w:tcPr>
            <w:tcW w:w="1701" w:type="dxa"/>
          </w:tcPr>
          <w:p w14:paraId="605532F6"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NSE Member Services Officers | Functional activities and enabling systems</w:t>
            </w:r>
          </w:p>
        </w:tc>
        <w:tc>
          <w:tcPr>
            <w:tcW w:w="1271" w:type="dxa"/>
          </w:tcPr>
          <w:p w14:paraId="3F90F74F"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Connect2NSE.com, ENIT, Service Now</w:t>
            </w:r>
          </w:p>
        </w:tc>
        <w:tc>
          <w:tcPr>
            <w:tcW w:w="3260" w:type="dxa"/>
          </w:tcPr>
          <w:p w14:paraId="376C79C7" w14:textId="77777777" w:rsidR="00B33FAD" w:rsidRPr="00FD052F" w:rsidRDefault="00B33FAD" w:rsidP="00D839D7">
            <w:p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Member Services </w:t>
            </w:r>
          </w:p>
          <w:p w14:paraId="5788863B"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Uploading of various documents </w:t>
            </w:r>
          </w:p>
          <w:p w14:paraId="2B927574"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Updating status of various requests and submissions </w:t>
            </w:r>
          </w:p>
          <w:p w14:paraId="2CB0ABD3"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Member enablement </w:t>
            </w:r>
          </w:p>
          <w:p w14:paraId="10BC7879" w14:textId="77777777" w:rsidR="00B33FAD" w:rsidRPr="00FD052F" w:rsidRDefault="00B33FAD" w:rsidP="00D839D7">
            <w:p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Member Services</w:t>
            </w:r>
            <w:r w:rsidRPr="00FD052F">
              <w:rPr>
                <w:rFonts w:asciiTheme="minorHAnsi" w:hAnsiTheme="minorHAnsi" w:cstheme="minorHAnsi"/>
                <w:bCs/>
                <w:sz w:val="15"/>
                <w:szCs w:val="15"/>
                <w:lang w:val="en-US" w:eastAsia="en-US"/>
              </w:rPr>
              <w:br/>
              <w:t xml:space="preserve">• Raising a request to Trade Ops for User ID Management </w:t>
            </w:r>
          </w:p>
          <w:p w14:paraId="6FA6ED1D" w14:textId="4A3F183A" w:rsidR="00B33FAD" w:rsidRPr="00FD052F" w:rsidRDefault="00B33FAD" w:rsidP="00D839D7">
            <w:p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 Raising an adhoc request </w:t>
            </w:r>
          </w:p>
        </w:tc>
        <w:tc>
          <w:tcPr>
            <w:tcW w:w="3686" w:type="dxa"/>
          </w:tcPr>
          <w:p w14:paraId="71E363CC"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Lack of workflow management for internal coordination, obtaining NOCs and follow-ups </w:t>
            </w:r>
          </w:p>
          <w:p w14:paraId="3B788976" w14:textId="77777777" w:rsidR="00B33FAD" w:rsidRPr="00FD052F" w:rsidRDefault="00B33FAD" w:rsidP="002812ED">
            <w:pPr>
              <w:pStyle w:val="ListParagraph"/>
              <w:numPr>
                <w:ilvl w:val="0"/>
                <w:numId w:val="4"/>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Lot of activities which can be automated with timely triggers are still manual </w:t>
            </w:r>
          </w:p>
          <w:p w14:paraId="1A3E538E" w14:textId="77777777" w:rsidR="00B33FAD" w:rsidRPr="00FD052F" w:rsidRDefault="00B33FAD" w:rsidP="00D839D7">
            <w:pPr>
              <w:pStyle w:val="ListParagraph"/>
              <w:ind w:left="360"/>
              <w:rPr>
                <w:rFonts w:asciiTheme="minorHAnsi" w:hAnsiTheme="minorHAnsi" w:cstheme="minorHAnsi"/>
                <w:bCs/>
                <w:sz w:val="15"/>
                <w:szCs w:val="15"/>
                <w:lang w:val="en-US" w:eastAsia="en-US"/>
              </w:rPr>
            </w:pPr>
          </w:p>
          <w:p w14:paraId="64182056" w14:textId="77777777" w:rsidR="00B33FAD" w:rsidRPr="00FD052F" w:rsidRDefault="00B33FAD" w:rsidP="00D839D7">
            <w:pPr>
              <w:pStyle w:val="ListParagraph"/>
              <w:ind w:left="360"/>
              <w:rPr>
                <w:rFonts w:asciiTheme="minorHAnsi" w:hAnsiTheme="minorHAnsi" w:cstheme="minorHAnsi"/>
                <w:bCs/>
                <w:sz w:val="15"/>
                <w:szCs w:val="15"/>
                <w:lang w:val="en-US" w:eastAsia="en-US"/>
              </w:rPr>
            </w:pPr>
          </w:p>
        </w:tc>
      </w:tr>
      <w:tr w:rsidR="00B33FAD" w:rsidRPr="00FD052F" w14:paraId="54FBA0CD" w14:textId="77777777" w:rsidTr="00B56E28">
        <w:trPr>
          <w:jc w:val="center"/>
        </w:trPr>
        <w:tc>
          <w:tcPr>
            <w:tcW w:w="1701" w:type="dxa"/>
          </w:tcPr>
          <w:p w14:paraId="0F8997F4"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NSE Clearing Officers | Functional activities and enabling systems</w:t>
            </w:r>
          </w:p>
        </w:tc>
        <w:tc>
          <w:tcPr>
            <w:tcW w:w="1271" w:type="dxa"/>
          </w:tcPr>
          <w:p w14:paraId="2C973140" w14:textId="77777777" w:rsidR="00B33FAD" w:rsidRPr="00FD052F" w:rsidRDefault="00B33FAD" w:rsidP="00D839D7">
            <w:pPr>
              <w:rPr>
                <w:rFonts w:asciiTheme="minorHAnsi" w:hAnsiTheme="minorHAnsi" w:cstheme="minorHAnsi"/>
                <w:b/>
                <w:sz w:val="15"/>
                <w:szCs w:val="15"/>
                <w:lang w:val="en-US" w:eastAsia="en-US"/>
              </w:rPr>
            </w:pPr>
            <w:r w:rsidRPr="00FD052F">
              <w:rPr>
                <w:rFonts w:asciiTheme="minorHAnsi" w:hAnsiTheme="minorHAnsi" w:cstheme="minorHAnsi"/>
                <w:b/>
                <w:sz w:val="15"/>
                <w:szCs w:val="15"/>
                <w:lang w:val="en-US" w:eastAsia="en-US"/>
              </w:rPr>
              <w:t>Connect2NSE.com, Extranet, NCMS</w:t>
            </w:r>
          </w:p>
        </w:tc>
        <w:tc>
          <w:tcPr>
            <w:tcW w:w="3260" w:type="dxa"/>
          </w:tcPr>
          <w:p w14:paraId="3F493446" w14:textId="77777777" w:rsidR="00B33FAD" w:rsidRPr="00FD052F" w:rsidRDefault="00B33FAD" w:rsidP="00D839D7">
            <w:p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Clearing Operations </w:t>
            </w:r>
          </w:p>
          <w:p w14:paraId="76673AF7" w14:textId="77777777" w:rsidR="00B33FAD" w:rsidRPr="00FD052F" w:rsidRDefault="00B33FAD" w:rsidP="002812ED">
            <w:pPr>
              <w:pStyle w:val="ListParagraph"/>
              <w:numPr>
                <w:ilvl w:val="0"/>
                <w:numId w:val="7"/>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Upload obligation and </w:t>
            </w:r>
          </w:p>
          <w:p w14:paraId="714E1841" w14:textId="77777777" w:rsidR="00B33FAD" w:rsidRPr="00FD052F" w:rsidRDefault="00B33FAD" w:rsidP="00D839D7">
            <w:pPr>
              <w:pStyle w:val="ListParagraph"/>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other files for client </w:t>
            </w:r>
          </w:p>
          <w:p w14:paraId="5C055FA3" w14:textId="77777777" w:rsidR="00B33FAD" w:rsidRPr="00FD052F" w:rsidRDefault="00B33FAD" w:rsidP="002812ED">
            <w:pPr>
              <w:pStyle w:val="ListParagraph"/>
              <w:numPr>
                <w:ilvl w:val="0"/>
                <w:numId w:val="7"/>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Upload master data </w:t>
            </w:r>
          </w:p>
          <w:p w14:paraId="5532CAF4" w14:textId="77777777" w:rsidR="00B33FAD" w:rsidRPr="00FD052F" w:rsidRDefault="00B33FAD" w:rsidP="00D839D7">
            <w:pPr>
              <w:pStyle w:val="ListParagraph"/>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(contract notes, securities, etc.) for client </w:t>
            </w:r>
          </w:p>
          <w:p w14:paraId="18A0CB35" w14:textId="77777777" w:rsidR="00B33FAD" w:rsidRPr="00FD052F" w:rsidRDefault="00B33FAD" w:rsidP="002812ED">
            <w:pPr>
              <w:pStyle w:val="ListParagraph"/>
              <w:numPr>
                <w:ilvl w:val="0"/>
                <w:numId w:val="7"/>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Member enablement and disablement </w:t>
            </w:r>
          </w:p>
          <w:p w14:paraId="0660FE8F" w14:textId="4FB9E292" w:rsidR="00B33FAD" w:rsidRPr="00B56E28" w:rsidRDefault="00B33FAD" w:rsidP="00B56E28">
            <w:pPr>
              <w:pStyle w:val="ListParagraph"/>
              <w:numPr>
                <w:ilvl w:val="0"/>
                <w:numId w:val="7"/>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Obligation reports for members are uploaded on NCMS </w:t>
            </w:r>
          </w:p>
        </w:tc>
        <w:tc>
          <w:tcPr>
            <w:tcW w:w="3686" w:type="dxa"/>
          </w:tcPr>
          <w:p w14:paraId="52126ED8" w14:textId="77777777" w:rsidR="00B33FAD" w:rsidRPr="00FD052F" w:rsidRDefault="00B33FAD" w:rsidP="002812ED">
            <w:pPr>
              <w:pStyle w:val="ListParagraph"/>
              <w:numPr>
                <w:ilvl w:val="0"/>
                <w:numId w:val="7"/>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Lack of automation in performing tasks </w:t>
            </w:r>
          </w:p>
          <w:p w14:paraId="28332578" w14:textId="77777777" w:rsidR="00B33FAD" w:rsidRPr="00FD052F" w:rsidRDefault="00B33FAD" w:rsidP="002812ED">
            <w:pPr>
              <w:pStyle w:val="ListParagraph"/>
              <w:numPr>
                <w:ilvl w:val="0"/>
                <w:numId w:val="7"/>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Lack of visibility on step-by-step statuses of different processes </w:t>
            </w:r>
          </w:p>
          <w:p w14:paraId="4D312DA2" w14:textId="77777777" w:rsidR="00B33FAD" w:rsidRPr="00FD052F" w:rsidRDefault="00B33FAD" w:rsidP="002812ED">
            <w:pPr>
              <w:pStyle w:val="ListParagraph"/>
              <w:numPr>
                <w:ilvl w:val="0"/>
                <w:numId w:val="7"/>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No clear summarized dashboard/view for tracking activities </w:t>
            </w:r>
          </w:p>
          <w:p w14:paraId="72B06CCD" w14:textId="77777777" w:rsidR="00B33FAD" w:rsidRPr="00FD052F" w:rsidRDefault="00B33FAD" w:rsidP="002812ED">
            <w:pPr>
              <w:pStyle w:val="ListParagraph"/>
              <w:numPr>
                <w:ilvl w:val="0"/>
                <w:numId w:val="7"/>
              </w:numPr>
              <w:rPr>
                <w:rFonts w:asciiTheme="minorHAnsi" w:hAnsiTheme="minorHAnsi" w:cstheme="minorHAnsi"/>
                <w:bCs/>
                <w:sz w:val="15"/>
                <w:szCs w:val="15"/>
                <w:lang w:val="en-US" w:eastAsia="en-US"/>
              </w:rPr>
            </w:pPr>
            <w:r w:rsidRPr="00FD052F">
              <w:rPr>
                <w:rFonts w:asciiTheme="minorHAnsi" w:hAnsiTheme="minorHAnsi" w:cstheme="minorHAnsi"/>
                <w:bCs/>
                <w:sz w:val="15"/>
                <w:szCs w:val="15"/>
                <w:lang w:val="en-US" w:eastAsia="en-US"/>
              </w:rPr>
              <w:t xml:space="preserve">Gaps in translating feature enhancement to actual IT req. to final output </w:t>
            </w:r>
          </w:p>
          <w:p w14:paraId="754AE337" w14:textId="77777777" w:rsidR="00B33FAD" w:rsidRPr="00FD052F" w:rsidRDefault="00B33FAD" w:rsidP="00D839D7">
            <w:pPr>
              <w:pStyle w:val="ListParagraph"/>
              <w:rPr>
                <w:rFonts w:asciiTheme="minorHAnsi" w:hAnsiTheme="minorHAnsi" w:cstheme="minorHAnsi"/>
                <w:bCs/>
                <w:sz w:val="15"/>
                <w:szCs w:val="15"/>
                <w:lang w:val="en-US" w:eastAsia="en-US"/>
              </w:rPr>
            </w:pPr>
          </w:p>
        </w:tc>
      </w:tr>
    </w:tbl>
    <w:p w14:paraId="136302BC" w14:textId="77777777" w:rsidR="00B33FAD" w:rsidRPr="00FD052F" w:rsidRDefault="00B33FAD" w:rsidP="00B33FAD">
      <w:pPr>
        <w:rPr>
          <w:rFonts w:asciiTheme="minorHAnsi" w:hAnsiTheme="minorHAnsi" w:cstheme="minorHAnsi"/>
          <w:sz w:val="21"/>
          <w:szCs w:val="21"/>
          <w:lang w:val="en-US" w:eastAsia="en-US"/>
        </w:rPr>
      </w:pPr>
    </w:p>
    <w:p w14:paraId="60E09F1D" w14:textId="77777777" w:rsidR="002A5A4C" w:rsidRPr="00FD052F" w:rsidRDefault="00B33FAD" w:rsidP="002A5A4C">
      <w:pPr>
        <w:pStyle w:val="Heading2"/>
        <w:rPr>
          <w:rFonts w:asciiTheme="minorHAnsi" w:hAnsiTheme="minorHAnsi" w:cstheme="minorHAnsi"/>
          <w:sz w:val="22"/>
          <w:szCs w:val="22"/>
        </w:rPr>
      </w:pPr>
      <w:r w:rsidRPr="00FD052F">
        <w:rPr>
          <w:lang w:val="en-US" w:eastAsia="en-US"/>
        </w:rPr>
        <w:br w:type="page"/>
      </w:r>
      <w:bookmarkStart w:id="12" w:name="_Toc45131051"/>
      <w:bookmarkStart w:id="13" w:name="_Toc48121350"/>
      <w:r w:rsidR="002A5A4C" w:rsidRPr="00FD052F">
        <w:rPr>
          <w:rFonts w:asciiTheme="minorHAnsi" w:hAnsiTheme="minorHAnsi" w:cstheme="minorHAnsi"/>
          <w:sz w:val="22"/>
          <w:szCs w:val="22"/>
        </w:rPr>
        <w:lastRenderedPageBreak/>
        <w:t>Current State Clearing and Exchange Applications</w:t>
      </w:r>
      <w:bookmarkEnd w:id="12"/>
      <w:bookmarkEnd w:id="13"/>
    </w:p>
    <w:p w14:paraId="1AB47D64" w14:textId="12CF9AEB" w:rsidR="002A5A4C" w:rsidRPr="00FD052F" w:rsidRDefault="002A5A4C" w:rsidP="002A5A4C">
      <w:pPr>
        <w:pStyle w:val="ListParagraph"/>
        <w:spacing w:after="160" w:line="259" w:lineRule="auto"/>
        <w:ind w:left="360"/>
        <w:rPr>
          <w:rFonts w:asciiTheme="minorHAnsi" w:hAnsiTheme="minorHAnsi" w:cstheme="minorHAnsi"/>
          <w:sz w:val="21"/>
          <w:szCs w:val="21"/>
          <w:lang w:val="en-US" w:eastAsia="en-US"/>
        </w:rPr>
      </w:pPr>
      <w:r w:rsidRPr="00FD052F">
        <w:rPr>
          <w:rFonts w:asciiTheme="minorHAnsi" w:hAnsiTheme="minorHAnsi" w:cstheme="minorHAnsi"/>
          <w:sz w:val="21"/>
          <w:szCs w:val="21"/>
          <w:lang w:val="en-US" w:eastAsia="en-US"/>
        </w:rPr>
        <w:t>There are several functions that are common across Clearing and Exchange operations. The following table highlights the common areas in the two processing units.</w:t>
      </w:r>
    </w:p>
    <w:tbl>
      <w:tblPr>
        <w:tblStyle w:val="WBPOTable"/>
        <w:tblW w:w="0" w:type="auto"/>
        <w:jc w:val="center"/>
        <w:tblLook w:val="04A0" w:firstRow="1" w:lastRow="0" w:firstColumn="1" w:lastColumn="0" w:noHBand="0" w:noVBand="1"/>
      </w:tblPr>
      <w:tblGrid>
        <w:gridCol w:w="1350"/>
        <w:gridCol w:w="3037"/>
        <w:gridCol w:w="2983"/>
        <w:gridCol w:w="999"/>
      </w:tblGrid>
      <w:tr w:rsidR="002A5A4C" w:rsidRPr="00FD052F" w14:paraId="28DB751E" w14:textId="77777777" w:rsidTr="00B56E28">
        <w:trPr>
          <w:cnfStyle w:val="100000000000" w:firstRow="1" w:lastRow="0" w:firstColumn="0" w:lastColumn="0" w:oddVBand="0" w:evenVBand="0" w:oddHBand="0" w:evenHBand="0" w:firstRowFirstColumn="0" w:firstRowLastColumn="0" w:lastRowFirstColumn="0" w:lastRowLastColumn="0"/>
          <w:trHeight w:val="312"/>
          <w:jc w:val="center"/>
        </w:trPr>
        <w:tc>
          <w:tcPr>
            <w:tcW w:w="1350" w:type="dxa"/>
          </w:tcPr>
          <w:p w14:paraId="08B0A592"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Function</w:t>
            </w:r>
          </w:p>
        </w:tc>
        <w:tc>
          <w:tcPr>
            <w:tcW w:w="3037" w:type="dxa"/>
          </w:tcPr>
          <w:p w14:paraId="7BCC8AAE"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Sub-Function</w:t>
            </w:r>
          </w:p>
        </w:tc>
        <w:tc>
          <w:tcPr>
            <w:tcW w:w="2983" w:type="dxa"/>
          </w:tcPr>
          <w:p w14:paraId="70F141B3"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Realized by Application Type</w:t>
            </w:r>
          </w:p>
        </w:tc>
        <w:tc>
          <w:tcPr>
            <w:tcW w:w="999" w:type="dxa"/>
          </w:tcPr>
          <w:p w14:paraId="7272600B" w14:textId="77777777" w:rsidR="002A5A4C" w:rsidRPr="00FD052F" w:rsidRDefault="002A5A4C" w:rsidP="00467B13">
            <w:pPr>
              <w:spacing w:after="160" w:line="259" w:lineRule="auto"/>
              <w:jc w:val="center"/>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Mobile Enabled</w:t>
            </w:r>
          </w:p>
        </w:tc>
      </w:tr>
      <w:tr w:rsidR="002A5A4C" w:rsidRPr="00FD052F" w14:paraId="1C5BE6EC" w14:textId="77777777" w:rsidTr="00B56E28">
        <w:trPr>
          <w:trHeight w:val="518"/>
          <w:jc w:val="center"/>
        </w:trPr>
        <w:tc>
          <w:tcPr>
            <w:tcW w:w="1350" w:type="dxa"/>
            <w:vMerge w:val="restart"/>
          </w:tcPr>
          <w:p w14:paraId="0628C1C4"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Member Services</w:t>
            </w:r>
          </w:p>
        </w:tc>
        <w:tc>
          <w:tcPr>
            <w:tcW w:w="3037" w:type="dxa"/>
          </w:tcPr>
          <w:p w14:paraId="649E22B7"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Enable/Disable members</w:t>
            </w:r>
          </w:p>
        </w:tc>
        <w:tc>
          <w:tcPr>
            <w:tcW w:w="2983" w:type="dxa"/>
          </w:tcPr>
          <w:p w14:paraId="21A6AE42"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 Case Management Tool</w:t>
            </w:r>
          </w:p>
        </w:tc>
        <w:tc>
          <w:tcPr>
            <w:tcW w:w="999" w:type="dxa"/>
            <w:shd w:val="clear" w:color="auto" w:fill="auto"/>
          </w:tcPr>
          <w:p w14:paraId="1277E369" w14:textId="395C8750" w:rsidR="002A5A4C" w:rsidRPr="00FD052F" w:rsidRDefault="009C6B04" w:rsidP="00467B13">
            <w:pPr>
              <w:spacing w:after="160" w:line="259" w:lineRule="auto"/>
              <w:jc w:val="center"/>
              <w:rPr>
                <w:rFonts w:asciiTheme="minorHAnsi" w:hAnsiTheme="minorHAnsi" w:cstheme="minorHAnsi"/>
                <w:color w:val="FF0000"/>
                <w:sz w:val="13"/>
                <w:szCs w:val="13"/>
                <w:lang w:val="en-US" w:eastAsia="en-US"/>
              </w:rPr>
            </w:pPr>
            <w:r w:rsidRPr="005864F4">
              <w:rPr>
                <w:rFonts w:asciiTheme="minorHAnsi" w:hAnsiTheme="minorHAnsi" w:cstheme="minorHAnsi"/>
                <w:sz w:val="13"/>
                <w:szCs w:val="13"/>
                <w:lang w:val="en-US" w:eastAsia="en-US"/>
              </w:rPr>
              <w:t>No</w:t>
            </w:r>
          </w:p>
        </w:tc>
      </w:tr>
      <w:tr w:rsidR="002A5A4C" w:rsidRPr="00FD052F" w14:paraId="5C7845D4" w14:textId="77777777" w:rsidTr="00B56E28">
        <w:trPr>
          <w:trHeight w:val="499"/>
          <w:jc w:val="center"/>
        </w:trPr>
        <w:tc>
          <w:tcPr>
            <w:tcW w:w="1350" w:type="dxa"/>
            <w:vMerge/>
          </w:tcPr>
          <w:p w14:paraId="0CB6B2EB"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57FAAA46"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Request connectivity</w:t>
            </w:r>
          </w:p>
        </w:tc>
        <w:tc>
          <w:tcPr>
            <w:tcW w:w="2983" w:type="dxa"/>
          </w:tcPr>
          <w:p w14:paraId="46633584"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 Case Management Tool</w:t>
            </w:r>
          </w:p>
        </w:tc>
        <w:tc>
          <w:tcPr>
            <w:tcW w:w="999" w:type="dxa"/>
            <w:shd w:val="clear" w:color="auto" w:fill="auto"/>
          </w:tcPr>
          <w:p w14:paraId="6708ECFB" w14:textId="2D40ABD5"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6E7612F2" w14:textId="77777777" w:rsidTr="00B56E28">
        <w:trPr>
          <w:trHeight w:val="321"/>
          <w:jc w:val="center"/>
        </w:trPr>
        <w:tc>
          <w:tcPr>
            <w:tcW w:w="1350" w:type="dxa"/>
            <w:vMerge/>
          </w:tcPr>
          <w:p w14:paraId="0D1BBE65"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7C63DD23"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 xml:space="preserve">On-boarding &amp; Off-boarding </w:t>
            </w:r>
          </w:p>
        </w:tc>
        <w:tc>
          <w:tcPr>
            <w:tcW w:w="2983" w:type="dxa"/>
          </w:tcPr>
          <w:p w14:paraId="1E278D9D"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6E708A49" w14:textId="773AD0F1"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72E9EDEE" w14:textId="77777777" w:rsidTr="00B56E28">
        <w:trPr>
          <w:trHeight w:val="507"/>
          <w:jc w:val="center"/>
        </w:trPr>
        <w:tc>
          <w:tcPr>
            <w:tcW w:w="1350" w:type="dxa"/>
            <w:vMerge/>
          </w:tcPr>
          <w:p w14:paraId="42C1B4A4"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1C3BD29E"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Colo services</w:t>
            </w:r>
          </w:p>
        </w:tc>
        <w:tc>
          <w:tcPr>
            <w:tcW w:w="2983" w:type="dxa"/>
          </w:tcPr>
          <w:p w14:paraId="3E0BC579"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 Case Management Tool</w:t>
            </w:r>
          </w:p>
        </w:tc>
        <w:tc>
          <w:tcPr>
            <w:tcW w:w="999" w:type="dxa"/>
            <w:shd w:val="clear" w:color="auto" w:fill="auto"/>
          </w:tcPr>
          <w:p w14:paraId="64A39722" w14:textId="57B7B229"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74AF2D6C" w14:textId="77777777" w:rsidTr="00B56E28">
        <w:trPr>
          <w:trHeight w:val="499"/>
          <w:jc w:val="center"/>
        </w:trPr>
        <w:tc>
          <w:tcPr>
            <w:tcW w:w="1350" w:type="dxa"/>
            <w:vMerge/>
          </w:tcPr>
          <w:p w14:paraId="1359C9F6"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76A597A3"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 xml:space="preserve">Register for MFD </w:t>
            </w:r>
          </w:p>
        </w:tc>
        <w:tc>
          <w:tcPr>
            <w:tcW w:w="2983" w:type="dxa"/>
          </w:tcPr>
          <w:p w14:paraId="49B74E09"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 Case Management Tool</w:t>
            </w:r>
          </w:p>
        </w:tc>
        <w:tc>
          <w:tcPr>
            <w:tcW w:w="999" w:type="dxa"/>
            <w:shd w:val="clear" w:color="auto" w:fill="auto"/>
          </w:tcPr>
          <w:p w14:paraId="183998FF" w14:textId="3D3AA2F7"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332606D2" w14:textId="77777777" w:rsidTr="00B56E28">
        <w:trPr>
          <w:trHeight w:val="499"/>
          <w:jc w:val="center"/>
        </w:trPr>
        <w:tc>
          <w:tcPr>
            <w:tcW w:w="1350" w:type="dxa"/>
            <w:vMerge/>
          </w:tcPr>
          <w:p w14:paraId="7F6E90AD"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4FB13435"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 xml:space="preserve">NNF Approvals </w:t>
            </w:r>
          </w:p>
        </w:tc>
        <w:tc>
          <w:tcPr>
            <w:tcW w:w="2983" w:type="dxa"/>
          </w:tcPr>
          <w:p w14:paraId="5C2CBCBA"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 Case Management Tool</w:t>
            </w:r>
          </w:p>
        </w:tc>
        <w:tc>
          <w:tcPr>
            <w:tcW w:w="999" w:type="dxa"/>
            <w:shd w:val="clear" w:color="auto" w:fill="auto"/>
          </w:tcPr>
          <w:p w14:paraId="3B5125DB" w14:textId="0D8AAFEE"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74C7E260" w14:textId="77777777" w:rsidTr="00B56E28">
        <w:trPr>
          <w:trHeight w:val="312"/>
          <w:jc w:val="center"/>
        </w:trPr>
        <w:tc>
          <w:tcPr>
            <w:tcW w:w="1350" w:type="dxa"/>
            <w:vMerge w:val="restart"/>
          </w:tcPr>
          <w:p w14:paraId="54E06BF9"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User Management</w:t>
            </w:r>
          </w:p>
        </w:tc>
        <w:tc>
          <w:tcPr>
            <w:tcW w:w="3037" w:type="dxa"/>
          </w:tcPr>
          <w:p w14:paraId="409B0673"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Add/Delete Users</w:t>
            </w:r>
          </w:p>
        </w:tc>
        <w:tc>
          <w:tcPr>
            <w:tcW w:w="2983" w:type="dxa"/>
          </w:tcPr>
          <w:p w14:paraId="16533F33"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12AC3DB4" w14:textId="002F1C34"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3451F11C" w14:textId="77777777" w:rsidTr="00B56E28">
        <w:trPr>
          <w:trHeight w:val="321"/>
          <w:jc w:val="center"/>
        </w:trPr>
        <w:tc>
          <w:tcPr>
            <w:tcW w:w="1350" w:type="dxa"/>
            <w:vMerge/>
          </w:tcPr>
          <w:p w14:paraId="334481B9"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663171FE"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 xml:space="preserve">Provide user access </w:t>
            </w:r>
          </w:p>
        </w:tc>
        <w:tc>
          <w:tcPr>
            <w:tcW w:w="2983" w:type="dxa"/>
          </w:tcPr>
          <w:p w14:paraId="11EF0AAC"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1A792375" w14:textId="2A59AFEA"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4B47B2B7" w14:textId="77777777" w:rsidTr="00B56E28">
        <w:trPr>
          <w:trHeight w:val="321"/>
          <w:jc w:val="center"/>
        </w:trPr>
        <w:tc>
          <w:tcPr>
            <w:tcW w:w="1350" w:type="dxa"/>
            <w:vMerge/>
          </w:tcPr>
          <w:p w14:paraId="469B7C17"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55F44BAE"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 xml:space="preserve">Update user details </w:t>
            </w:r>
          </w:p>
        </w:tc>
        <w:tc>
          <w:tcPr>
            <w:tcW w:w="2983" w:type="dxa"/>
          </w:tcPr>
          <w:p w14:paraId="18083D70"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0F29A265" w14:textId="4DBE6040"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79E883B4" w14:textId="77777777" w:rsidTr="00B56E28">
        <w:trPr>
          <w:trHeight w:val="321"/>
          <w:jc w:val="center"/>
        </w:trPr>
        <w:tc>
          <w:tcPr>
            <w:tcW w:w="1350" w:type="dxa"/>
            <w:vMerge/>
          </w:tcPr>
          <w:p w14:paraId="189FEEE6"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4A9CADEB"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 xml:space="preserve">Enable Maker-Checker </w:t>
            </w:r>
          </w:p>
        </w:tc>
        <w:tc>
          <w:tcPr>
            <w:tcW w:w="2983" w:type="dxa"/>
          </w:tcPr>
          <w:p w14:paraId="77C8EB55"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71F90959" w14:textId="1B7F60FA"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26F09A2A" w14:textId="77777777" w:rsidTr="00B56E28">
        <w:trPr>
          <w:trHeight w:val="312"/>
          <w:jc w:val="center"/>
        </w:trPr>
        <w:tc>
          <w:tcPr>
            <w:tcW w:w="1350" w:type="dxa"/>
            <w:vMerge w:val="restart"/>
          </w:tcPr>
          <w:p w14:paraId="681191A4"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Compliance</w:t>
            </w:r>
          </w:p>
        </w:tc>
        <w:tc>
          <w:tcPr>
            <w:tcW w:w="3037" w:type="dxa"/>
          </w:tcPr>
          <w:p w14:paraId="050D2729"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 xml:space="preserve">Role-wise allocation of docs. for verification </w:t>
            </w:r>
          </w:p>
        </w:tc>
        <w:tc>
          <w:tcPr>
            <w:tcW w:w="2983" w:type="dxa"/>
          </w:tcPr>
          <w:p w14:paraId="64A3F68E"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Internal App, Case Management Tool</w:t>
            </w:r>
          </w:p>
        </w:tc>
        <w:tc>
          <w:tcPr>
            <w:tcW w:w="999" w:type="dxa"/>
            <w:shd w:val="clear" w:color="auto" w:fill="auto"/>
          </w:tcPr>
          <w:p w14:paraId="01369B4D" w14:textId="1C8BFAE8"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6CDB8F6A" w14:textId="77777777" w:rsidTr="00B56E28">
        <w:trPr>
          <w:trHeight w:val="312"/>
          <w:jc w:val="center"/>
        </w:trPr>
        <w:tc>
          <w:tcPr>
            <w:tcW w:w="1350" w:type="dxa"/>
            <w:vMerge/>
          </w:tcPr>
          <w:p w14:paraId="7756F1C8"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5D8677A8"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 xml:space="preserve">Verify documents </w:t>
            </w:r>
          </w:p>
        </w:tc>
        <w:tc>
          <w:tcPr>
            <w:tcW w:w="2983" w:type="dxa"/>
          </w:tcPr>
          <w:p w14:paraId="0AA96324"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Internal App</w:t>
            </w:r>
          </w:p>
        </w:tc>
        <w:tc>
          <w:tcPr>
            <w:tcW w:w="999" w:type="dxa"/>
            <w:shd w:val="clear" w:color="auto" w:fill="auto"/>
          </w:tcPr>
          <w:p w14:paraId="1F4D2044" w14:textId="412547A9"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4AD65E04" w14:textId="77777777" w:rsidTr="00B56E28">
        <w:trPr>
          <w:trHeight w:val="312"/>
          <w:jc w:val="center"/>
        </w:trPr>
        <w:tc>
          <w:tcPr>
            <w:tcW w:w="1350" w:type="dxa"/>
            <w:vMerge/>
          </w:tcPr>
          <w:p w14:paraId="3E19D6FC"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00595698"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 xml:space="preserve">Update announcements </w:t>
            </w:r>
          </w:p>
        </w:tc>
        <w:tc>
          <w:tcPr>
            <w:tcW w:w="2983" w:type="dxa"/>
          </w:tcPr>
          <w:p w14:paraId="7E5BBEE9"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20B7EB9B" w14:textId="4E3AECC5"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4BA2C391" w14:textId="77777777" w:rsidTr="00B56E28">
        <w:trPr>
          <w:trHeight w:val="321"/>
          <w:jc w:val="center"/>
        </w:trPr>
        <w:tc>
          <w:tcPr>
            <w:tcW w:w="1350" w:type="dxa"/>
            <w:vMerge/>
          </w:tcPr>
          <w:p w14:paraId="1CE1AEF3"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19015E8C"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Submit regulatory docs.</w:t>
            </w:r>
          </w:p>
        </w:tc>
        <w:tc>
          <w:tcPr>
            <w:tcW w:w="2983" w:type="dxa"/>
          </w:tcPr>
          <w:p w14:paraId="6494D229"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3C4F5CAA" w14:textId="00B8159D"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77E58BB0" w14:textId="77777777" w:rsidTr="00B56E28">
        <w:trPr>
          <w:trHeight w:val="312"/>
          <w:jc w:val="center"/>
        </w:trPr>
        <w:tc>
          <w:tcPr>
            <w:tcW w:w="1350" w:type="dxa"/>
            <w:vMerge/>
          </w:tcPr>
          <w:p w14:paraId="3E357B66"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24CBDD36"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Submit compliance docs.</w:t>
            </w:r>
          </w:p>
        </w:tc>
        <w:tc>
          <w:tcPr>
            <w:tcW w:w="2983" w:type="dxa"/>
          </w:tcPr>
          <w:p w14:paraId="3BF21C56"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5235E02A" w14:textId="459A1B41"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24542966" w14:textId="77777777" w:rsidTr="00B56E28">
        <w:trPr>
          <w:trHeight w:val="312"/>
          <w:jc w:val="center"/>
        </w:trPr>
        <w:tc>
          <w:tcPr>
            <w:tcW w:w="1350" w:type="dxa"/>
            <w:vMerge/>
          </w:tcPr>
          <w:p w14:paraId="3C2CD660"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1F28E909"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Submit de/merger docs.</w:t>
            </w:r>
          </w:p>
        </w:tc>
        <w:tc>
          <w:tcPr>
            <w:tcW w:w="2983" w:type="dxa"/>
          </w:tcPr>
          <w:p w14:paraId="7F80AEAB"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06B9E35D" w14:textId="441476B6"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3FBC4422" w14:textId="77777777" w:rsidTr="00B56E28">
        <w:trPr>
          <w:trHeight w:val="312"/>
          <w:jc w:val="center"/>
        </w:trPr>
        <w:tc>
          <w:tcPr>
            <w:tcW w:w="1350" w:type="dxa"/>
            <w:vMerge/>
          </w:tcPr>
          <w:p w14:paraId="4BC4F3E3"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5DCD3064"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 xml:space="preserve">Download member certificate </w:t>
            </w:r>
          </w:p>
        </w:tc>
        <w:tc>
          <w:tcPr>
            <w:tcW w:w="2983" w:type="dxa"/>
          </w:tcPr>
          <w:p w14:paraId="23C65FDF"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0C58A4F0" w14:textId="3121E3C1"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035BE490" w14:textId="77777777" w:rsidTr="00B56E28">
        <w:trPr>
          <w:trHeight w:val="312"/>
          <w:jc w:val="center"/>
        </w:trPr>
        <w:tc>
          <w:tcPr>
            <w:tcW w:w="1350" w:type="dxa"/>
            <w:vMerge w:val="restart"/>
          </w:tcPr>
          <w:p w14:paraId="348EA7FD"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Helpdesk</w:t>
            </w:r>
          </w:p>
        </w:tc>
        <w:tc>
          <w:tcPr>
            <w:tcW w:w="3037" w:type="dxa"/>
          </w:tcPr>
          <w:p w14:paraId="5FCF745E"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Access FAQs</w:t>
            </w:r>
          </w:p>
        </w:tc>
        <w:tc>
          <w:tcPr>
            <w:tcW w:w="2983" w:type="dxa"/>
          </w:tcPr>
          <w:p w14:paraId="34B023B9"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6457476C" w14:textId="7C2B3409"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072F27E8" w14:textId="77777777" w:rsidTr="00B56E28">
        <w:trPr>
          <w:trHeight w:val="312"/>
          <w:jc w:val="center"/>
        </w:trPr>
        <w:tc>
          <w:tcPr>
            <w:tcW w:w="1350" w:type="dxa"/>
            <w:vMerge/>
          </w:tcPr>
          <w:p w14:paraId="775C121F"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223016BD"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Register queries</w:t>
            </w:r>
          </w:p>
        </w:tc>
        <w:tc>
          <w:tcPr>
            <w:tcW w:w="2983" w:type="dxa"/>
          </w:tcPr>
          <w:p w14:paraId="29E524A8"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 Internal App, Case Management Tool</w:t>
            </w:r>
          </w:p>
        </w:tc>
        <w:tc>
          <w:tcPr>
            <w:tcW w:w="999" w:type="dxa"/>
            <w:shd w:val="clear" w:color="auto" w:fill="auto"/>
          </w:tcPr>
          <w:p w14:paraId="56BC0C42" w14:textId="20782935"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631379E7" w14:textId="77777777" w:rsidTr="00B56E28">
        <w:trPr>
          <w:trHeight w:val="312"/>
          <w:jc w:val="center"/>
        </w:trPr>
        <w:tc>
          <w:tcPr>
            <w:tcW w:w="1350" w:type="dxa"/>
            <w:vMerge/>
          </w:tcPr>
          <w:p w14:paraId="371AA049"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1383E26B"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Solve queries</w:t>
            </w:r>
          </w:p>
        </w:tc>
        <w:tc>
          <w:tcPr>
            <w:tcW w:w="2983" w:type="dxa"/>
          </w:tcPr>
          <w:p w14:paraId="4591EACD"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Internal App, Case Management Tool</w:t>
            </w:r>
          </w:p>
        </w:tc>
        <w:tc>
          <w:tcPr>
            <w:tcW w:w="999" w:type="dxa"/>
            <w:shd w:val="clear" w:color="auto" w:fill="auto"/>
          </w:tcPr>
          <w:p w14:paraId="09E9A2B4" w14:textId="601B05BF"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09468197" w14:textId="77777777" w:rsidTr="00B56E28">
        <w:trPr>
          <w:trHeight w:val="312"/>
          <w:jc w:val="center"/>
        </w:trPr>
        <w:tc>
          <w:tcPr>
            <w:tcW w:w="1350" w:type="dxa"/>
            <w:vMerge/>
          </w:tcPr>
          <w:p w14:paraId="7D387AB1"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7AC7C817"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Internal allocation</w:t>
            </w:r>
          </w:p>
        </w:tc>
        <w:tc>
          <w:tcPr>
            <w:tcW w:w="2983" w:type="dxa"/>
          </w:tcPr>
          <w:p w14:paraId="5D541ADB"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Internal App, Case Management Tool</w:t>
            </w:r>
          </w:p>
        </w:tc>
        <w:tc>
          <w:tcPr>
            <w:tcW w:w="999" w:type="dxa"/>
            <w:shd w:val="clear" w:color="auto" w:fill="auto"/>
          </w:tcPr>
          <w:p w14:paraId="7E97312D" w14:textId="07B8643B"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35AA7281" w14:textId="77777777" w:rsidTr="00B56E28">
        <w:trPr>
          <w:trHeight w:val="312"/>
          <w:jc w:val="center"/>
        </w:trPr>
        <w:tc>
          <w:tcPr>
            <w:tcW w:w="1350" w:type="dxa"/>
            <w:vMerge/>
          </w:tcPr>
          <w:p w14:paraId="70E6233E"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47E2F3DD"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 xml:space="preserve">Chat with Chatbots/Support </w:t>
            </w:r>
          </w:p>
        </w:tc>
        <w:tc>
          <w:tcPr>
            <w:tcW w:w="2983" w:type="dxa"/>
          </w:tcPr>
          <w:p w14:paraId="68B24651"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 Internal App</w:t>
            </w:r>
          </w:p>
        </w:tc>
        <w:tc>
          <w:tcPr>
            <w:tcW w:w="999" w:type="dxa"/>
            <w:shd w:val="clear" w:color="auto" w:fill="auto"/>
          </w:tcPr>
          <w:p w14:paraId="1A4073E2" w14:textId="3CD18FB9"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47EB13A6" w14:textId="77777777" w:rsidTr="00B56E28">
        <w:trPr>
          <w:trHeight w:val="312"/>
          <w:jc w:val="center"/>
        </w:trPr>
        <w:tc>
          <w:tcPr>
            <w:tcW w:w="1350" w:type="dxa"/>
            <w:vMerge w:val="restart"/>
          </w:tcPr>
          <w:p w14:paraId="66F78AB0"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MIS</w:t>
            </w:r>
          </w:p>
        </w:tc>
        <w:tc>
          <w:tcPr>
            <w:tcW w:w="3037" w:type="dxa"/>
          </w:tcPr>
          <w:p w14:paraId="41907B3F"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 xml:space="preserve">View/download trade reports </w:t>
            </w:r>
          </w:p>
        </w:tc>
        <w:tc>
          <w:tcPr>
            <w:tcW w:w="2983" w:type="dxa"/>
          </w:tcPr>
          <w:p w14:paraId="5ED4FCA5"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2BED4133" w14:textId="47E9D7DE"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70DC67A9" w14:textId="77777777" w:rsidTr="00B56E28">
        <w:trPr>
          <w:trHeight w:val="312"/>
          <w:jc w:val="center"/>
        </w:trPr>
        <w:tc>
          <w:tcPr>
            <w:tcW w:w="1350" w:type="dxa"/>
            <w:vMerge/>
          </w:tcPr>
          <w:p w14:paraId="205DA425"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436ED4F1"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 xml:space="preserve">View/download collateral util. </w:t>
            </w:r>
          </w:p>
        </w:tc>
        <w:tc>
          <w:tcPr>
            <w:tcW w:w="2983" w:type="dxa"/>
          </w:tcPr>
          <w:p w14:paraId="0DEBEF8E"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2F51D16F" w14:textId="710B2E78"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39CB8F2A" w14:textId="77777777" w:rsidTr="00B56E28">
        <w:trPr>
          <w:trHeight w:val="312"/>
          <w:jc w:val="center"/>
        </w:trPr>
        <w:tc>
          <w:tcPr>
            <w:tcW w:w="1350" w:type="dxa"/>
            <w:vMerge/>
          </w:tcPr>
          <w:p w14:paraId="5281C484"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575CDB30"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 xml:space="preserve">View/download margin reports </w:t>
            </w:r>
          </w:p>
        </w:tc>
        <w:tc>
          <w:tcPr>
            <w:tcW w:w="2983" w:type="dxa"/>
          </w:tcPr>
          <w:p w14:paraId="2051951C"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74D21063" w14:textId="5502B518"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76842288" w14:textId="77777777" w:rsidTr="00B56E28">
        <w:trPr>
          <w:trHeight w:val="312"/>
          <w:jc w:val="center"/>
        </w:trPr>
        <w:tc>
          <w:tcPr>
            <w:tcW w:w="1350" w:type="dxa"/>
            <w:vMerge/>
          </w:tcPr>
          <w:p w14:paraId="514018FF"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230BC734"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View/download risk volatility</w:t>
            </w:r>
          </w:p>
        </w:tc>
        <w:tc>
          <w:tcPr>
            <w:tcW w:w="2983" w:type="dxa"/>
          </w:tcPr>
          <w:p w14:paraId="15E5E432"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2F6FFE86" w14:textId="63EA2B2A"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4A7226FE" w14:textId="77777777" w:rsidTr="00B56E28">
        <w:trPr>
          <w:trHeight w:val="312"/>
          <w:jc w:val="center"/>
        </w:trPr>
        <w:tc>
          <w:tcPr>
            <w:tcW w:w="1350" w:type="dxa"/>
            <w:vMerge/>
          </w:tcPr>
          <w:p w14:paraId="462DC307"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649FB4B0"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 xml:space="preserve">View summarized dashboards </w:t>
            </w:r>
          </w:p>
        </w:tc>
        <w:tc>
          <w:tcPr>
            <w:tcW w:w="2983" w:type="dxa"/>
          </w:tcPr>
          <w:p w14:paraId="5DE3B946"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04479D82" w14:textId="4E839242"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29456E83" w14:textId="77777777" w:rsidTr="00B56E28">
        <w:trPr>
          <w:trHeight w:val="312"/>
          <w:jc w:val="center"/>
        </w:trPr>
        <w:tc>
          <w:tcPr>
            <w:tcW w:w="1350" w:type="dxa"/>
            <w:vMerge/>
          </w:tcPr>
          <w:p w14:paraId="184EC2E8"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3037" w:type="dxa"/>
          </w:tcPr>
          <w:p w14:paraId="2097EF96"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View/download Bhav copies</w:t>
            </w:r>
          </w:p>
        </w:tc>
        <w:tc>
          <w:tcPr>
            <w:tcW w:w="2983" w:type="dxa"/>
          </w:tcPr>
          <w:p w14:paraId="7FCF14E5"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999" w:type="dxa"/>
            <w:shd w:val="clear" w:color="auto" w:fill="auto"/>
          </w:tcPr>
          <w:p w14:paraId="4661995D" w14:textId="2986D51B"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bl>
    <w:p w14:paraId="67AD5661" w14:textId="77777777" w:rsidR="002A5A4C" w:rsidRPr="00FD052F" w:rsidRDefault="002A5A4C" w:rsidP="002A5A4C">
      <w:pPr>
        <w:pStyle w:val="ListParagraph"/>
        <w:spacing w:after="160" w:line="259" w:lineRule="auto"/>
        <w:ind w:left="360"/>
        <w:rPr>
          <w:rFonts w:asciiTheme="minorHAnsi" w:hAnsiTheme="minorHAnsi" w:cstheme="minorHAnsi"/>
          <w:sz w:val="21"/>
          <w:szCs w:val="21"/>
          <w:lang w:val="en-US" w:eastAsia="en-US"/>
        </w:rPr>
      </w:pPr>
    </w:p>
    <w:p w14:paraId="7FD7A951" w14:textId="2FEF6F24" w:rsidR="002A5A4C" w:rsidRPr="00FD052F" w:rsidRDefault="002A5A4C" w:rsidP="002A5A4C">
      <w:pPr>
        <w:pStyle w:val="ListParagraph"/>
        <w:spacing w:after="160" w:line="259" w:lineRule="auto"/>
        <w:ind w:left="360"/>
        <w:rPr>
          <w:rFonts w:asciiTheme="minorHAnsi" w:hAnsiTheme="minorHAnsi" w:cstheme="minorHAnsi"/>
          <w:sz w:val="21"/>
          <w:szCs w:val="21"/>
          <w:lang w:val="en-US" w:eastAsia="en-US"/>
        </w:rPr>
      </w:pPr>
      <w:r w:rsidRPr="00FD052F">
        <w:rPr>
          <w:rFonts w:asciiTheme="minorHAnsi" w:hAnsiTheme="minorHAnsi" w:cstheme="minorHAnsi"/>
          <w:sz w:val="21"/>
          <w:szCs w:val="21"/>
          <w:lang w:val="en-US" w:eastAsia="en-US"/>
        </w:rPr>
        <w:t>The distinct functionalities between clearing and exchange functions are highlighted below.</w:t>
      </w:r>
    </w:p>
    <w:tbl>
      <w:tblPr>
        <w:tblStyle w:val="WBPOTable"/>
        <w:tblW w:w="0" w:type="auto"/>
        <w:jc w:val="center"/>
        <w:tblLook w:val="04A0" w:firstRow="1" w:lastRow="0" w:firstColumn="1" w:lastColumn="0" w:noHBand="0" w:noVBand="1"/>
      </w:tblPr>
      <w:tblGrid>
        <w:gridCol w:w="1482"/>
        <w:gridCol w:w="4188"/>
        <w:gridCol w:w="2694"/>
        <w:gridCol w:w="790"/>
      </w:tblGrid>
      <w:tr w:rsidR="002A5A4C" w:rsidRPr="00FD052F" w14:paraId="3DCF843B" w14:textId="77777777" w:rsidTr="00467B13">
        <w:trPr>
          <w:cnfStyle w:val="100000000000" w:firstRow="1" w:lastRow="0" w:firstColumn="0" w:lastColumn="0" w:oddVBand="0" w:evenVBand="0" w:oddHBand="0" w:evenHBand="0" w:firstRowFirstColumn="0" w:firstRowLastColumn="0" w:lastRowFirstColumn="0" w:lastRowLastColumn="0"/>
          <w:trHeight w:val="315"/>
          <w:jc w:val="center"/>
        </w:trPr>
        <w:tc>
          <w:tcPr>
            <w:tcW w:w="1482" w:type="dxa"/>
          </w:tcPr>
          <w:p w14:paraId="0F877FB7"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Function</w:t>
            </w:r>
          </w:p>
        </w:tc>
        <w:tc>
          <w:tcPr>
            <w:tcW w:w="4188" w:type="dxa"/>
          </w:tcPr>
          <w:p w14:paraId="5C3B498C"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Sub-Function</w:t>
            </w:r>
          </w:p>
        </w:tc>
        <w:tc>
          <w:tcPr>
            <w:tcW w:w="2694" w:type="dxa"/>
          </w:tcPr>
          <w:p w14:paraId="6981774B"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Realized by Application Type</w:t>
            </w:r>
          </w:p>
        </w:tc>
        <w:tc>
          <w:tcPr>
            <w:tcW w:w="790" w:type="dxa"/>
          </w:tcPr>
          <w:p w14:paraId="26CA669E" w14:textId="77777777" w:rsidR="002A5A4C" w:rsidRPr="00FD052F" w:rsidRDefault="002A5A4C" w:rsidP="00467B13">
            <w:pPr>
              <w:spacing w:after="160" w:line="259" w:lineRule="auto"/>
              <w:jc w:val="center"/>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Mobile Enabled</w:t>
            </w:r>
          </w:p>
        </w:tc>
      </w:tr>
      <w:tr w:rsidR="002A5A4C" w:rsidRPr="00FD052F" w14:paraId="41EA96B7" w14:textId="77777777" w:rsidTr="009C6B04">
        <w:trPr>
          <w:trHeight w:val="523"/>
          <w:jc w:val="center"/>
        </w:trPr>
        <w:tc>
          <w:tcPr>
            <w:tcW w:w="1482" w:type="dxa"/>
            <w:vMerge w:val="restart"/>
          </w:tcPr>
          <w:p w14:paraId="5D109430" w14:textId="77777777" w:rsidR="002A5A4C" w:rsidRPr="00FD052F" w:rsidRDefault="002A5A4C" w:rsidP="00467B13">
            <w:pPr>
              <w:spacing w:after="160" w:line="259" w:lineRule="auto"/>
              <w:rPr>
                <w:rFonts w:asciiTheme="minorHAnsi" w:hAnsiTheme="minorHAnsi" w:cstheme="minorHAnsi"/>
                <w:b/>
                <w:bCs/>
                <w:sz w:val="13"/>
                <w:szCs w:val="13"/>
                <w:lang w:val="en-US" w:eastAsia="en-US"/>
              </w:rPr>
            </w:pPr>
            <w:r w:rsidRPr="00FD052F">
              <w:rPr>
                <w:rFonts w:asciiTheme="minorHAnsi" w:hAnsiTheme="minorHAnsi" w:cstheme="minorHAnsi"/>
                <w:b/>
                <w:bCs/>
                <w:sz w:val="13"/>
                <w:szCs w:val="13"/>
                <w:lang w:val="en-US" w:eastAsia="en-US"/>
              </w:rPr>
              <w:t>Clearing</w:t>
            </w:r>
          </w:p>
        </w:tc>
        <w:tc>
          <w:tcPr>
            <w:tcW w:w="4188" w:type="dxa"/>
          </w:tcPr>
          <w:p w14:paraId="6011DD96"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Approve/Confirm trades</w:t>
            </w:r>
          </w:p>
        </w:tc>
        <w:tc>
          <w:tcPr>
            <w:tcW w:w="2694" w:type="dxa"/>
          </w:tcPr>
          <w:p w14:paraId="286EAFC4"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3959B7BD" w14:textId="5E19A240" w:rsidR="002A5A4C" w:rsidRPr="00FD052F" w:rsidRDefault="00044E9A" w:rsidP="00467B13">
            <w:pPr>
              <w:spacing w:after="160" w:line="259" w:lineRule="auto"/>
              <w:jc w:val="center"/>
              <w:rPr>
                <w:rFonts w:asciiTheme="minorHAnsi" w:hAnsiTheme="minorHAnsi" w:cstheme="minorHAnsi"/>
                <w:color w:val="FF0000"/>
                <w:sz w:val="13"/>
                <w:szCs w:val="13"/>
                <w:lang w:val="en-US" w:eastAsia="en-US"/>
              </w:rPr>
            </w:pPr>
            <w:r w:rsidRPr="00044E9A">
              <w:rPr>
                <w:rFonts w:asciiTheme="minorHAnsi" w:hAnsiTheme="minorHAnsi" w:cstheme="minorHAnsi"/>
                <w:color w:val="000000" w:themeColor="text1"/>
                <w:sz w:val="13"/>
                <w:szCs w:val="13"/>
                <w:lang w:val="en-US" w:eastAsia="en-US"/>
              </w:rPr>
              <w:t>No</w:t>
            </w:r>
          </w:p>
        </w:tc>
      </w:tr>
      <w:tr w:rsidR="002A5A4C" w:rsidRPr="00FD052F" w14:paraId="36207B76" w14:textId="77777777" w:rsidTr="009C6B04">
        <w:trPr>
          <w:trHeight w:val="504"/>
          <w:jc w:val="center"/>
        </w:trPr>
        <w:tc>
          <w:tcPr>
            <w:tcW w:w="1482" w:type="dxa"/>
            <w:vMerge/>
          </w:tcPr>
          <w:p w14:paraId="5FA4C824"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4F9EE8DD"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Pay-in Funds &amp; Securities</w:t>
            </w:r>
          </w:p>
        </w:tc>
        <w:tc>
          <w:tcPr>
            <w:tcW w:w="2694" w:type="dxa"/>
          </w:tcPr>
          <w:p w14:paraId="1E5853AF"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3D8F1B8B" w14:textId="0381DEB0"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49F29CF6" w14:textId="77777777" w:rsidTr="009C6B04">
        <w:trPr>
          <w:trHeight w:val="324"/>
          <w:jc w:val="center"/>
        </w:trPr>
        <w:tc>
          <w:tcPr>
            <w:tcW w:w="1482" w:type="dxa"/>
            <w:vMerge/>
          </w:tcPr>
          <w:p w14:paraId="172D4126"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3E291C22"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Check statuses of pay-in &amp; out</w:t>
            </w:r>
          </w:p>
        </w:tc>
        <w:tc>
          <w:tcPr>
            <w:tcW w:w="2694" w:type="dxa"/>
          </w:tcPr>
          <w:p w14:paraId="4A290936"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235333B0" w14:textId="288ED6F4" w:rsidR="002A5A4C" w:rsidRPr="00FD052F" w:rsidRDefault="009C6B04" w:rsidP="00044E9A">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6644EDCA" w14:textId="77777777" w:rsidTr="009C6B04">
        <w:trPr>
          <w:trHeight w:val="512"/>
          <w:jc w:val="center"/>
        </w:trPr>
        <w:tc>
          <w:tcPr>
            <w:tcW w:w="1482" w:type="dxa"/>
            <w:vMerge/>
          </w:tcPr>
          <w:p w14:paraId="7B7C61C7"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6DC01C61"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Set auto-approval limits</w:t>
            </w:r>
          </w:p>
        </w:tc>
        <w:tc>
          <w:tcPr>
            <w:tcW w:w="2694" w:type="dxa"/>
          </w:tcPr>
          <w:p w14:paraId="7E0DB6A3"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6F247FBA" w14:textId="2848B61E"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15316BA9" w14:textId="77777777" w:rsidTr="009C6B04">
        <w:trPr>
          <w:trHeight w:val="504"/>
          <w:jc w:val="center"/>
        </w:trPr>
        <w:tc>
          <w:tcPr>
            <w:tcW w:w="1482" w:type="dxa"/>
            <w:vMerge/>
          </w:tcPr>
          <w:p w14:paraId="7D635BE2"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67C8F6D1"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Transfer Obligation</w:t>
            </w:r>
          </w:p>
        </w:tc>
        <w:tc>
          <w:tcPr>
            <w:tcW w:w="2694" w:type="dxa"/>
          </w:tcPr>
          <w:p w14:paraId="23B1AABC"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Internal App</w:t>
            </w:r>
          </w:p>
        </w:tc>
        <w:tc>
          <w:tcPr>
            <w:tcW w:w="790" w:type="dxa"/>
            <w:shd w:val="clear" w:color="auto" w:fill="auto"/>
          </w:tcPr>
          <w:p w14:paraId="71EFBCF8" w14:textId="087F6EE0"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60960404" w14:textId="77777777" w:rsidTr="009C6B04">
        <w:trPr>
          <w:trHeight w:val="504"/>
          <w:jc w:val="center"/>
        </w:trPr>
        <w:tc>
          <w:tcPr>
            <w:tcW w:w="1482" w:type="dxa"/>
            <w:vMerge/>
          </w:tcPr>
          <w:p w14:paraId="23FBE5B9"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11A8ADF2"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Enforce penalties</w:t>
            </w:r>
          </w:p>
        </w:tc>
        <w:tc>
          <w:tcPr>
            <w:tcW w:w="2694" w:type="dxa"/>
          </w:tcPr>
          <w:p w14:paraId="0F25D830"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Internal App</w:t>
            </w:r>
          </w:p>
        </w:tc>
        <w:tc>
          <w:tcPr>
            <w:tcW w:w="790" w:type="dxa"/>
            <w:shd w:val="clear" w:color="auto" w:fill="auto"/>
          </w:tcPr>
          <w:p w14:paraId="39E3508D" w14:textId="1BCD2FEA"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65FDCB80" w14:textId="77777777" w:rsidTr="009C6B04">
        <w:trPr>
          <w:trHeight w:val="504"/>
          <w:jc w:val="center"/>
        </w:trPr>
        <w:tc>
          <w:tcPr>
            <w:tcW w:w="1482" w:type="dxa"/>
            <w:vMerge/>
          </w:tcPr>
          <w:p w14:paraId="762502A3"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04E32AB8"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Modify Orders</w:t>
            </w:r>
          </w:p>
        </w:tc>
        <w:tc>
          <w:tcPr>
            <w:tcW w:w="2694" w:type="dxa"/>
          </w:tcPr>
          <w:p w14:paraId="19EA7FEE"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543A91F2" w14:textId="29B3E1C0"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4E6302BF" w14:textId="77777777" w:rsidTr="009C6B04">
        <w:trPr>
          <w:trHeight w:val="504"/>
          <w:jc w:val="center"/>
        </w:trPr>
        <w:tc>
          <w:tcPr>
            <w:tcW w:w="1482" w:type="dxa"/>
            <w:vMerge/>
          </w:tcPr>
          <w:p w14:paraId="5474DE7E"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22885E51"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Modify CP Codes</w:t>
            </w:r>
          </w:p>
        </w:tc>
        <w:tc>
          <w:tcPr>
            <w:tcW w:w="2694" w:type="dxa"/>
          </w:tcPr>
          <w:p w14:paraId="64971B65"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1402E6F5" w14:textId="74E85000"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7ACA210E" w14:textId="77777777" w:rsidTr="009C6B04">
        <w:trPr>
          <w:trHeight w:val="504"/>
          <w:jc w:val="center"/>
        </w:trPr>
        <w:tc>
          <w:tcPr>
            <w:tcW w:w="1482" w:type="dxa"/>
            <w:vMerge/>
          </w:tcPr>
          <w:p w14:paraId="476D26A3"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41701F78"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Allocate OTRs</w:t>
            </w:r>
          </w:p>
        </w:tc>
        <w:tc>
          <w:tcPr>
            <w:tcW w:w="2694" w:type="dxa"/>
          </w:tcPr>
          <w:p w14:paraId="057419C9"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520DE9AB" w14:textId="0F51F442"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6C38F846" w14:textId="77777777" w:rsidTr="009C6B04">
        <w:trPr>
          <w:trHeight w:val="315"/>
          <w:jc w:val="center"/>
        </w:trPr>
        <w:tc>
          <w:tcPr>
            <w:tcW w:w="1482" w:type="dxa"/>
            <w:vMerge w:val="restart"/>
          </w:tcPr>
          <w:p w14:paraId="3763116B" w14:textId="77777777" w:rsidR="002A5A4C" w:rsidRPr="00FD052F" w:rsidRDefault="002A5A4C" w:rsidP="00467B13">
            <w:pPr>
              <w:spacing w:after="160" w:line="259" w:lineRule="auto"/>
              <w:rPr>
                <w:rFonts w:asciiTheme="minorHAnsi" w:hAnsiTheme="minorHAnsi" w:cstheme="minorHAnsi"/>
                <w:b/>
                <w:bCs/>
                <w:sz w:val="13"/>
                <w:szCs w:val="13"/>
                <w:lang w:val="en-US" w:eastAsia="en-US"/>
              </w:rPr>
            </w:pPr>
            <w:r w:rsidRPr="00FD052F">
              <w:rPr>
                <w:rFonts w:asciiTheme="minorHAnsi" w:hAnsiTheme="minorHAnsi" w:cstheme="minorHAnsi"/>
                <w:b/>
                <w:bCs/>
                <w:sz w:val="13"/>
                <w:szCs w:val="13"/>
                <w:lang w:val="en-US" w:eastAsia="en-US"/>
              </w:rPr>
              <w:t>Risk Management</w:t>
            </w:r>
          </w:p>
        </w:tc>
        <w:tc>
          <w:tcPr>
            <w:tcW w:w="4188" w:type="dxa"/>
          </w:tcPr>
          <w:p w14:paraId="6EA00F1C"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Check real-time margins</w:t>
            </w:r>
          </w:p>
        </w:tc>
        <w:tc>
          <w:tcPr>
            <w:tcW w:w="2694" w:type="dxa"/>
          </w:tcPr>
          <w:p w14:paraId="0D708BD4"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31B0F1CC" w14:textId="0AD9147A"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44CAD817" w14:textId="77777777" w:rsidTr="009C6B04">
        <w:trPr>
          <w:trHeight w:val="324"/>
          <w:jc w:val="center"/>
        </w:trPr>
        <w:tc>
          <w:tcPr>
            <w:tcW w:w="1482" w:type="dxa"/>
            <w:vMerge/>
          </w:tcPr>
          <w:p w14:paraId="6099751D"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7A2EB1B9"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Set TM-wise limits</w:t>
            </w:r>
          </w:p>
        </w:tc>
        <w:tc>
          <w:tcPr>
            <w:tcW w:w="2694" w:type="dxa"/>
          </w:tcPr>
          <w:p w14:paraId="6C64FE64"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798029A7" w14:textId="56143CF3"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602DEE85" w14:textId="77777777" w:rsidTr="009C6B04">
        <w:trPr>
          <w:trHeight w:val="324"/>
          <w:jc w:val="center"/>
        </w:trPr>
        <w:tc>
          <w:tcPr>
            <w:tcW w:w="1482" w:type="dxa"/>
            <w:vMerge/>
          </w:tcPr>
          <w:p w14:paraId="34D0BDE7"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47120EB3"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Set customized triggers</w:t>
            </w:r>
          </w:p>
        </w:tc>
        <w:tc>
          <w:tcPr>
            <w:tcW w:w="2694" w:type="dxa"/>
          </w:tcPr>
          <w:p w14:paraId="1ACAC352"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6FB3CF8B" w14:textId="61732039"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64B39086" w14:textId="77777777" w:rsidTr="009C6B04">
        <w:trPr>
          <w:trHeight w:val="324"/>
          <w:jc w:val="center"/>
        </w:trPr>
        <w:tc>
          <w:tcPr>
            <w:tcW w:w="1482" w:type="dxa"/>
            <w:vMerge/>
          </w:tcPr>
          <w:p w14:paraId="5D245B3A"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56CCA406"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Monitor volatility &amp; other risks</w:t>
            </w:r>
          </w:p>
        </w:tc>
        <w:tc>
          <w:tcPr>
            <w:tcW w:w="2694" w:type="dxa"/>
          </w:tcPr>
          <w:p w14:paraId="03BD5FDD"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1313410F" w14:textId="44F34AE3"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389256BE" w14:textId="77777777" w:rsidTr="009C6B04">
        <w:trPr>
          <w:trHeight w:val="315"/>
          <w:jc w:val="center"/>
        </w:trPr>
        <w:tc>
          <w:tcPr>
            <w:tcW w:w="1482" w:type="dxa"/>
            <w:vMerge w:val="restart"/>
          </w:tcPr>
          <w:p w14:paraId="57BC47BC" w14:textId="77777777" w:rsidR="002A5A4C" w:rsidRPr="00FD052F" w:rsidRDefault="002A5A4C" w:rsidP="00467B13">
            <w:pPr>
              <w:spacing w:after="160" w:line="259" w:lineRule="auto"/>
              <w:rPr>
                <w:rFonts w:asciiTheme="minorHAnsi" w:hAnsiTheme="minorHAnsi" w:cstheme="minorHAnsi"/>
                <w:b/>
                <w:bCs/>
                <w:sz w:val="13"/>
                <w:szCs w:val="13"/>
                <w:lang w:val="en-US" w:eastAsia="en-US"/>
              </w:rPr>
            </w:pPr>
            <w:r w:rsidRPr="00FD052F">
              <w:rPr>
                <w:rFonts w:asciiTheme="minorHAnsi" w:hAnsiTheme="minorHAnsi" w:cstheme="minorHAnsi"/>
                <w:b/>
                <w:bCs/>
                <w:sz w:val="13"/>
                <w:szCs w:val="13"/>
                <w:lang w:val="en-US" w:eastAsia="en-US"/>
              </w:rPr>
              <w:t>Collateral Management</w:t>
            </w:r>
          </w:p>
        </w:tc>
        <w:tc>
          <w:tcPr>
            <w:tcW w:w="4188" w:type="dxa"/>
          </w:tcPr>
          <w:p w14:paraId="6D18D614"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 xml:space="preserve">Add/Delete collateral </w:t>
            </w:r>
          </w:p>
        </w:tc>
        <w:tc>
          <w:tcPr>
            <w:tcW w:w="2694" w:type="dxa"/>
          </w:tcPr>
          <w:p w14:paraId="6CD9B4D9"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Internal App, External App</w:t>
            </w:r>
          </w:p>
        </w:tc>
        <w:tc>
          <w:tcPr>
            <w:tcW w:w="790" w:type="dxa"/>
            <w:shd w:val="clear" w:color="auto" w:fill="auto"/>
          </w:tcPr>
          <w:p w14:paraId="76FBE523" w14:textId="18A824C5"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04412C5F" w14:textId="77777777" w:rsidTr="009C6B04">
        <w:trPr>
          <w:trHeight w:val="315"/>
          <w:jc w:val="center"/>
        </w:trPr>
        <w:tc>
          <w:tcPr>
            <w:tcW w:w="1482" w:type="dxa"/>
            <w:vMerge/>
          </w:tcPr>
          <w:p w14:paraId="61168792" w14:textId="77777777" w:rsidR="002A5A4C" w:rsidRPr="00FD052F" w:rsidRDefault="002A5A4C" w:rsidP="00467B13">
            <w:pPr>
              <w:spacing w:after="160" w:line="259" w:lineRule="auto"/>
              <w:rPr>
                <w:rFonts w:asciiTheme="minorHAnsi" w:hAnsiTheme="minorHAnsi" w:cstheme="minorHAnsi"/>
                <w:b/>
                <w:bCs/>
                <w:sz w:val="13"/>
                <w:szCs w:val="13"/>
                <w:lang w:val="en-US" w:eastAsia="en-US"/>
              </w:rPr>
            </w:pPr>
          </w:p>
        </w:tc>
        <w:tc>
          <w:tcPr>
            <w:tcW w:w="4188" w:type="dxa"/>
          </w:tcPr>
          <w:p w14:paraId="385BCFFF"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Allocate collateral</w:t>
            </w:r>
          </w:p>
        </w:tc>
        <w:tc>
          <w:tcPr>
            <w:tcW w:w="2694" w:type="dxa"/>
          </w:tcPr>
          <w:p w14:paraId="354728F4"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05FADEC7" w14:textId="059748ED"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31EE3DA3" w14:textId="77777777" w:rsidTr="009C6B04">
        <w:trPr>
          <w:trHeight w:val="315"/>
          <w:jc w:val="center"/>
        </w:trPr>
        <w:tc>
          <w:tcPr>
            <w:tcW w:w="1482" w:type="dxa"/>
            <w:vMerge/>
          </w:tcPr>
          <w:p w14:paraId="534FF534" w14:textId="77777777" w:rsidR="002A5A4C" w:rsidRPr="00FD052F" w:rsidRDefault="002A5A4C" w:rsidP="00467B13">
            <w:pPr>
              <w:spacing w:after="160" w:line="259" w:lineRule="auto"/>
              <w:rPr>
                <w:rFonts w:asciiTheme="minorHAnsi" w:hAnsiTheme="minorHAnsi" w:cstheme="minorHAnsi"/>
                <w:b/>
                <w:bCs/>
                <w:sz w:val="13"/>
                <w:szCs w:val="13"/>
                <w:lang w:val="en-US" w:eastAsia="en-US"/>
              </w:rPr>
            </w:pPr>
          </w:p>
        </w:tc>
        <w:tc>
          <w:tcPr>
            <w:tcW w:w="4188" w:type="dxa"/>
          </w:tcPr>
          <w:p w14:paraId="3D7EAAAD"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Early Pay-in</w:t>
            </w:r>
          </w:p>
        </w:tc>
        <w:tc>
          <w:tcPr>
            <w:tcW w:w="2694" w:type="dxa"/>
          </w:tcPr>
          <w:p w14:paraId="3F668012"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5A4C087B" w14:textId="17D557C9"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017D05D7" w14:textId="77777777" w:rsidTr="009C6B04">
        <w:trPr>
          <w:trHeight w:val="324"/>
          <w:jc w:val="center"/>
        </w:trPr>
        <w:tc>
          <w:tcPr>
            <w:tcW w:w="1482" w:type="dxa"/>
            <w:vMerge/>
          </w:tcPr>
          <w:p w14:paraId="1BBF5FB9" w14:textId="77777777" w:rsidR="002A5A4C" w:rsidRPr="00FD052F" w:rsidRDefault="002A5A4C" w:rsidP="00467B13">
            <w:pPr>
              <w:spacing w:after="160" w:line="259" w:lineRule="auto"/>
              <w:rPr>
                <w:rFonts w:asciiTheme="minorHAnsi" w:hAnsiTheme="minorHAnsi" w:cstheme="minorHAnsi"/>
                <w:b/>
                <w:bCs/>
                <w:sz w:val="13"/>
                <w:szCs w:val="13"/>
                <w:lang w:val="en-US" w:eastAsia="en-US"/>
              </w:rPr>
            </w:pPr>
          </w:p>
        </w:tc>
        <w:tc>
          <w:tcPr>
            <w:tcW w:w="4188" w:type="dxa"/>
          </w:tcPr>
          <w:p w14:paraId="17C7F6F4"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Monitor collateral levels</w:t>
            </w:r>
          </w:p>
        </w:tc>
        <w:tc>
          <w:tcPr>
            <w:tcW w:w="2694" w:type="dxa"/>
          </w:tcPr>
          <w:p w14:paraId="6D59B1B3"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25030FAC" w14:textId="6E956986"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0511CFF8" w14:textId="77777777" w:rsidTr="009C6B04">
        <w:trPr>
          <w:trHeight w:val="315"/>
          <w:jc w:val="center"/>
        </w:trPr>
        <w:tc>
          <w:tcPr>
            <w:tcW w:w="1482" w:type="dxa"/>
            <w:vMerge w:val="restart"/>
          </w:tcPr>
          <w:p w14:paraId="3455C01B" w14:textId="77777777" w:rsidR="002A5A4C" w:rsidRPr="00FD052F" w:rsidRDefault="002A5A4C" w:rsidP="00467B13">
            <w:pPr>
              <w:spacing w:after="160" w:line="259" w:lineRule="auto"/>
              <w:rPr>
                <w:rFonts w:asciiTheme="minorHAnsi" w:hAnsiTheme="minorHAnsi" w:cstheme="minorHAnsi"/>
                <w:b/>
                <w:bCs/>
                <w:sz w:val="13"/>
                <w:szCs w:val="13"/>
                <w:lang w:val="en-US" w:eastAsia="en-US"/>
              </w:rPr>
            </w:pPr>
            <w:r w:rsidRPr="00FD052F">
              <w:rPr>
                <w:rFonts w:asciiTheme="minorHAnsi" w:hAnsiTheme="minorHAnsi" w:cstheme="minorHAnsi"/>
                <w:b/>
                <w:bCs/>
                <w:sz w:val="13"/>
                <w:szCs w:val="13"/>
                <w:lang w:val="en-US" w:eastAsia="en-US"/>
              </w:rPr>
              <w:t>Listing</w:t>
            </w:r>
          </w:p>
        </w:tc>
        <w:tc>
          <w:tcPr>
            <w:tcW w:w="4188" w:type="dxa"/>
          </w:tcPr>
          <w:p w14:paraId="58B78BB9"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Registration &amp; submit documents</w:t>
            </w:r>
          </w:p>
        </w:tc>
        <w:tc>
          <w:tcPr>
            <w:tcW w:w="2694" w:type="dxa"/>
          </w:tcPr>
          <w:p w14:paraId="14781B3A"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5EB94826" w14:textId="74FE19A9"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74D6FB35" w14:textId="77777777" w:rsidTr="009C6B04">
        <w:trPr>
          <w:trHeight w:val="315"/>
          <w:jc w:val="center"/>
        </w:trPr>
        <w:tc>
          <w:tcPr>
            <w:tcW w:w="1482" w:type="dxa"/>
            <w:vMerge/>
          </w:tcPr>
          <w:p w14:paraId="176421BB" w14:textId="77777777" w:rsidR="002A5A4C" w:rsidRPr="00FD052F" w:rsidRDefault="002A5A4C" w:rsidP="00467B13">
            <w:pPr>
              <w:spacing w:after="160" w:line="259" w:lineRule="auto"/>
              <w:rPr>
                <w:rFonts w:asciiTheme="minorHAnsi" w:hAnsiTheme="minorHAnsi" w:cstheme="minorHAnsi"/>
                <w:b/>
                <w:bCs/>
                <w:sz w:val="13"/>
                <w:szCs w:val="13"/>
                <w:lang w:val="en-US" w:eastAsia="en-US"/>
              </w:rPr>
            </w:pPr>
          </w:p>
        </w:tc>
        <w:tc>
          <w:tcPr>
            <w:tcW w:w="4188" w:type="dxa"/>
          </w:tcPr>
          <w:p w14:paraId="776EC518"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Submit &amp; track application</w:t>
            </w:r>
          </w:p>
        </w:tc>
        <w:tc>
          <w:tcPr>
            <w:tcW w:w="2694" w:type="dxa"/>
          </w:tcPr>
          <w:p w14:paraId="6F8C1277"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6BAD5D08" w14:textId="448CB3A4"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73F859A9" w14:textId="77777777" w:rsidTr="009C6B04">
        <w:trPr>
          <w:trHeight w:val="315"/>
          <w:jc w:val="center"/>
        </w:trPr>
        <w:tc>
          <w:tcPr>
            <w:tcW w:w="1482" w:type="dxa"/>
            <w:vMerge/>
          </w:tcPr>
          <w:p w14:paraId="76701178" w14:textId="77777777" w:rsidR="002A5A4C" w:rsidRPr="00FD052F" w:rsidRDefault="002A5A4C" w:rsidP="00467B13">
            <w:pPr>
              <w:spacing w:after="160" w:line="259" w:lineRule="auto"/>
              <w:rPr>
                <w:rFonts w:asciiTheme="minorHAnsi" w:hAnsiTheme="minorHAnsi" w:cstheme="minorHAnsi"/>
                <w:b/>
                <w:bCs/>
                <w:sz w:val="13"/>
                <w:szCs w:val="13"/>
                <w:lang w:val="en-US" w:eastAsia="en-US"/>
              </w:rPr>
            </w:pPr>
          </w:p>
        </w:tc>
        <w:tc>
          <w:tcPr>
            <w:tcW w:w="4188" w:type="dxa"/>
          </w:tcPr>
          <w:p w14:paraId="445B141E"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Pay various charges and fees</w:t>
            </w:r>
          </w:p>
        </w:tc>
        <w:tc>
          <w:tcPr>
            <w:tcW w:w="2694" w:type="dxa"/>
          </w:tcPr>
          <w:p w14:paraId="751F8F8C"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56D2E718" w14:textId="532B5C75"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570A5F67" w14:textId="77777777" w:rsidTr="009C6B04">
        <w:trPr>
          <w:trHeight w:val="315"/>
          <w:jc w:val="center"/>
        </w:trPr>
        <w:tc>
          <w:tcPr>
            <w:tcW w:w="1482" w:type="dxa"/>
            <w:vMerge/>
          </w:tcPr>
          <w:p w14:paraId="19948F59" w14:textId="77777777" w:rsidR="002A5A4C" w:rsidRPr="00FD052F" w:rsidRDefault="002A5A4C" w:rsidP="00467B13">
            <w:pPr>
              <w:spacing w:after="160" w:line="259" w:lineRule="auto"/>
              <w:rPr>
                <w:rFonts w:asciiTheme="minorHAnsi" w:hAnsiTheme="minorHAnsi" w:cstheme="minorHAnsi"/>
                <w:b/>
                <w:bCs/>
                <w:sz w:val="13"/>
                <w:szCs w:val="13"/>
                <w:lang w:val="en-US" w:eastAsia="en-US"/>
              </w:rPr>
            </w:pPr>
          </w:p>
        </w:tc>
        <w:tc>
          <w:tcPr>
            <w:tcW w:w="4188" w:type="dxa"/>
          </w:tcPr>
          <w:p w14:paraId="734C12FC"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Verify documents &amp; application</w:t>
            </w:r>
          </w:p>
        </w:tc>
        <w:tc>
          <w:tcPr>
            <w:tcW w:w="2694" w:type="dxa"/>
          </w:tcPr>
          <w:p w14:paraId="48813C97"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Internal App</w:t>
            </w:r>
          </w:p>
        </w:tc>
        <w:tc>
          <w:tcPr>
            <w:tcW w:w="790" w:type="dxa"/>
            <w:shd w:val="clear" w:color="auto" w:fill="auto"/>
          </w:tcPr>
          <w:p w14:paraId="20FE4E31" w14:textId="4186DC48"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24AD9F13" w14:textId="77777777" w:rsidTr="009C6B04">
        <w:trPr>
          <w:trHeight w:val="315"/>
          <w:jc w:val="center"/>
        </w:trPr>
        <w:tc>
          <w:tcPr>
            <w:tcW w:w="1482" w:type="dxa"/>
            <w:vMerge/>
          </w:tcPr>
          <w:p w14:paraId="43FAD5B3" w14:textId="77777777" w:rsidR="002A5A4C" w:rsidRPr="00FD052F" w:rsidRDefault="002A5A4C" w:rsidP="00467B13">
            <w:pPr>
              <w:spacing w:after="160" w:line="259" w:lineRule="auto"/>
              <w:rPr>
                <w:rFonts w:asciiTheme="minorHAnsi" w:hAnsiTheme="minorHAnsi" w:cstheme="minorHAnsi"/>
                <w:b/>
                <w:bCs/>
                <w:sz w:val="13"/>
                <w:szCs w:val="13"/>
                <w:lang w:val="en-US" w:eastAsia="en-US"/>
              </w:rPr>
            </w:pPr>
          </w:p>
        </w:tc>
        <w:tc>
          <w:tcPr>
            <w:tcW w:w="4188" w:type="dxa"/>
          </w:tcPr>
          <w:p w14:paraId="08E5015B"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Approve application</w:t>
            </w:r>
          </w:p>
        </w:tc>
        <w:tc>
          <w:tcPr>
            <w:tcW w:w="2694" w:type="dxa"/>
          </w:tcPr>
          <w:p w14:paraId="5471C4EB"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Internal App, Case Management Tool</w:t>
            </w:r>
          </w:p>
        </w:tc>
        <w:tc>
          <w:tcPr>
            <w:tcW w:w="790" w:type="dxa"/>
            <w:shd w:val="clear" w:color="auto" w:fill="auto"/>
          </w:tcPr>
          <w:p w14:paraId="2B9C4270" w14:textId="6DBD7F95"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195FE4E2" w14:textId="77777777" w:rsidTr="009C6B04">
        <w:trPr>
          <w:trHeight w:val="315"/>
          <w:jc w:val="center"/>
        </w:trPr>
        <w:tc>
          <w:tcPr>
            <w:tcW w:w="1482" w:type="dxa"/>
            <w:vMerge w:val="restart"/>
          </w:tcPr>
          <w:p w14:paraId="33BC7452" w14:textId="77777777" w:rsidR="002A5A4C" w:rsidRPr="00FD052F" w:rsidRDefault="002A5A4C" w:rsidP="00467B13">
            <w:pPr>
              <w:spacing w:after="160" w:line="259" w:lineRule="auto"/>
              <w:rPr>
                <w:rFonts w:asciiTheme="minorHAnsi" w:hAnsiTheme="minorHAnsi" w:cstheme="minorHAnsi"/>
                <w:b/>
                <w:bCs/>
                <w:sz w:val="13"/>
                <w:szCs w:val="13"/>
                <w:lang w:val="en-US" w:eastAsia="en-US"/>
              </w:rPr>
            </w:pPr>
            <w:r w:rsidRPr="00FD052F">
              <w:rPr>
                <w:rFonts w:asciiTheme="minorHAnsi" w:hAnsiTheme="minorHAnsi" w:cstheme="minorHAnsi"/>
                <w:b/>
                <w:bCs/>
                <w:sz w:val="13"/>
                <w:szCs w:val="13"/>
                <w:lang w:val="en-US" w:eastAsia="en-US"/>
              </w:rPr>
              <w:t>Inspection</w:t>
            </w:r>
          </w:p>
        </w:tc>
        <w:tc>
          <w:tcPr>
            <w:tcW w:w="4188" w:type="dxa"/>
          </w:tcPr>
          <w:p w14:paraId="5FC72E27"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Submit Inspection Docs</w:t>
            </w:r>
          </w:p>
        </w:tc>
        <w:tc>
          <w:tcPr>
            <w:tcW w:w="2694" w:type="dxa"/>
          </w:tcPr>
          <w:p w14:paraId="77426921"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49C80475" w14:textId="19D477A2"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21CCB866" w14:textId="77777777" w:rsidTr="009C6B04">
        <w:trPr>
          <w:trHeight w:val="315"/>
          <w:jc w:val="center"/>
        </w:trPr>
        <w:tc>
          <w:tcPr>
            <w:tcW w:w="1482" w:type="dxa"/>
            <w:vMerge/>
          </w:tcPr>
          <w:p w14:paraId="0EDC668E"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38570EC2"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Create, schedule and fill cases</w:t>
            </w:r>
          </w:p>
        </w:tc>
        <w:tc>
          <w:tcPr>
            <w:tcW w:w="2694" w:type="dxa"/>
          </w:tcPr>
          <w:p w14:paraId="7EDDF2A7"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Internal App</w:t>
            </w:r>
          </w:p>
        </w:tc>
        <w:tc>
          <w:tcPr>
            <w:tcW w:w="790" w:type="dxa"/>
            <w:shd w:val="clear" w:color="auto" w:fill="auto"/>
          </w:tcPr>
          <w:p w14:paraId="23B2EA21" w14:textId="06FE491D"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66F77307" w14:textId="77777777" w:rsidTr="009C6B04">
        <w:trPr>
          <w:trHeight w:val="315"/>
          <w:jc w:val="center"/>
        </w:trPr>
        <w:tc>
          <w:tcPr>
            <w:tcW w:w="1482" w:type="dxa"/>
            <w:vMerge/>
          </w:tcPr>
          <w:p w14:paraId="45CAF4AD"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16195F9A"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Generate Documents</w:t>
            </w:r>
          </w:p>
        </w:tc>
        <w:tc>
          <w:tcPr>
            <w:tcW w:w="2694" w:type="dxa"/>
          </w:tcPr>
          <w:p w14:paraId="667546BF"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Internal App</w:t>
            </w:r>
          </w:p>
        </w:tc>
        <w:tc>
          <w:tcPr>
            <w:tcW w:w="790" w:type="dxa"/>
            <w:shd w:val="clear" w:color="auto" w:fill="auto"/>
          </w:tcPr>
          <w:p w14:paraId="3C28093E" w14:textId="6447870B"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1786830A" w14:textId="77777777" w:rsidTr="009C6B04">
        <w:trPr>
          <w:trHeight w:val="315"/>
          <w:jc w:val="center"/>
        </w:trPr>
        <w:tc>
          <w:tcPr>
            <w:tcW w:w="1482" w:type="dxa"/>
            <w:vMerge/>
          </w:tcPr>
          <w:p w14:paraId="3E04B5C6"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55BE4BCA"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Send reports and findings to SEBI</w:t>
            </w:r>
          </w:p>
        </w:tc>
        <w:tc>
          <w:tcPr>
            <w:tcW w:w="2694" w:type="dxa"/>
          </w:tcPr>
          <w:p w14:paraId="006E5C94"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Internal App</w:t>
            </w:r>
          </w:p>
        </w:tc>
        <w:tc>
          <w:tcPr>
            <w:tcW w:w="790" w:type="dxa"/>
            <w:shd w:val="clear" w:color="auto" w:fill="auto"/>
          </w:tcPr>
          <w:p w14:paraId="24E2453A" w14:textId="2714A2F7"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4D1BECCB" w14:textId="77777777" w:rsidTr="009C6B04">
        <w:trPr>
          <w:trHeight w:val="315"/>
          <w:jc w:val="center"/>
        </w:trPr>
        <w:tc>
          <w:tcPr>
            <w:tcW w:w="1482" w:type="dxa"/>
            <w:vMerge w:val="restart"/>
          </w:tcPr>
          <w:p w14:paraId="1E5DC1C2" w14:textId="77777777" w:rsidR="002A5A4C" w:rsidRPr="00FD052F" w:rsidRDefault="002A5A4C" w:rsidP="00467B13">
            <w:pPr>
              <w:spacing w:after="160" w:line="259" w:lineRule="auto"/>
              <w:rPr>
                <w:rFonts w:asciiTheme="minorHAnsi" w:hAnsiTheme="minorHAnsi" w:cstheme="minorHAnsi"/>
                <w:b/>
                <w:bCs/>
                <w:sz w:val="13"/>
                <w:szCs w:val="13"/>
                <w:lang w:val="en-US" w:eastAsia="en-US"/>
              </w:rPr>
            </w:pPr>
            <w:r w:rsidRPr="00FD052F">
              <w:rPr>
                <w:rFonts w:asciiTheme="minorHAnsi" w:hAnsiTheme="minorHAnsi" w:cstheme="minorHAnsi"/>
                <w:b/>
                <w:bCs/>
                <w:sz w:val="13"/>
                <w:szCs w:val="13"/>
                <w:lang w:val="en-US" w:eastAsia="en-US"/>
              </w:rPr>
              <w:t xml:space="preserve">Investor Grievance </w:t>
            </w:r>
          </w:p>
          <w:p w14:paraId="0DDEE444" w14:textId="77777777" w:rsidR="002A5A4C" w:rsidRPr="00FD052F" w:rsidRDefault="002A5A4C" w:rsidP="00467B13">
            <w:pPr>
              <w:spacing w:after="160" w:line="259" w:lineRule="auto"/>
              <w:rPr>
                <w:rFonts w:asciiTheme="minorHAnsi" w:hAnsiTheme="minorHAnsi" w:cstheme="minorHAnsi"/>
                <w:b/>
                <w:bCs/>
                <w:sz w:val="13"/>
                <w:szCs w:val="13"/>
                <w:lang w:val="en-US" w:eastAsia="en-US"/>
              </w:rPr>
            </w:pPr>
          </w:p>
        </w:tc>
        <w:tc>
          <w:tcPr>
            <w:tcW w:w="4188" w:type="dxa"/>
          </w:tcPr>
          <w:p w14:paraId="3AE7CA0D"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Access FAQs</w:t>
            </w:r>
          </w:p>
        </w:tc>
        <w:tc>
          <w:tcPr>
            <w:tcW w:w="2694" w:type="dxa"/>
          </w:tcPr>
          <w:p w14:paraId="693F1F89"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w:t>
            </w:r>
          </w:p>
        </w:tc>
        <w:tc>
          <w:tcPr>
            <w:tcW w:w="790" w:type="dxa"/>
            <w:shd w:val="clear" w:color="auto" w:fill="auto"/>
          </w:tcPr>
          <w:p w14:paraId="35A9C5F4" w14:textId="64D477DD"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0740E038" w14:textId="77777777" w:rsidTr="009C6B04">
        <w:trPr>
          <w:trHeight w:val="315"/>
          <w:jc w:val="center"/>
        </w:trPr>
        <w:tc>
          <w:tcPr>
            <w:tcW w:w="1482" w:type="dxa"/>
            <w:vMerge/>
          </w:tcPr>
          <w:p w14:paraId="435808B4"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2352BCE1"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Register queries</w:t>
            </w:r>
          </w:p>
        </w:tc>
        <w:tc>
          <w:tcPr>
            <w:tcW w:w="2694" w:type="dxa"/>
          </w:tcPr>
          <w:p w14:paraId="3824D543"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Internal App, Case Management Tool</w:t>
            </w:r>
          </w:p>
        </w:tc>
        <w:tc>
          <w:tcPr>
            <w:tcW w:w="790" w:type="dxa"/>
            <w:shd w:val="clear" w:color="auto" w:fill="auto"/>
          </w:tcPr>
          <w:p w14:paraId="781636CA" w14:textId="46073898"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54CCBAD2" w14:textId="77777777" w:rsidTr="009C6B04">
        <w:trPr>
          <w:trHeight w:val="315"/>
          <w:jc w:val="center"/>
        </w:trPr>
        <w:tc>
          <w:tcPr>
            <w:tcW w:w="1482" w:type="dxa"/>
            <w:vMerge/>
          </w:tcPr>
          <w:p w14:paraId="5EE66922"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485C1E4F"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Resolution</w:t>
            </w:r>
          </w:p>
        </w:tc>
        <w:tc>
          <w:tcPr>
            <w:tcW w:w="2694" w:type="dxa"/>
          </w:tcPr>
          <w:p w14:paraId="11039831"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Internal App, Case Management Tool</w:t>
            </w:r>
          </w:p>
        </w:tc>
        <w:tc>
          <w:tcPr>
            <w:tcW w:w="790" w:type="dxa"/>
            <w:shd w:val="clear" w:color="auto" w:fill="auto"/>
          </w:tcPr>
          <w:p w14:paraId="51F23AF5" w14:textId="5DBC9BC5"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2D08F909" w14:textId="77777777" w:rsidTr="009C6B04">
        <w:trPr>
          <w:trHeight w:val="315"/>
          <w:jc w:val="center"/>
        </w:trPr>
        <w:tc>
          <w:tcPr>
            <w:tcW w:w="1482" w:type="dxa"/>
            <w:vMerge/>
          </w:tcPr>
          <w:p w14:paraId="4D27E0C1"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0DE63D7C"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SEBI reporting</w:t>
            </w:r>
          </w:p>
        </w:tc>
        <w:tc>
          <w:tcPr>
            <w:tcW w:w="2694" w:type="dxa"/>
          </w:tcPr>
          <w:p w14:paraId="54D16AB4"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Internal App</w:t>
            </w:r>
          </w:p>
        </w:tc>
        <w:tc>
          <w:tcPr>
            <w:tcW w:w="790" w:type="dxa"/>
            <w:shd w:val="clear" w:color="auto" w:fill="auto"/>
          </w:tcPr>
          <w:p w14:paraId="00F75F20" w14:textId="27B0BDB1"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No</w:t>
            </w:r>
          </w:p>
        </w:tc>
      </w:tr>
      <w:tr w:rsidR="002A5A4C" w:rsidRPr="00FD052F" w14:paraId="7EB34192" w14:textId="77777777" w:rsidTr="009C6B04">
        <w:trPr>
          <w:trHeight w:val="315"/>
          <w:jc w:val="center"/>
        </w:trPr>
        <w:tc>
          <w:tcPr>
            <w:tcW w:w="1482" w:type="dxa"/>
            <w:vMerge/>
          </w:tcPr>
          <w:p w14:paraId="4C46A0C4"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4C926405"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Chat with Chatbots/Support</w:t>
            </w:r>
          </w:p>
        </w:tc>
        <w:tc>
          <w:tcPr>
            <w:tcW w:w="2694" w:type="dxa"/>
          </w:tcPr>
          <w:p w14:paraId="2713E9B0"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 Internal App</w:t>
            </w:r>
          </w:p>
        </w:tc>
        <w:tc>
          <w:tcPr>
            <w:tcW w:w="790" w:type="dxa"/>
            <w:shd w:val="clear" w:color="auto" w:fill="auto"/>
          </w:tcPr>
          <w:p w14:paraId="41F8BE8F" w14:textId="1E12FADC"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r w:rsidR="002A5A4C" w:rsidRPr="00FD052F" w14:paraId="69FCC734" w14:textId="77777777" w:rsidTr="009C6B04">
        <w:trPr>
          <w:trHeight w:val="315"/>
          <w:jc w:val="center"/>
        </w:trPr>
        <w:tc>
          <w:tcPr>
            <w:tcW w:w="1482" w:type="dxa"/>
            <w:vMerge/>
          </w:tcPr>
          <w:p w14:paraId="3DE78523" w14:textId="77777777" w:rsidR="002A5A4C" w:rsidRPr="00FD052F" w:rsidRDefault="002A5A4C" w:rsidP="00467B13">
            <w:pPr>
              <w:spacing w:after="160" w:line="259" w:lineRule="auto"/>
              <w:rPr>
                <w:rFonts w:asciiTheme="minorHAnsi" w:hAnsiTheme="minorHAnsi" w:cstheme="minorHAnsi"/>
                <w:sz w:val="13"/>
                <w:szCs w:val="13"/>
                <w:lang w:val="en-US" w:eastAsia="en-US"/>
              </w:rPr>
            </w:pPr>
          </w:p>
        </w:tc>
        <w:tc>
          <w:tcPr>
            <w:tcW w:w="4188" w:type="dxa"/>
          </w:tcPr>
          <w:p w14:paraId="75EB565F"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Claims settlement</w:t>
            </w:r>
          </w:p>
        </w:tc>
        <w:tc>
          <w:tcPr>
            <w:tcW w:w="2694" w:type="dxa"/>
          </w:tcPr>
          <w:p w14:paraId="605D5F5D" w14:textId="77777777" w:rsidR="002A5A4C" w:rsidRPr="00FD052F" w:rsidRDefault="002A5A4C" w:rsidP="00467B13">
            <w:pPr>
              <w:spacing w:after="160" w:line="259" w:lineRule="auto"/>
              <w:rPr>
                <w:rFonts w:asciiTheme="minorHAnsi" w:hAnsiTheme="minorHAnsi" w:cstheme="minorHAnsi"/>
                <w:sz w:val="13"/>
                <w:szCs w:val="13"/>
                <w:lang w:val="en-US" w:eastAsia="en-US"/>
              </w:rPr>
            </w:pPr>
            <w:r w:rsidRPr="00FD052F">
              <w:rPr>
                <w:rFonts w:asciiTheme="minorHAnsi" w:hAnsiTheme="minorHAnsi" w:cstheme="minorHAnsi"/>
                <w:sz w:val="13"/>
                <w:szCs w:val="13"/>
                <w:lang w:val="en-US" w:eastAsia="en-US"/>
              </w:rPr>
              <w:t>External App, Internal App, Case Management Tool</w:t>
            </w:r>
          </w:p>
        </w:tc>
        <w:tc>
          <w:tcPr>
            <w:tcW w:w="790" w:type="dxa"/>
            <w:shd w:val="clear" w:color="auto" w:fill="auto"/>
          </w:tcPr>
          <w:p w14:paraId="79205F81" w14:textId="592E8304" w:rsidR="002A5A4C" w:rsidRPr="00FD052F" w:rsidRDefault="009C6B04" w:rsidP="00467B13">
            <w:pPr>
              <w:spacing w:after="160" w:line="259" w:lineRule="auto"/>
              <w:jc w:val="center"/>
              <w:rPr>
                <w:rFonts w:asciiTheme="minorHAnsi" w:hAnsiTheme="minorHAnsi" w:cstheme="minorHAnsi"/>
                <w:sz w:val="13"/>
                <w:szCs w:val="13"/>
                <w:lang w:val="en-US" w:eastAsia="en-US"/>
              </w:rPr>
            </w:pPr>
            <w:r>
              <w:rPr>
                <w:rFonts w:asciiTheme="minorHAnsi" w:hAnsiTheme="minorHAnsi" w:cstheme="minorHAnsi"/>
                <w:sz w:val="13"/>
                <w:szCs w:val="13"/>
                <w:lang w:val="en-US" w:eastAsia="en-US"/>
              </w:rPr>
              <w:t>Yes</w:t>
            </w:r>
          </w:p>
        </w:tc>
      </w:tr>
    </w:tbl>
    <w:p w14:paraId="21731319" w14:textId="77777777" w:rsidR="002A5A4C" w:rsidRPr="00FD052F" w:rsidRDefault="002A5A4C" w:rsidP="002A5A4C">
      <w:pPr>
        <w:rPr>
          <w:rFonts w:asciiTheme="minorHAnsi" w:hAnsiTheme="minorHAnsi" w:cstheme="minorHAnsi"/>
          <w:sz w:val="21"/>
          <w:szCs w:val="21"/>
        </w:rPr>
      </w:pPr>
    </w:p>
    <w:p w14:paraId="56B06D90" w14:textId="77777777" w:rsidR="002A5A4C" w:rsidRPr="005864F4" w:rsidRDefault="002A5A4C" w:rsidP="005864F4">
      <w:pPr>
        <w:spacing w:after="160" w:line="259" w:lineRule="auto"/>
        <w:jc w:val="center"/>
        <w:rPr>
          <w:rFonts w:asciiTheme="minorHAnsi" w:hAnsiTheme="minorHAnsi" w:cstheme="minorHAnsi"/>
          <w:sz w:val="13"/>
          <w:szCs w:val="13"/>
          <w:lang w:val="en-US" w:eastAsia="en-US"/>
        </w:rPr>
      </w:pPr>
    </w:p>
    <w:p w14:paraId="596D541E" w14:textId="77777777" w:rsidR="00D5575B" w:rsidRPr="00FD052F" w:rsidRDefault="00D5575B" w:rsidP="007E0A33">
      <w:pPr>
        <w:rPr>
          <w:rFonts w:asciiTheme="minorHAnsi" w:hAnsiTheme="minorHAnsi" w:cstheme="minorHAnsi"/>
          <w:sz w:val="21"/>
          <w:szCs w:val="21"/>
          <w:lang w:val="en-US" w:eastAsia="en-US"/>
        </w:rPr>
      </w:pPr>
    </w:p>
    <w:p w14:paraId="021A3E2F" w14:textId="77777777" w:rsidR="00B33FAD" w:rsidRPr="00FD052F" w:rsidRDefault="00B33FAD" w:rsidP="001838C6">
      <w:pPr>
        <w:pStyle w:val="Heading2"/>
        <w:rPr>
          <w:rFonts w:asciiTheme="minorHAnsi" w:hAnsiTheme="minorHAnsi" w:cstheme="minorHAnsi"/>
          <w:sz w:val="22"/>
          <w:szCs w:val="22"/>
        </w:rPr>
      </w:pPr>
      <w:bookmarkStart w:id="14" w:name="_Toc48121351"/>
      <w:r w:rsidRPr="00FD052F">
        <w:rPr>
          <w:rFonts w:asciiTheme="minorHAnsi" w:hAnsiTheme="minorHAnsi" w:cstheme="minorHAnsi"/>
          <w:sz w:val="22"/>
          <w:szCs w:val="22"/>
        </w:rPr>
        <w:t>Target State Capability Model</w:t>
      </w:r>
      <w:bookmarkEnd w:id="14"/>
    </w:p>
    <w:p w14:paraId="43D04EAA" w14:textId="0B126CDD" w:rsidR="00B33FAD" w:rsidRPr="00FD052F" w:rsidRDefault="00B33FAD" w:rsidP="00B33FAD">
      <w:pPr>
        <w:rPr>
          <w:rFonts w:asciiTheme="minorHAnsi" w:hAnsiTheme="minorHAnsi" w:cstheme="minorHAnsi"/>
          <w:color w:val="000000"/>
          <w:sz w:val="21"/>
          <w:szCs w:val="21"/>
        </w:rPr>
      </w:pPr>
      <w:r w:rsidRPr="00FD052F">
        <w:rPr>
          <w:rFonts w:asciiTheme="minorHAnsi" w:hAnsiTheme="minorHAnsi" w:cstheme="minorHAnsi"/>
          <w:color w:val="000000"/>
          <w:sz w:val="21"/>
          <w:szCs w:val="21"/>
        </w:rPr>
        <w:t>The following diagram depicts the target state overall capability model that will be realized by technology architecture around cloud, microservice, AI/ML, RPA and other digital themes.</w:t>
      </w:r>
    </w:p>
    <w:p w14:paraId="2966B571" w14:textId="78738DB9" w:rsidR="00B33FAD" w:rsidRPr="00FD052F" w:rsidRDefault="0023105B" w:rsidP="0023105B">
      <w:pPr>
        <w:shd w:val="clear" w:color="auto" w:fill="FFFFFF"/>
        <w:spacing w:before="100" w:beforeAutospacing="1" w:after="100" w:afterAutospacing="1"/>
        <w:jc w:val="center"/>
        <w:rPr>
          <w:rFonts w:asciiTheme="minorHAnsi" w:hAnsiTheme="minorHAnsi" w:cstheme="minorHAnsi"/>
          <w:sz w:val="21"/>
          <w:szCs w:val="21"/>
        </w:rPr>
      </w:pPr>
      <w:r>
        <w:rPr>
          <w:rFonts w:asciiTheme="minorHAnsi" w:hAnsiTheme="minorHAnsi" w:cstheme="minorHAnsi"/>
          <w:noProof/>
          <w:sz w:val="21"/>
          <w:szCs w:val="21"/>
        </w:rPr>
        <w:lastRenderedPageBreak/>
        <w:drawing>
          <wp:inline distT="0" distB="0" distL="0" distR="0" wp14:anchorId="0410E9A6" wp14:editId="75F496E5">
            <wp:extent cx="6188710" cy="3365500"/>
            <wp:effectExtent l="12700" t="12700" r="889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7-30 at 2.20.3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8710" cy="3365500"/>
                    </a:xfrm>
                    <a:prstGeom prst="rect">
                      <a:avLst/>
                    </a:prstGeom>
                    <a:ln>
                      <a:solidFill>
                        <a:schemeClr val="tx1">
                          <a:lumMod val="50000"/>
                          <a:lumOff val="50000"/>
                        </a:schemeClr>
                      </a:solidFill>
                    </a:ln>
                  </pic:spPr>
                </pic:pic>
              </a:graphicData>
            </a:graphic>
          </wp:inline>
        </w:drawing>
      </w:r>
    </w:p>
    <w:p w14:paraId="644B66D2" w14:textId="77777777" w:rsidR="00B33FAD" w:rsidRPr="00FD052F" w:rsidRDefault="00B33FAD" w:rsidP="00B33FAD">
      <w:pPr>
        <w:spacing w:after="160" w:line="259" w:lineRule="auto"/>
        <w:rPr>
          <w:rFonts w:asciiTheme="minorHAnsi" w:eastAsiaTheme="majorEastAsia" w:hAnsiTheme="minorHAnsi" w:cstheme="minorHAnsi"/>
          <w:b/>
          <w:color w:val="002D72"/>
          <w:sz w:val="20"/>
          <w:szCs w:val="20"/>
        </w:rPr>
      </w:pPr>
      <w:r w:rsidRPr="00FD052F">
        <w:rPr>
          <w:rFonts w:asciiTheme="minorHAnsi" w:hAnsiTheme="minorHAnsi" w:cstheme="minorHAnsi"/>
          <w:sz w:val="20"/>
          <w:szCs w:val="20"/>
        </w:rPr>
        <w:br w:type="page"/>
      </w:r>
    </w:p>
    <w:p w14:paraId="03713606" w14:textId="4A1627DB" w:rsidR="008556BF" w:rsidRPr="00FD052F" w:rsidRDefault="005114FD" w:rsidP="001838C6">
      <w:pPr>
        <w:pStyle w:val="Heading2"/>
        <w:rPr>
          <w:rFonts w:asciiTheme="minorHAnsi" w:hAnsiTheme="minorHAnsi" w:cstheme="minorHAnsi"/>
          <w:sz w:val="22"/>
          <w:szCs w:val="22"/>
        </w:rPr>
      </w:pPr>
      <w:bookmarkStart w:id="15" w:name="_Toc48121352"/>
      <w:r w:rsidRPr="00FD052F">
        <w:rPr>
          <w:rFonts w:asciiTheme="minorHAnsi" w:hAnsiTheme="minorHAnsi" w:cstheme="minorHAnsi"/>
          <w:sz w:val="22"/>
          <w:szCs w:val="22"/>
        </w:rPr>
        <w:lastRenderedPageBreak/>
        <w:t xml:space="preserve">Future State </w:t>
      </w:r>
      <w:r w:rsidR="005D247F" w:rsidRPr="00FD052F">
        <w:rPr>
          <w:rFonts w:asciiTheme="minorHAnsi" w:hAnsiTheme="minorHAnsi" w:cstheme="minorHAnsi"/>
          <w:sz w:val="22"/>
          <w:szCs w:val="22"/>
        </w:rPr>
        <w:t>Conceptual Model</w:t>
      </w:r>
      <w:bookmarkEnd w:id="15"/>
      <w:r w:rsidR="008556BF" w:rsidRPr="00FD052F">
        <w:rPr>
          <w:rFonts w:asciiTheme="minorHAnsi" w:hAnsiTheme="minorHAnsi" w:cstheme="minorHAnsi"/>
          <w:sz w:val="22"/>
          <w:szCs w:val="22"/>
        </w:rPr>
        <w:t xml:space="preserve"> </w:t>
      </w:r>
    </w:p>
    <w:p w14:paraId="7E832BBD" w14:textId="702DF42A" w:rsidR="00707297" w:rsidRPr="00FD052F" w:rsidRDefault="008556BF" w:rsidP="000142D0">
      <w:pPr>
        <w:ind w:left="576"/>
        <w:rPr>
          <w:rFonts w:asciiTheme="minorHAnsi" w:hAnsiTheme="minorHAnsi" w:cstheme="minorHAnsi"/>
          <w:sz w:val="21"/>
          <w:szCs w:val="21"/>
          <w:lang w:val="en-US" w:eastAsia="en-US"/>
        </w:rPr>
      </w:pPr>
      <w:r w:rsidRPr="00FD052F">
        <w:rPr>
          <w:rFonts w:asciiTheme="minorHAnsi" w:hAnsiTheme="minorHAnsi" w:cstheme="minorHAnsi"/>
          <w:sz w:val="21"/>
          <w:szCs w:val="21"/>
          <w:lang w:val="en-US" w:eastAsia="en-US"/>
        </w:rPr>
        <w:t>The clearing and non-clearing platforms have been separated as independent functional and deployment units. The following diagrams depict the key clearing capabilities.</w:t>
      </w:r>
    </w:p>
    <w:p w14:paraId="5FA7FA95" w14:textId="4A4504D7" w:rsidR="008556BF" w:rsidRPr="00FD052F" w:rsidRDefault="008556BF" w:rsidP="00707297">
      <w:pPr>
        <w:rPr>
          <w:rFonts w:asciiTheme="minorHAnsi" w:hAnsiTheme="minorHAnsi" w:cstheme="minorHAnsi"/>
          <w:sz w:val="21"/>
          <w:szCs w:val="21"/>
          <w:lang w:val="en-US" w:eastAsia="en-US"/>
        </w:rPr>
      </w:pPr>
    </w:p>
    <w:p w14:paraId="09B0C8D5" w14:textId="22471698" w:rsidR="00C763FC" w:rsidRPr="00FD052F" w:rsidRDefault="00256478" w:rsidP="005D247F">
      <w:pPr>
        <w:jc w:val="center"/>
        <w:rPr>
          <w:rFonts w:asciiTheme="minorHAnsi" w:hAnsiTheme="minorHAnsi" w:cstheme="minorHAnsi"/>
          <w:sz w:val="21"/>
          <w:szCs w:val="21"/>
          <w:lang w:val="en-US" w:eastAsia="en-US"/>
        </w:rPr>
      </w:pPr>
      <w:r w:rsidRPr="00FD052F">
        <w:rPr>
          <w:rFonts w:asciiTheme="minorHAnsi" w:hAnsiTheme="minorHAnsi" w:cstheme="minorHAnsi"/>
          <w:noProof/>
          <w:sz w:val="21"/>
          <w:szCs w:val="21"/>
          <w:lang w:eastAsia="en-IN"/>
        </w:rPr>
        <w:drawing>
          <wp:inline distT="0" distB="0" distL="0" distR="0" wp14:anchorId="1C3A78D9" wp14:editId="4F1CB313">
            <wp:extent cx="5435600" cy="2772457"/>
            <wp:effectExtent l="12700" t="12700" r="12700" b="8890"/>
            <wp:docPr id="49" name="Picture 49" descr="A picture containing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7 at 12.26.0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49697" cy="2779647"/>
                    </a:xfrm>
                    <a:prstGeom prst="rect">
                      <a:avLst/>
                    </a:prstGeom>
                    <a:ln>
                      <a:solidFill>
                        <a:schemeClr val="tx1">
                          <a:lumMod val="50000"/>
                          <a:lumOff val="50000"/>
                        </a:schemeClr>
                      </a:solidFill>
                    </a:ln>
                  </pic:spPr>
                </pic:pic>
              </a:graphicData>
            </a:graphic>
          </wp:inline>
        </w:drawing>
      </w:r>
    </w:p>
    <w:p w14:paraId="69173C7A" w14:textId="77777777" w:rsidR="00C763FC" w:rsidRPr="00FD052F" w:rsidRDefault="00C763FC" w:rsidP="00C763FC">
      <w:pPr>
        <w:jc w:val="center"/>
        <w:rPr>
          <w:rFonts w:asciiTheme="minorHAnsi" w:hAnsiTheme="minorHAnsi" w:cstheme="minorHAnsi"/>
          <w:sz w:val="21"/>
          <w:szCs w:val="21"/>
          <w:lang w:val="en-US" w:eastAsia="en-US"/>
        </w:rPr>
      </w:pPr>
    </w:p>
    <w:p w14:paraId="6C6EBD49" w14:textId="3FFCEA47" w:rsidR="006D1ED8" w:rsidRPr="00FD052F" w:rsidRDefault="008556BF" w:rsidP="000142D0">
      <w:pPr>
        <w:spacing w:after="160" w:line="259" w:lineRule="auto"/>
        <w:ind w:left="720"/>
        <w:rPr>
          <w:rFonts w:asciiTheme="minorHAnsi" w:hAnsiTheme="minorHAnsi" w:cstheme="minorHAnsi"/>
          <w:sz w:val="21"/>
          <w:szCs w:val="21"/>
          <w:lang w:val="en-US" w:eastAsia="en-US"/>
        </w:rPr>
      </w:pPr>
      <w:r w:rsidRPr="00FD052F">
        <w:rPr>
          <w:rFonts w:asciiTheme="minorHAnsi" w:hAnsiTheme="minorHAnsi" w:cstheme="minorHAnsi"/>
          <w:sz w:val="21"/>
          <w:szCs w:val="21"/>
          <w:lang w:val="en-US" w:eastAsia="en-US"/>
        </w:rPr>
        <w:t xml:space="preserve">The following diagrams depict the key </w:t>
      </w:r>
      <w:r w:rsidR="006D1ED8" w:rsidRPr="00FD052F">
        <w:rPr>
          <w:rFonts w:asciiTheme="minorHAnsi" w:hAnsiTheme="minorHAnsi" w:cstheme="minorHAnsi"/>
          <w:sz w:val="21"/>
          <w:szCs w:val="21"/>
          <w:lang w:val="en-US" w:eastAsia="en-US"/>
        </w:rPr>
        <w:t>non-</w:t>
      </w:r>
      <w:r w:rsidRPr="00FD052F">
        <w:rPr>
          <w:rFonts w:asciiTheme="minorHAnsi" w:hAnsiTheme="minorHAnsi" w:cstheme="minorHAnsi"/>
          <w:sz w:val="21"/>
          <w:szCs w:val="21"/>
          <w:lang w:val="en-US" w:eastAsia="en-US"/>
        </w:rPr>
        <w:t>clearing capabilities</w:t>
      </w:r>
      <w:r w:rsidR="005D247F" w:rsidRPr="00FD052F">
        <w:rPr>
          <w:rFonts w:asciiTheme="minorHAnsi" w:hAnsiTheme="minorHAnsi" w:cstheme="minorHAnsi"/>
          <w:sz w:val="21"/>
          <w:szCs w:val="21"/>
          <w:lang w:val="en-US" w:eastAsia="en-US"/>
        </w:rPr>
        <w:t xml:space="preserve">. </w:t>
      </w:r>
    </w:p>
    <w:p w14:paraId="3F587A22" w14:textId="313C8462" w:rsidR="005D247F" w:rsidRPr="00FD052F" w:rsidRDefault="005D247F" w:rsidP="005D247F">
      <w:pPr>
        <w:spacing w:after="160" w:line="259" w:lineRule="auto"/>
        <w:jc w:val="center"/>
        <w:rPr>
          <w:rFonts w:asciiTheme="minorHAnsi" w:hAnsiTheme="minorHAnsi" w:cstheme="minorHAnsi"/>
          <w:sz w:val="21"/>
          <w:szCs w:val="21"/>
          <w:lang w:val="en-US" w:eastAsia="en-US"/>
        </w:rPr>
      </w:pPr>
      <w:r w:rsidRPr="00FD052F">
        <w:rPr>
          <w:rFonts w:asciiTheme="minorHAnsi" w:hAnsiTheme="minorHAnsi" w:cstheme="minorHAnsi"/>
          <w:noProof/>
          <w:sz w:val="21"/>
          <w:szCs w:val="21"/>
          <w:lang w:eastAsia="en-IN"/>
        </w:rPr>
        <w:drawing>
          <wp:inline distT="0" distB="0" distL="0" distR="0" wp14:anchorId="79AF8322" wp14:editId="7977B3B4">
            <wp:extent cx="5505450" cy="2849887"/>
            <wp:effectExtent l="12700" t="12700" r="6350" b="7620"/>
            <wp:docPr id="50" name="Picture 5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7 at 12.25.23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5679" cy="2855182"/>
                    </a:xfrm>
                    <a:prstGeom prst="rect">
                      <a:avLst/>
                    </a:prstGeom>
                    <a:ln>
                      <a:solidFill>
                        <a:schemeClr val="tx1">
                          <a:lumMod val="50000"/>
                          <a:lumOff val="50000"/>
                        </a:schemeClr>
                      </a:solidFill>
                    </a:ln>
                  </pic:spPr>
                </pic:pic>
              </a:graphicData>
            </a:graphic>
          </wp:inline>
        </w:drawing>
      </w:r>
    </w:p>
    <w:p w14:paraId="231D1F51" w14:textId="5357FF8B" w:rsidR="008556BF" w:rsidRPr="00FD052F" w:rsidRDefault="008556BF" w:rsidP="00AD27F2">
      <w:pPr>
        <w:jc w:val="center"/>
        <w:rPr>
          <w:rFonts w:asciiTheme="minorHAnsi" w:hAnsiTheme="minorHAnsi" w:cstheme="minorHAnsi"/>
          <w:sz w:val="21"/>
          <w:szCs w:val="21"/>
          <w:lang w:val="en-US" w:eastAsia="en-US"/>
        </w:rPr>
      </w:pPr>
    </w:p>
    <w:p w14:paraId="7CCC7142" w14:textId="7388C836" w:rsidR="00A21488" w:rsidRPr="00FD052F" w:rsidRDefault="00A21488">
      <w:pPr>
        <w:spacing w:after="160" w:line="259" w:lineRule="auto"/>
        <w:rPr>
          <w:rFonts w:asciiTheme="minorHAnsi" w:hAnsiTheme="minorHAnsi" w:cstheme="minorHAnsi"/>
          <w:sz w:val="21"/>
          <w:szCs w:val="21"/>
          <w:lang w:val="en-US" w:eastAsia="en-US"/>
        </w:rPr>
      </w:pPr>
      <w:r w:rsidRPr="00FD052F">
        <w:rPr>
          <w:rFonts w:asciiTheme="minorHAnsi" w:hAnsiTheme="minorHAnsi" w:cstheme="minorHAnsi"/>
          <w:sz w:val="21"/>
          <w:szCs w:val="21"/>
          <w:lang w:val="en-US" w:eastAsia="en-US"/>
        </w:rPr>
        <w:br w:type="page"/>
      </w:r>
    </w:p>
    <w:p w14:paraId="53C3AC39" w14:textId="7104F2F4" w:rsidR="00B01ECA" w:rsidRPr="00FD052F" w:rsidRDefault="00B01ECA" w:rsidP="001838C6">
      <w:pPr>
        <w:pStyle w:val="Heading1"/>
        <w:rPr>
          <w:rFonts w:asciiTheme="minorHAnsi" w:hAnsiTheme="minorHAnsi" w:cstheme="minorHAnsi"/>
          <w:sz w:val="28"/>
          <w:szCs w:val="28"/>
        </w:rPr>
      </w:pPr>
      <w:bookmarkStart w:id="16" w:name="_Toc48121353"/>
      <w:r w:rsidRPr="00FD052F">
        <w:rPr>
          <w:rFonts w:asciiTheme="minorHAnsi" w:hAnsiTheme="minorHAnsi" w:cstheme="minorHAnsi"/>
          <w:sz w:val="28"/>
          <w:szCs w:val="28"/>
        </w:rPr>
        <w:lastRenderedPageBreak/>
        <w:t>Operational Design</w:t>
      </w:r>
      <w:bookmarkEnd w:id="16"/>
    </w:p>
    <w:p w14:paraId="2FE6336B" w14:textId="1C49CAE8" w:rsidR="006B2E61" w:rsidRPr="00FD052F" w:rsidRDefault="006B2E61" w:rsidP="006B2E61">
      <w:pPr>
        <w:pStyle w:val="Heading2"/>
        <w:rPr>
          <w:rFonts w:asciiTheme="minorHAnsi" w:hAnsiTheme="minorHAnsi" w:cstheme="minorHAnsi"/>
          <w:sz w:val="22"/>
          <w:szCs w:val="22"/>
        </w:rPr>
      </w:pPr>
      <w:bookmarkStart w:id="17" w:name="_Toc48121354"/>
      <w:r w:rsidRPr="00FD052F">
        <w:rPr>
          <w:rFonts w:asciiTheme="minorHAnsi" w:hAnsiTheme="minorHAnsi" w:cstheme="minorHAnsi"/>
          <w:sz w:val="22"/>
          <w:szCs w:val="22"/>
        </w:rPr>
        <w:t>Target Operational Model</w:t>
      </w:r>
      <w:bookmarkEnd w:id="17"/>
    </w:p>
    <w:p w14:paraId="65E97D63" w14:textId="72368055" w:rsidR="009C65E9" w:rsidRPr="00FD052F" w:rsidRDefault="009C65E9" w:rsidP="000142D0">
      <w:pPr>
        <w:ind w:left="576"/>
        <w:rPr>
          <w:rFonts w:asciiTheme="minorHAnsi" w:hAnsiTheme="minorHAnsi" w:cstheme="minorHAnsi"/>
          <w:sz w:val="21"/>
          <w:szCs w:val="21"/>
          <w:lang w:val="en-US" w:eastAsia="en-US"/>
        </w:rPr>
      </w:pPr>
      <w:r w:rsidRPr="00FD052F">
        <w:rPr>
          <w:rFonts w:asciiTheme="minorHAnsi" w:hAnsiTheme="minorHAnsi" w:cstheme="minorHAnsi"/>
          <w:sz w:val="21"/>
          <w:szCs w:val="21"/>
          <w:lang w:val="en-US" w:eastAsia="en-US"/>
        </w:rPr>
        <w:t xml:space="preserve">The program will be delivered on hybrid cloud platform using VMWare Tanzu Application Services (TAS) cloud native platform. TAS will be deployed as private cloud in initial release. Product deployment is on-prem with microservices deployed on TAS private cloud and supporting on-prem infrastructure. </w:t>
      </w:r>
      <w:r w:rsidR="00F64926" w:rsidRPr="00FD052F">
        <w:rPr>
          <w:rFonts w:asciiTheme="minorHAnsi" w:hAnsiTheme="minorHAnsi" w:cstheme="minorHAnsi"/>
          <w:sz w:val="21"/>
          <w:szCs w:val="21"/>
          <w:lang w:val="en-US" w:eastAsia="en-US"/>
        </w:rPr>
        <w:t>The production deployment will be on NSE’s BKC data center with DR on Chennai DC</w:t>
      </w:r>
      <w:r w:rsidR="001579CC" w:rsidRPr="00FD052F">
        <w:rPr>
          <w:rFonts w:asciiTheme="minorHAnsi" w:hAnsiTheme="minorHAnsi" w:cstheme="minorHAnsi"/>
          <w:sz w:val="21"/>
          <w:szCs w:val="21"/>
          <w:lang w:val="en-US" w:eastAsia="en-US"/>
        </w:rPr>
        <w:t>. Two dev environments are created – one on KOH DC and other on AWS public cloud with application deployment on VMC VMs including CI/CD components.</w:t>
      </w:r>
    </w:p>
    <w:p w14:paraId="4D1D4824" w14:textId="77777777" w:rsidR="009C4BB5" w:rsidRPr="00FD052F" w:rsidRDefault="009C4BB5" w:rsidP="009C65E9">
      <w:pPr>
        <w:rPr>
          <w:rFonts w:asciiTheme="minorHAnsi" w:hAnsiTheme="minorHAnsi" w:cstheme="minorHAnsi"/>
          <w:sz w:val="21"/>
          <w:szCs w:val="21"/>
          <w:lang w:val="en-US" w:eastAsia="en-US"/>
        </w:rPr>
      </w:pPr>
    </w:p>
    <w:p w14:paraId="4D79A616" w14:textId="07F3E34F" w:rsidR="00505066" w:rsidRPr="00FD052F" w:rsidRDefault="00A21E5F" w:rsidP="00AB06F2">
      <w:pPr>
        <w:jc w:val="center"/>
        <w:rPr>
          <w:rFonts w:asciiTheme="minorHAnsi" w:hAnsiTheme="minorHAnsi" w:cstheme="minorHAnsi"/>
          <w:sz w:val="21"/>
          <w:szCs w:val="21"/>
        </w:rPr>
      </w:pPr>
      <w:r>
        <w:rPr>
          <w:rFonts w:asciiTheme="minorHAnsi" w:hAnsiTheme="minorHAnsi" w:cstheme="minorHAnsi"/>
          <w:noProof/>
          <w:sz w:val="21"/>
          <w:szCs w:val="21"/>
        </w:rPr>
        <w:drawing>
          <wp:inline distT="0" distB="0" distL="0" distR="0" wp14:anchorId="32640FDD" wp14:editId="5C7201B3">
            <wp:extent cx="4575810" cy="3492189"/>
            <wp:effectExtent l="12700" t="12700" r="8890"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6">
                      <a:extLst>
                        <a:ext uri="{28A0092B-C50C-407E-A947-70E740481C1C}">
                          <a14:useLocalDpi xmlns:a14="http://schemas.microsoft.com/office/drawing/2010/main" val="0"/>
                        </a:ext>
                      </a:extLst>
                    </a:blip>
                    <a:stretch>
                      <a:fillRect/>
                    </a:stretch>
                  </pic:blipFill>
                  <pic:spPr>
                    <a:xfrm>
                      <a:off x="0" y="0"/>
                      <a:ext cx="4582027" cy="3496933"/>
                    </a:xfrm>
                    <a:prstGeom prst="rect">
                      <a:avLst/>
                    </a:prstGeom>
                    <a:ln>
                      <a:solidFill>
                        <a:schemeClr val="tx1">
                          <a:lumMod val="50000"/>
                          <a:lumOff val="50000"/>
                        </a:schemeClr>
                      </a:solidFill>
                    </a:ln>
                  </pic:spPr>
                </pic:pic>
              </a:graphicData>
            </a:graphic>
          </wp:inline>
        </w:drawing>
      </w:r>
    </w:p>
    <w:p w14:paraId="5511F342" w14:textId="77777777" w:rsidR="00347838" w:rsidRPr="00FD052F" w:rsidRDefault="00347838" w:rsidP="00020B89">
      <w:pPr>
        <w:jc w:val="center"/>
        <w:rPr>
          <w:rFonts w:asciiTheme="minorHAnsi" w:hAnsiTheme="minorHAnsi" w:cstheme="minorHAnsi"/>
          <w:sz w:val="21"/>
          <w:szCs w:val="21"/>
        </w:rPr>
      </w:pPr>
    </w:p>
    <w:p w14:paraId="177D0322" w14:textId="4A0420AC" w:rsidR="001F3809" w:rsidRPr="001F3809" w:rsidRDefault="002B4157" w:rsidP="007C13E2">
      <w:pPr>
        <w:pStyle w:val="Heading2"/>
        <w:rPr>
          <w:rFonts w:asciiTheme="minorHAnsi" w:hAnsiTheme="minorHAnsi" w:cstheme="minorHAnsi"/>
          <w:sz w:val="22"/>
          <w:szCs w:val="22"/>
        </w:rPr>
      </w:pPr>
      <w:bookmarkStart w:id="18" w:name="_Toc48121355"/>
      <w:r>
        <w:rPr>
          <w:rFonts w:asciiTheme="minorHAnsi" w:hAnsiTheme="minorHAnsi" w:cstheme="minorHAnsi"/>
          <w:sz w:val="22"/>
          <w:szCs w:val="22"/>
        </w:rPr>
        <w:t xml:space="preserve">Clearing </w:t>
      </w:r>
      <w:r w:rsidR="00B01ECA" w:rsidRPr="00970B60">
        <w:rPr>
          <w:rFonts w:asciiTheme="minorHAnsi" w:hAnsiTheme="minorHAnsi" w:cstheme="minorHAnsi"/>
          <w:sz w:val="22"/>
          <w:szCs w:val="22"/>
        </w:rPr>
        <w:t>Non-Functional Requirements</w:t>
      </w:r>
      <w:bookmarkEnd w:id="18"/>
    </w:p>
    <w:p w14:paraId="113D0CFF" w14:textId="77777777" w:rsidR="001F3809" w:rsidRDefault="001F3809" w:rsidP="007C13E2">
      <w:pPr>
        <w:rPr>
          <w:rFonts w:asciiTheme="minorHAnsi" w:hAnsiTheme="minorHAnsi" w:cstheme="minorHAnsi"/>
          <w:b/>
          <w:bCs/>
          <w:color w:val="FFFFFF" w:themeColor="background1"/>
          <w:sz w:val="15"/>
          <w:szCs w:val="15"/>
        </w:rPr>
      </w:pPr>
    </w:p>
    <w:tbl>
      <w:tblPr>
        <w:tblStyle w:val="WBPOTable"/>
        <w:tblW w:w="0" w:type="auto"/>
        <w:tblLook w:val="04A0" w:firstRow="1" w:lastRow="0" w:firstColumn="1" w:lastColumn="0" w:noHBand="0" w:noVBand="1"/>
      </w:tblPr>
      <w:tblGrid>
        <w:gridCol w:w="3245"/>
        <w:gridCol w:w="3245"/>
        <w:gridCol w:w="3246"/>
      </w:tblGrid>
      <w:tr w:rsidR="001F3809" w14:paraId="02C19376" w14:textId="77777777" w:rsidTr="001F3809">
        <w:trPr>
          <w:cnfStyle w:val="100000000000" w:firstRow="1" w:lastRow="0" w:firstColumn="0" w:lastColumn="0" w:oddVBand="0" w:evenVBand="0" w:oddHBand="0" w:evenHBand="0" w:firstRowFirstColumn="0" w:firstRowLastColumn="0" w:lastRowFirstColumn="0" w:lastRowLastColumn="0"/>
        </w:trPr>
        <w:tc>
          <w:tcPr>
            <w:tcW w:w="3245" w:type="dxa"/>
          </w:tcPr>
          <w:p w14:paraId="101E6BEA" w14:textId="0589D377" w:rsidR="001F3809" w:rsidRDefault="001F3809" w:rsidP="007C13E2">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Journey</w:t>
            </w:r>
          </w:p>
        </w:tc>
        <w:tc>
          <w:tcPr>
            <w:tcW w:w="3245" w:type="dxa"/>
          </w:tcPr>
          <w:p w14:paraId="7A1EACEC" w14:textId="68FE1E7C" w:rsidR="001F3809" w:rsidRDefault="001F3809" w:rsidP="007C13E2">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Sub Process</w:t>
            </w:r>
          </w:p>
        </w:tc>
        <w:tc>
          <w:tcPr>
            <w:tcW w:w="3246" w:type="dxa"/>
          </w:tcPr>
          <w:p w14:paraId="05DCCD6D" w14:textId="1C05F915" w:rsidR="001F3809" w:rsidRDefault="001F3809" w:rsidP="007C13E2">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Volumes/day</w:t>
            </w:r>
          </w:p>
        </w:tc>
      </w:tr>
      <w:tr w:rsidR="001F3809" w14:paraId="54BACB1D" w14:textId="77777777" w:rsidTr="001F3809">
        <w:tc>
          <w:tcPr>
            <w:tcW w:w="3245" w:type="dxa"/>
          </w:tcPr>
          <w:p w14:paraId="5742C692" w14:textId="083E2A49" w:rsidR="001F3809" w:rsidRDefault="001F3809" w:rsidP="007C13E2">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Clearing Risk Management</w:t>
            </w:r>
          </w:p>
        </w:tc>
        <w:tc>
          <w:tcPr>
            <w:tcW w:w="3245" w:type="dxa"/>
          </w:tcPr>
          <w:p w14:paraId="5EBE476D" w14:textId="77777777" w:rsidR="001F3809" w:rsidRPr="007C13E2" w:rsidRDefault="001F3809" w:rsidP="001F3809">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Collateral and Open position details at granular level to members</w:t>
            </w:r>
          </w:p>
          <w:p w14:paraId="37C8AB6E" w14:textId="77777777" w:rsidR="001F3809" w:rsidRDefault="001F3809" w:rsidP="007C13E2">
            <w:pPr>
              <w:rPr>
                <w:rFonts w:asciiTheme="minorHAnsi" w:hAnsiTheme="minorHAnsi" w:cstheme="minorHAnsi"/>
                <w:b/>
                <w:bCs/>
                <w:color w:val="FFFFFF" w:themeColor="background1"/>
                <w:sz w:val="15"/>
                <w:szCs w:val="15"/>
              </w:rPr>
            </w:pPr>
          </w:p>
        </w:tc>
        <w:tc>
          <w:tcPr>
            <w:tcW w:w="3246" w:type="dxa"/>
          </w:tcPr>
          <w:p w14:paraId="28656405" w14:textId="489016EC" w:rsidR="001F3809" w:rsidRDefault="001F3809" w:rsidP="007C13E2">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20000</w:t>
            </w:r>
          </w:p>
        </w:tc>
      </w:tr>
      <w:tr w:rsidR="001F3809" w14:paraId="5BEB17BF" w14:textId="77777777" w:rsidTr="001F3809">
        <w:tc>
          <w:tcPr>
            <w:tcW w:w="3245" w:type="dxa"/>
            <w:vMerge w:val="restart"/>
          </w:tcPr>
          <w:p w14:paraId="1D0EF353" w14:textId="64AA8C34" w:rsidR="001F3809" w:rsidRDefault="001F3809" w:rsidP="007C13E2">
            <w:pPr>
              <w:rPr>
                <w:rFonts w:asciiTheme="minorHAnsi" w:hAnsiTheme="minorHAnsi" w:cstheme="minorHAnsi"/>
                <w:b/>
                <w:bCs/>
                <w:color w:val="FFFFFF" w:themeColor="background1"/>
                <w:sz w:val="15"/>
                <w:szCs w:val="15"/>
              </w:rPr>
            </w:pPr>
            <w:r>
              <w:rPr>
                <w:rFonts w:asciiTheme="minorHAnsi" w:hAnsiTheme="minorHAnsi" w:cstheme="minorHAnsi"/>
                <w:b/>
                <w:bCs/>
                <w:color w:val="FFFFFF" w:themeColor="background1"/>
                <w:sz w:val="15"/>
                <w:szCs w:val="15"/>
              </w:rPr>
              <w:t>C</w:t>
            </w:r>
            <w:r w:rsidRPr="007C13E2">
              <w:rPr>
                <w:rFonts w:asciiTheme="minorHAnsi" w:hAnsiTheme="minorHAnsi" w:cstheme="minorHAnsi"/>
                <w:bCs/>
                <w:color w:val="000000" w:themeColor="text1"/>
                <w:sz w:val="15"/>
                <w:szCs w:val="15"/>
              </w:rPr>
              <w:t xml:space="preserve"> Clearing Operations</w:t>
            </w:r>
          </w:p>
        </w:tc>
        <w:tc>
          <w:tcPr>
            <w:tcW w:w="3245" w:type="dxa"/>
          </w:tcPr>
          <w:p w14:paraId="61997E2F" w14:textId="117603D9" w:rsidR="001F3809" w:rsidRDefault="001F3809" w:rsidP="007C13E2">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CM Limits Management</w:t>
            </w:r>
          </w:p>
        </w:tc>
        <w:tc>
          <w:tcPr>
            <w:tcW w:w="3246" w:type="dxa"/>
          </w:tcPr>
          <w:p w14:paraId="588AB268" w14:textId="50D640CB" w:rsidR="001F3809" w:rsidRDefault="001F3809" w:rsidP="007C13E2">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5000</w:t>
            </w:r>
          </w:p>
        </w:tc>
      </w:tr>
      <w:tr w:rsidR="001F3809" w14:paraId="028B721D" w14:textId="77777777" w:rsidTr="001F3809">
        <w:tc>
          <w:tcPr>
            <w:tcW w:w="3245" w:type="dxa"/>
            <w:vMerge/>
          </w:tcPr>
          <w:p w14:paraId="6644EAAC" w14:textId="77777777" w:rsidR="001F3809" w:rsidRDefault="001F3809" w:rsidP="007C13E2">
            <w:pPr>
              <w:rPr>
                <w:rFonts w:asciiTheme="minorHAnsi" w:hAnsiTheme="minorHAnsi" w:cstheme="minorHAnsi"/>
                <w:b/>
                <w:bCs/>
                <w:color w:val="FFFFFF" w:themeColor="background1"/>
                <w:sz w:val="15"/>
                <w:szCs w:val="15"/>
              </w:rPr>
            </w:pPr>
          </w:p>
        </w:tc>
        <w:tc>
          <w:tcPr>
            <w:tcW w:w="3245" w:type="dxa"/>
          </w:tcPr>
          <w:p w14:paraId="7CEBB4D4" w14:textId="48E3CB2D" w:rsidR="001F3809" w:rsidRPr="007C13E2" w:rsidRDefault="001F3809" w:rsidP="007C13E2">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Order Modification</w:t>
            </w:r>
          </w:p>
        </w:tc>
        <w:tc>
          <w:tcPr>
            <w:tcW w:w="3246" w:type="dxa"/>
          </w:tcPr>
          <w:p w14:paraId="79851BE1" w14:textId="6B7F311F" w:rsidR="001F3809" w:rsidRPr="007C13E2" w:rsidRDefault="001F3809" w:rsidP="007C13E2">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100000</w:t>
            </w:r>
          </w:p>
        </w:tc>
      </w:tr>
      <w:tr w:rsidR="001F3809" w14:paraId="21107C66" w14:textId="77777777" w:rsidTr="001F3809">
        <w:tc>
          <w:tcPr>
            <w:tcW w:w="3245" w:type="dxa"/>
            <w:vMerge/>
          </w:tcPr>
          <w:p w14:paraId="1A3D5886" w14:textId="77777777" w:rsidR="001F3809" w:rsidRDefault="001F3809" w:rsidP="007C13E2">
            <w:pPr>
              <w:rPr>
                <w:rFonts w:asciiTheme="minorHAnsi" w:hAnsiTheme="minorHAnsi" w:cstheme="minorHAnsi"/>
                <w:b/>
                <w:bCs/>
                <w:color w:val="FFFFFF" w:themeColor="background1"/>
                <w:sz w:val="15"/>
                <w:szCs w:val="15"/>
              </w:rPr>
            </w:pPr>
          </w:p>
        </w:tc>
        <w:tc>
          <w:tcPr>
            <w:tcW w:w="3245" w:type="dxa"/>
          </w:tcPr>
          <w:p w14:paraId="3E79C9AC" w14:textId="33FEF206" w:rsidR="001F3809" w:rsidRPr="007C13E2" w:rsidRDefault="001F3809" w:rsidP="007C13E2">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Confirmation Service</w:t>
            </w:r>
          </w:p>
        </w:tc>
        <w:tc>
          <w:tcPr>
            <w:tcW w:w="3246" w:type="dxa"/>
          </w:tcPr>
          <w:p w14:paraId="613A9FC7" w14:textId="2A34D567" w:rsidR="001F3809" w:rsidRPr="007C13E2" w:rsidRDefault="001F3809" w:rsidP="007C13E2">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20L-60L</w:t>
            </w:r>
          </w:p>
        </w:tc>
      </w:tr>
      <w:tr w:rsidR="001F3809" w14:paraId="0B6E3875" w14:textId="77777777" w:rsidTr="001F3809">
        <w:tc>
          <w:tcPr>
            <w:tcW w:w="3245" w:type="dxa"/>
            <w:vMerge/>
          </w:tcPr>
          <w:p w14:paraId="75EA9FC4" w14:textId="77777777" w:rsidR="001F3809" w:rsidRDefault="001F3809" w:rsidP="007C13E2">
            <w:pPr>
              <w:rPr>
                <w:rFonts w:asciiTheme="minorHAnsi" w:hAnsiTheme="minorHAnsi" w:cstheme="minorHAnsi"/>
                <w:b/>
                <w:bCs/>
                <w:color w:val="FFFFFF" w:themeColor="background1"/>
                <w:sz w:val="15"/>
                <w:szCs w:val="15"/>
              </w:rPr>
            </w:pPr>
          </w:p>
        </w:tc>
        <w:tc>
          <w:tcPr>
            <w:tcW w:w="3245" w:type="dxa"/>
          </w:tcPr>
          <w:p w14:paraId="450011EC" w14:textId="39DE6B93" w:rsidR="001F3809" w:rsidRPr="007C13E2" w:rsidRDefault="001F3809" w:rsidP="007C13E2">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CP Code Modification</w:t>
            </w:r>
          </w:p>
        </w:tc>
        <w:tc>
          <w:tcPr>
            <w:tcW w:w="3246" w:type="dxa"/>
          </w:tcPr>
          <w:p w14:paraId="2EBC5DFB" w14:textId="72F0C426" w:rsidR="001F3809" w:rsidRPr="007C13E2" w:rsidRDefault="001F3809" w:rsidP="007C13E2">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5L</w:t>
            </w:r>
          </w:p>
        </w:tc>
      </w:tr>
      <w:tr w:rsidR="001F3809" w14:paraId="081AE273" w14:textId="77777777" w:rsidTr="001F3809">
        <w:tc>
          <w:tcPr>
            <w:tcW w:w="3245" w:type="dxa"/>
            <w:vMerge/>
          </w:tcPr>
          <w:p w14:paraId="47640554" w14:textId="77777777" w:rsidR="001F3809" w:rsidRDefault="001F3809" w:rsidP="007C13E2">
            <w:pPr>
              <w:rPr>
                <w:rFonts w:asciiTheme="minorHAnsi" w:hAnsiTheme="minorHAnsi" w:cstheme="minorHAnsi"/>
                <w:b/>
                <w:bCs/>
                <w:color w:val="FFFFFF" w:themeColor="background1"/>
                <w:sz w:val="15"/>
                <w:szCs w:val="15"/>
              </w:rPr>
            </w:pPr>
          </w:p>
        </w:tc>
        <w:tc>
          <w:tcPr>
            <w:tcW w:w="3245" w:type="dxa"/>
          </w:tcPr>
          <w:p w14:paraId="632D3D28" w14:textId="6122F97E" w:rsidR="001F3809" w:rsidRPr="007C13E2" w:rsidRDefault="001F3809" w:rsidP="007C13E2">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Trade Enquiry</w:t>
            </w:r>
          </w:p>
        </w:tc>
        <w:tc>
          <w:tcPr>
            <w:tcW w:w="3246" w:type="dxa"/>
          </w:tcPr>
          <w:p w14:paraId="599018F9" w14:textId="45EE7158" w:rsidR="001F3809" w:rsidRPr="007C13E2" w:rsidRDefault="001F3809" w:rsidP="007C13E2">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2cr</w:t>
            </w:r>
          </w:p>
        </w:tc>
      </w:tr>
      <w:tr w:rsidR="001F3809" w14:paraId="502B3CCD" w14:textId="77777777" w:rsidTr="001F3809">
        <w:tc>
          <w:tcPr>
            <w:tcW w:w="3245" w:type="dxa"/>
            <w:vMerge/>
          </w:tcPr>
          <w:p w14:paraId="41595789" w14:textId="77777777" w:rsidR="001F3809" w:rsidRDefault="001F3809" w:rsidP="007C13E2">
            <w:pPr>
              <w:rPr>
                <w:rFonts w:asciiTheme="minorHAnsi" w:hAnsiTheme="minorHAnsi" w:cstheme="minorHAnsi"/>
                <w:b/>
                <w:bCs/>
                <w:color w:val="FFFFFF" w:themeColor="background1"/>
                <w:sz w:val="15"/>
                <w:szCs w:val="15"/>
              </w:rPr>
            </w:pPr>
          </w:p>
        </w:tc>
        <w:tc>
          <w:tcPr>
            <w:tcW w:w="3245" w:type="dxa"/>
          </w:tcPr>
          <w:p w14:paraId="1B7FE9CE" w14:textId="4C057E81" w:rsidR="001F3809" w:rsidRPr="007C13E2" w:rsidRDefault="001F3809" w:rsidP="007C13E2">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Trade Confirmation</w:t>
            </w:r>
          </w:p>
        </w:tc>
        <w:tc>
          <w:tcPr>
            <w:tcW w:w="3246" w:type="dxa"/>
          </w:tcPr>
          <w:p w14:paraId="15393ECF" w14:textId="55217800" w:rsidR="001F3809" w:rsidRPr="007C13E2" w:rsidRDefault="001F3809" w:rsidP="007C13E2">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20L-60L</w:t>
            </w:r>
          </w:p>
        </w:tc>
      </w:tr>
    </w:tbl>
    <w:p w14:paraId="23645D5B" w14:textId="5C5E248E" w:rsidR="002B4157" w:rsidRDefault="002B4157" w:rsidP="007C13E2">
      <w:pPr>
        <w:rPr>
          <w:rFonts w:asciiTheme="minorHAnsi" w:hAnsiTheme="minorHAnsi" w:cstheme="minorHAnsi"/>
          <w:b/>
          <w:bCs/>
          <w:color w:val="FFFFFF" w:themeColor="background1"/>
          <w:sz w:val="15"/>
          <w:szCs w:val="15"/>
        </w:rPr>
      </w:pPr>
    </w:p>
    <w:p w14:paraId="22AD33C7" w14:textId="422987CE" w:rsidR="002B4157" w:rsidRPr="001F3809" w:rsidRDefault="001F3809" w:rsidP="007C13E2">
      <w:pPr>
        <w:rPr>
          <w:rFonts w:asciiTheme="minorHAnsi" w:hAnsiTheme="minorHAnsi" w:cstheme="minorHAnsi"/>
          <w:b/>
          <w:bCs/>
          <w:sz w:val="20"/>
          <w:szCs w:val="20"/>
        </w:rPr>
      </w:pPr>
      <w:r w:rsidRPr="001F3809">
        <w:rPr>
          <w:rFonts w:asciiTheme="minorHAnsi" w:hAnsiTheme="minorHAnsi" w:cstheme="minorHAnsi"/>
          <w:b/>
          <w:bCs/>
          <w:sz w:val="20"/>
          <w:szCs w:val="20"/>
        </w:rPr>
        <w:t>Clearing Projections</w:t>
      </w:r>
    </w:p>
    <w:tbl>
      <w:tblPr>
        <w:tblStyle w:val="WBPOTable"/>
        <w:tblW w:w="0" w:type="auto"/>
        <w:tblLook w:val="04A0" w:firstRow="1" w:lastRow="0" w:firstColumn="1" w:lastColumn="0" w:noHBand="0" w:noVBand="1"/>
      </w:tblPr>
      <w:tblGrid>
        <w:gridCol w:w="1622"/>
        <w:gridCol w:w="1622"/>
        <w:gridCol w:w="1623"/>
        <w:gridCol w:w="1623"/>
        <w:gridCol w:w="1623"/>
        <w:gridCol w:w="1623"/>
      </w:tblGrid>
      <w:tr w:rsidR="001F3809" w14:paraId="53C1ABDE" w14:textId="77777777" w:rsidTr="001F3809">
        <w:trPr>
          <w:cnfStyle w:val="100000000000" w:firstRow="1" w:lastRow="0" w:firstColumn="0" w:lastColumn="0" w:oddVBand="0" w:evenVBand="0" w:oddHBand="0" w:evenHBand="0" w:firstRowFirstColumn="0" w:firstRowLastColumn="0" w:lastRowFirstColumn="0" w:lastRowLastColumn="0"/>
        </w:trPr>
        <w:tc>
          <w:tcPr>
            <w:tcW w:w="1622" w:type="dxa"/>
          </w:tcPr>
          <w:p w14:paraId="290BD8BB" w14:textId="77118369" w:rsidR="001F3809" w:rsidRDefault="001F3809" w:rsidP="007C13E2">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Peak Throughput</w:t>
            </w:r>
          </w:p>
        </w:tc>
        <w:tc>
          <w:tcPr>
            <w:tcW w:w="1622" w:type="dxa"/>
          </w:tcPr>
          <w:p w14:paraId="46863DB3" w14:textId="2B6EDC46" w:rsidR="001F3809" w:rsidRDefault="001F3809" w:rsidP="007C13E2">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Txns/day</w:t>
            </w:r>
          </w:p>
        </w:tc>
        <w:tc>
          <w:tcPr>
            <w:tcW w:w="1623" w:type="dxa"/>
          </w:tcPr>
          <w:p w14:paraId="26F9C59C" w14:textId="5186828A" w:rsidR="001F3809" w:rsidRDefault="001F3809" w:rsidP="007C13E2">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YoY Growth</w:t>
            </w:r>
          </w:p>
        </w:tc>
        <w:tc>
          <w:tcPr>
            <w:tcW w:w="1623" w:type="dxa"/>
          </w:tcPr>
          <w:p w14:paraId="571EB362" w14:textId="20B1870F" w:rsidR="001F3809" w:rsidRDefault="001F3809" w:rsidP="007C13E2">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Y1 Users</w:t>
            </w:r>
          </w:p>
        </w:tc>
        <w:tc>
          <w:tcPr>
            <w:tcW w:w="1623" w:type="dxa"/>
          </w:tcPr>
          <w:p w14:paraId="4FD49BE7" w14:textId="65773DE9" w:rsidR="001F3809" w:rsidRDefault="001F3809" w:rsidP="007C13E2">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Y2 Users</w:t>
            </w:r>
          </w:p>
        </w:tc>
        <w:tc>
          <w:tcPr>
            <w:tcW w:w="1623" w:type="dxa"/>
          </w:tcPr>
          <w:p w14:paraId="2A6DDCF0" w14:textId="385956EA" w:rsidR="001F3809" w:rsidRDefault="001F3809" w:rsidP="007C13E2">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Y3 Users</w:t>
            </w:r>
          </w:p>
        </w:tc>
      </w:tr>
      <w:tr w:rsidR="001F3809" w14:paraId="0316A0E4" w14:textId="77777777" w:rsidTr="001F3809">
        <w:tc>
          <w:tcPr>
            <w:tcW w:w="1622" w:type="dxa"/>
          </w:tcPr>
          <w:p w14:paraId="47EB44D5" w14:textId="2152FDC7"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5000/sec</w:t>
            </w:r>
          </w:p>
        </w:tc>
        <w:tc>
          <w:tcPr>
            <w:tcW w:w="1622" w:type="dxa"/>
          </w:tcPr>
          <w:p w14:paraId="27BC6969" w14:textId="600CF613"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20cr</w:t>
            </w:r>
          </w:p>
        </w:tc>
        <w:tc>
          <w:tcPr>
            <w:tcW w:w="1623" w:type="dxa"/>
          </w:tcPr>
          <w:p w14:paraId="0224A64F" w14:textId="6C492233"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50%</w:t>
            </w:r>
          </w:p>
        </w:tc>
        <w:tc>
          <w:tcPr>
            <w:tcW w:w="1623" w:type="dxa"/>
          </w:tcPr>
          <w:p w14:paraId="530CCAE9" w14:textId="4CB1DC90"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25k</w:t>
            </w:r>
          </w:p>
        </w:tc>
        <w:tc>
          <w:tcPr>
            <w:tcW w:w="1623" w:type="dxa"/>
          </w:tcPr>
          <w:p w14:paraId="2CD13EEA" w14:textId="5E6758A7"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50k</w:t>
            </w:r>
          </w:p>
        </w:tc>
        <w:tc>
          <w:tcPr>
            <w:tcW w:w="1623" w:type="dxa"/>
          </w:tcPr>
          <w:p w14:paraId="7267618F" w14:textId="3DC0DE6D"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75k</w:t>
            </w:r>
          </w:p>
        </w:tc>
      </w:tr>
    </w:tbl>
    <w:p w14:paraId="738ADEDC" w14:textId="31948A45" w:rsidR="002B4157" w:rsidRDefault="002B4157" w:rsidP="007C13E2">
      <w:pPr>
        <w:rPr>
          <w:rFonts w:asciiTheme="minorHAnsi" w:hAnsiTheme="minorHAnsi" w:cstheme="minorHAnsi"/>
          <w:b/>
          <w:bCs/>
          <w:color w:val="FFFFFF" w:themeColor="background1"/>
          <w:sz w:val="15"/>
          <w:szCs w:val="15"/>
        </w:rPr>
      </w:pPr>
    </w:p>
    <w:p w14:paraId="2A8945B8" w14:textId="1B6634B6" w:rsidR="002B4157" w:rsidRDefault="002B4157" w:rsidP="007C13E2">
      <w:pPr>
        <w:rPr>
          <w:rFonts w:asciiTheme="minorHAnsi" w:hAnsiTheme="minorHAnsi" w:cstheme="minorHAnsi"/>
          <w:b/>
          <w:bCs/>
          <w:color w:val="FFFFFF" w:themeColor="background1"/>
          <w:sz w:val="15"/>
          <w:szCs w:val="15"/>
        </w:rPr>
      </w:pPr>
    </w:p>
    <w:p w14:paraId="3B00F5DF" w14:textId="2EE537FE" w:rsidR="001F3809" w:rsidRDefault="001F3809" w:rsidP="007C13E2">
      <w:pPr>
        <w:rPr>
          <w:rFonts w:asciiTheme="minorHAnsi" w:hAnsiTheme="minorHAnsi" w:cstheme="minorHAnsi"/>
          <w:b/>
          <w:bCs/>
          <w:color w:val="FFFFFF" w:themeColor="background1"/>
          <w:sz w:val="15"/>
          <w:szCs w:val="15"/>
        </w:rPr>
      </w:pPr>
    </w:p>
    <w:p w14:paraId="2AA1C5CB" w14:textId="6119FBD1" w:rsidR="001F3809" w:rsidRDefault="001F3809" w:rsidP="007C13E2">
      <w:pPr>
        <w:rPr>
          <w:rFonts w:asciiTheme="minorHAnsi" w:hAnsiTheme="minorHAnsi" w:cstheme="minorHAnsi"/>
          <w:b/>
          <w:bCs/>
          <w:color w:val="FFFFFF" w:themeColor="background1"/>
          <w:sz w:val="15"/>
          <w:szCs w:val="15"/>
        </w:rPr>
      </w:pPr>
    </w:p>
    <w:p w14:paraId="3CDE6C60" w14:textId="6CF55778" w:rsidR="001F3809" w:rsidRDefault="001F3809" w:rsidP="007C13E2">
      <w:pPr>
        <w:rPr>
          <w:rFonts w:asciiTheme="minorHAnsi" w:hAnsiTheme="minorHAnsi" w:cstheme="minorHAnsi"/>
          <w:b/>
          <w:bCs/>
          <w:color w:val="FFFFFF" w:themeColor="background1"/>
          <w:sz w:val="15"/>
          <w:szCs w:val="15"/>
        </w:rPr>
      </w:pPr>
    </w:p>
    <w:p w14:paraId="1B2989C3" w14:textId="2961BD84" w:rsidR="001F3809" w:rsidRDefault="001F3809" w:rsidP="007C13E2">
      <w:pPr>
        <w:rPr>
          <w:rFonts w:asciiTheme="minorHAnsi" w:hAnsiTheme="minorHAnsi" w:cstheme="minorHAnsi"/>
          <w:b/>
          <w:bCs/>
          <w:color w:val="FFFFFF" w:themeColor="background1"/>
          <w:sz w:val="15"/>
          <w:szCs w:val="15"/>
        </w:rPr>
      </w:pPr>
    </w:p>
    <w:p w14:paraId="25B02A33" w14:textId="3055C83D" w:rsidR="001F3809" w:rsidRDefault="001F3809" w:rsidP="007C13E2">
      <w:pPr>
        <w:rPr>
          <w:rFonts w:asciiTheme="minorHAnsi" w:hAnsiTheme="minorHAnsi" w:cstheme="minorHAnsi"/>
          <w:b/>
          <w:bCs/>
          <w:color w:val="FFFFFF" w:themeColor="background1"/>
          <w:sz w:val="15"/>
          <w:szCs w:val="15"/>
        </w:rPr>
      </w:pPr>
    </w:p>
    <w:p w14:paraId="65EFA3E6" w14:textId="77777777" w:rsidR="003F6B5A" w:rsidRDefault="003F6B5A" w:rsidP="007C13E2">
      <w:pPr>
        <w:rPr>
          <w:rFonts w:asciiTheme="minorHAnsi" w:hAnsiTheme="minorHAnsi" w:cstheme="minorHAnsi"/>
          <w:b/>
          <w:bCs/>
          <w:color w:val="FFFFFF" w:themeColor="background1"/>
          <w:sz w:val="15"/>
          <w:szCs w:val="15"/>
        </w:rPr>
      </w:pPr>
    </w:p>
    <w:p w14:paraId="06E2CD2E" w14:textId="1BE86692" w:rsidR="001F3809" w:rsidRDefault="001F3809" w:rsidP="007C13E2">
      <w:pPr>
        <w:rPr>
          <w:rFonts w:asciiTheme="minorHAnsi" w:hAnsiTheme="minorHAnsi" w:cstheme="minorHAnsi"/>
          <w:b/>
          <w:bCs/>
          <w:color w:val="FFFFFF" w:themeColor="background1"/>
          <w:sz w:val="15"/>
          <w:szCs w:val="15"/>
        </w:rPr>
      </w:pPr>
    </w:p>
    <w:p w14:paraId="0B40592F" w14:textId="77777777" w:rsidR="001F3809" w:rsidRDefault="001F3809" w:rsidP="007C13E2">
      <w:pPr>
        <w:rPr>
          <w:rFonts w:asciiTheme="minorHAnsi" w:hAnsiTheme="minorHAnsi" w:cstheme="minorHAnsi"/>
          <w:b/>
          <w:bCs/>
          <w:color w:val="FFFFFF" w:themeColor="background1"/>
          <w:sz w:val="15"/>
          <w:szCs w:val="15"/>
        </w:rPr>
      </w:pPr>
    </w:p>
    <w:p w14:paraId="031180C4" w14:textId="11293F8E" w:rsidR="002B4157" w:rsidRDefault="002B4157" w:rsidP="002B4157">
      <w:pPr>
        <w:pStyle w:val="Heading2"/>
        <w:rPr>
          <w:rFonts w:asciiTheme="minorHAnsi" w:hAnsiTheme="minorHAnsi" w:cstheme="minorHAnsi"/>
          <w:sz w:val="22"/>
          <w:szCs w:val="22"/>
        </w:rPr>
      </w:pPr>
      <w:bookmarkStart w:id="19" w:name="_Toc48121356"/>
      <w:r>
        <w:rPr>
          <w:rFonts w:asciiTheme="minorHAnsi" w:hAnsiTheme="minorHAnsi" w:cstheme="minorHAnsi"/>
          <w:sz w:val="22"/>
          <w:szCs w:val="22"/>
        </w:rPr>
        <w:lastRenderedPageBreak/>
        <w:t xml:space="preserve">Exchange </w:t>
      </w:r>
      <w:r w:rsidRPr="00970B60">
        <w:rPr>
          <w:rFonts w:asciiTheme="minorHAnsi" w:hAnsiTheme="minorHAnsi" w:cstheme="minorHAnsi"/>
          <w:sz w:val="22"/>
          <w:szCs w:val="22"/>
        </w:rPr>
        <w:t>Non-Functional Requirements</w:t>
      </w:r>
      <w:bookmarkEnd w:id="19"/>
    </w:p>
    <w:p w14:paraId="0D2F431C" w14:textId="77777777" w:rsidR="001F3809" w:rsidRDefault="001F3809" w:rsidP="001F3809">
      <w:pPr>
        <w:rPr>
          <w:rFonts w:asciiTheme="minorHAnsi" w:hAnsiTheme="minorHAnsi" w:cstheme="minorHAnsi"/>
          <w:b/>
          <w:bCs/>
          <w:color w:val="FFFFFF" w:themeColor="background1"/>
          <w:sz w:val="15"/>
          <w:szCs w:val="15"/>
        </w:rPr>
      </w:pPr>
    </w:p>
    <w:tbl>
      <w:tblPr>
        <w:tblStyle w:val="WBPOTable"/>
        <w:tblW w:w="0" w:type="auto"/>
        <w:tblLook w:val="04A0" w:firstRow="1" w:lastRow="0" w:firstColumn="1" w:lastColumn="0" w:noHBand="0" w:noVBand="1"/>
      </w:tblPr>
      <w:tblGrid>
        <w:gridCol w:w="3245"/>
        <w:gridCol w:w="3245"/>
        <w:gridCol w:w="3246"/>
      </w:tblGrid>
      <w:tr w:rsidR="001F3809" w14:paraId="522D0B73" w14:textId="77777777" w:rsidTr="001F3809">
        <w:trPr>
          <w:cnfStyle w:val="100000000000" w:firstRow="1" w:lastRow="0" w:firstColumn="0" w:lastColumn="0" w:oddVBand="0" w:evenVBand="0" w:oddHBand="0" w:evenHBand="0" w:firstRowFirstColumn="0" w:firstRowLastColumn="0" w:lastRowFirstColumn="0" w:lastRowLastColumn="0"/>
        </w:trPr>
        <w:tc>
          <w:tcPr>
            <w:tcW w:w="3245" w:type="dxa"/>
          </w:tcPr>
          <w:p w14:paraId="692E3CDF" w14:textId="77777777" w:rsidR="001F3809" w:rsidRDefault="001F3809" w:rsidP="001F3809">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Journey</w:t>
            </w:r>
          </w:p>
        </w:tc>
        <w:tc>
          <w:tcPr>
            <w:tcW w:w="3245" w:type="dxa"/>
          </w:tcPr>
          <w:p w14:paraId="2DE21D97" w14:textId="77777777" w:rsidR="001F3809" w:rsidRDefault="001F3809" w:rsidP="001F3809">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Sub Process</w:t>
            </w:r>
          </w:p>
        </w:tc>
        <w:tc>
          <w:tcPr>
            <w:tcW w:w="3246" w:type="dxa"/>
          </w:tcPr>
          <w:p w14:paraId="5695F6E1" w14:textId="77777777" w:rsidR="001F3809" w:rsidRDefault="001F3809" w:rsidP="001F3809">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Volumes/day</w:t>
            </w:r>
          </w:p>
        </w:tc>
      </w:tr>
      <w:tr w:rsidR="001F3809" w14:paraId="061050CC" w14:textId="77777777" w:rsidTr="001F3809">
        <w:tc>
          <w:tcPr>
            <w:tcW w:w="3245" w:type="dxa"/>
            <w:vMerge w:val="restart"/>
          </w:tcPr>
          <w:p w14:paraId="76E9E727" w14:textId="30041DBB"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Exchange Compliance</w:t>
            </w:r>
          </w:p>
        </w:tc>
        <w:tc>
          <w:tcPr>
            <w:tcW w:w="3245" w:type="dxa"/>
          </w:tcPr>
          <w:p w14:paraId="0655C7F2" w14:textId="7BB44E99"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Member Compliance</w:t>
            </w:r>
          </w:p>
        </w:tc>
        <w:tc>
          <w:tcPr>
            <w:tcW w:w="3246" w:type="dxa"/>
          </w:tcPr>
          <w:p w14:paraId="23E43D4C" w14:textId="61A4EB22"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500</w:t>
            </w:r>
          </w:p>
        </w:tc>
      </w:tr>
      <w:tr w:rsidR="001F3809" w14:paraId="013D15F3" w14:textId="77777777" w:rsidTr="001F3809">
        <w:tc>
          <w:tcPr>
            <w:tcW w:w="3245" w:type="dxa"/>
            <w:vMerge/>
          </w:tcPr>
          <w:p w14:paraId="3AF860D3" w14:textId="77777777" w:rsidR="001F3809" w:rsidRDefault="001F3809" w:rsidP="001F3809">
            <w:pPr>
              <w:rPr>
                <w:rFonts w:asciiTheme="minorHAnsi" w:hAnsiTheme="minorHAnsi" w:cstheme="minorHAnsi"/>
                <w:b/>
                <w:bCs/>
                <w:color w:val="FFFFFF" w:themeColor="background1"/>
                <w:sz w:val="15"/>
                <w:szCs w:val="15"/>
              </w:rPr>
            </w:pPr>
          </w:p>
        </w:tc>
        <w:tc>
          <w:tcPr>
            <w:tcW w:w="3245" w:type="dxa"/>
          </w:tcPr>
          <w:p w14:paraId="65A759C3" w14:textId="023AA887" w:rsidR="001F3809" w:rsidRPr="007C13E2" w:rsidRDefault="001F3809" w:rsidP="001F3809">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Listing compliance</w:t>
            </w:r>
          </w:p>
        </w:tc>
        <w:tc>
          <w:tcPr>
            <w:tcW w:w="3246" w:type="dxa"/>
          </w:tcPr>
          <w:p w14:paraId="602B893F" w14:textId="0ECDA4DF" w:rsidR="001F3809" w:rsidRPr="007C13E2" w:rsidRDefault="001F3809" w:rsidP="001F3809">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900</w:t>
            </w:r>
          </w:p>
        </w:tc>
      </w:tr>
      <w:tr w:rsidR="001F3809" w14:paraId="20A10B54" w14:textId="77777777" w:rsidTr="001F3809">
        <w:tc>
          <w:tcPr>
            <w:tcW w:w="3245" w:type="dxa"/>
            <w:vMerge/>
          </w:tcPr>
          <w:p w14:paraId="1F7FB983" w14:textId="77777777" w:rsidR="001F3809" w:rsidRDefault="001F3809" w:rsidP="001F3809">
            <w:pPr>
              <w:rPr>
                <w:rFonts w:asciiTheme="minorHAnsi" w:hAnsiTheme="minorHAnsi" w:cstheme="minorHAnsi"/>
                <w:b/>
                <w:bCs/>
                <w:color w:val="FFFFFF" w:themeColor="background1"/>
                <w:sz w:val="15"/>
                <w:szCs w:val="15"/>
              </w:rPr>
            </w:pPr>
          </w:p>
        </w:tc>
        <w:tc>
          <w:tcPr>
            <w:tcW w:w="3245" w:type="dxa"/>
          </w:tcPr>
          <w:p w14:paraId="01FC8CD8" w14:textId="1C20A695" w:rsidR="001F3809" w:rsidRPr="007C13E2" w:rsidRDefault="001F3809" w:rsidP="001F3809">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Investor Grievance</w:t>
            </w:r>
          </w:p>
        </w:tc>
        <w:tc>
          <w:tcPr>
            <w:tcW w:w="3246" w:type="dxa"/>
          </w:tcPr>
          <w:p w14:paraId="50B3E690" w14:textId="77A1FAD5" w:rsidR="001F3809" w:rsidRPr="007C13E2" w:rsidRDefault="001F3809" w:rsidP="001F3809">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1000</w:t>
            </w:r>
          </w:p>
        </w:tc>
      </w:tr>
      <w:tr w:rsidR="001F3809" w14:paraId="13FA8B63" w14:textId="77777777" w:rsidTr="001F3809">
        <w:tc>
          <w:tcPr>
            <w:tcW w:w="3245" w:type="dxa"/>
          </w:tcPr>
          <w:p w14:paraId="515BC6C4" w14:textId="5937E7A0"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Inspection &amp; Audit</w:t>
            </w:r>
          </w:p>
        </w:tc>
        <w:tc>
          <w:tcPr>
            <w:tcW w:w="3245" w:type="dxa"/>
          </w:tcPr>
          <w:p w14:paraId="48E521A6" w14:textId="6FF0741E" w:rsidR="001F3809" w:rsidRPr="007C13E2" w:rsidRDefault="001F3809" w:rsidP="001F3809">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Plan &amp; Execution</w:t>
            </w:r>
          </w:p>
        </w:tc>
        <w:tc>
          <w:tcPr>
            <w:tcW w:w="3246" w:type="dxa"/>
          </w:tcPr>
          <w:p w14:paraId="1948ABFB" w14:textId="3C324792" w:rsidR="001F3809" w:rsidRPr="007C13E2" w:rsidRDefault="001F3809" w:rsidP="001F3809">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1000</w:t>
            </w:r>
          </w:p>
        </w:tc>
      </w:tr>
      <w:tr w:rsidR="001F3809" w14:paraId="68CDBD32" w14:textId="77777777" w:rsidTr="001F3809">
        <w:tc>
          <w:tcPr>
            <w:tcW w:w="3245" w:type="dxa"/>
          </w:tcPr>
          <w:p w14:paraId="0DC20838" w14:textId="00D452EE"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Member Maintenance</w:t>
            </w:r>
          </w:p>
        </w:tc>
        <w:tc>
          <w:tcPr>
            <w:tcW w:w="3245" w:type="dxa"/>
          </w:tcPr>
          <w:p w14:paraId="67C2091C" w14:textId="1FBC4591" w:rsidR="001F3809" w:rsidRPr="007C13E2" w:rsidRDefault="001F3809" w:rsidP="001F3809">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Onboarding, Offboarding, Billing, Payments</w:t>
            </w:r>
          </w:p>
        </w:tc>
        <w:tc>
          <w:tcPr>
            <w:tcW w:w="3246" w:type="dxa"/>
          </w:tcPr>
          <w:p w14:paraId="19E45CED" w14:textId="14C5976E" w:rsidR="001F3809" w:rsidRPr="007C13E2" w:rsidRDefault="001F3809" w:rsidP="001F3809">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1000</w:t>
            </w:r>
          </w:p>
        </w:tc>
      </w:tr>
      <w:tr w:rsidR="001F3809" w14:paraId="4BC6B6E8" w14:textId="77777777" w:rsidTr="001F3809">
        <w:tc>
          <w:tcPr>
            <w:tcW w:w="3245" w:type="dxa"/>
          </w:tcPr>
          <w:p w14:paraId="37E023D8" w14:textId="7ACA3690"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Listing maintenance</w:t>
            </w:r>
          </w:p>
        </w:tc>
        <w:tc>
          <w:tcPr>
            <w:tcW w:w="3245" w:type="dxa"/>
          </w:tcPr>
          <w:p w14:paraId="2CCBF8E6" w14:textId="313A50AB" w:rsidR="001F3809" w:rsidRPr="007C13E2" w:rsidRDefault="001F3809" w:rsidP="001F3809">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Listing, Delisting, IPOs</w:t>
            </w:r>
          </w:p>
        </w:tc>
        <w:tc>
          <w:tcPr>
            <w:tcW w:w="3246" w:type="dxa"/>
          </w:tcPr>
          <w:p w14:paraId="28186AD2" w14:textId="7BE9B84E" w:rsidR="001F3809" w:rsidRPr="007C13E2" w:rsidRDefault="001F3809" w:rsidP="001F3809">
            <w:pPr>
              <w:rPr>
                <w:rFonts w:asciiTheme="minorHAnsi" w:hAnsiTheme="minorHAnsi" w:cstheme="minorHAnsi"/>
                <w:bCs/>
                <w:color w:val="000000" w:themeColor="text1"/>
                <w:sz w:val="15"/>
                <w:szCs w:val="15"/>
              </w:rPr>
            </w:pPr>
            <w:r w:rsidRPr="007C13E2">
              <w:rPr>
                <w:rFonts w:asciiTheme="minorHAnsi" w:hAnsiTheme="minorHAnsi" w:cstheme="minorHAnsi"/>
                <w:bCs/>
                <w:color w:val="000000" w:themeColor="text1"/>
                <w:sz w:val="15"/>
                <w:szCs w:val="15"/>
              </w:rPr>
              <w:t>100</w:t>
            </w:r>
            <w:r w:rsidR="00EE4BF7">
              <w:rPr>
                <w:rFonts w:asciiTheme="minorHAnsi" w:hAnsiTheme="minorHAnsi" w:cstheme="minorHAnsi"/>
                <w:bCs/>
                <w:color w:val="000000" w:themeColor="text1"/>
                <w:sz w:val="15"/>
                <w:szCs w:val="15"/>
              </w:rPr>
              <w:t>/</w:t>
            </w:r>
            <w:proofErr w:type="spellStart"/>
            <w:r w:rsidR="00EE4BF7">
              <w:rPr>
                <w:rFonts w:asciiTheme="minorHAnsi" w:hAnsiTheme="minorHAnsi" w:cstheme="minorHAnsi"/>
                <w:bCs/>
                <w:color w:val="000000" w:themeColor="text1"/>
                <w:sz w:val="15"/>
                <w:szCs w:val="15"/>
              </w:rPr>
              <w:t>yr</w:t>
            </w:r>
            <w:proofErr w:type="spellEnd"/>
          </w:p>
        </w:tc>
      </w:tr>
    </w:tbl>
    <w:p w14:paraId="289B76BC" w14:textId="77777777" w:rsidR="001F3809" w:rsidRDefault="001F3809" w:rsidP="001F3809">
      <w:pPr>
        <w:rPr>
          <w:rFonts w:asciiTheme="minorHAnsi" w:hAnsiTheme="minorHAnsi" w:cstheme="minorHAnsi"/>
          <w:b/>
          <w:bCs/>
          <w:color w:val="FFFFFF" w:themeColor="background1"/>
          <w:sz w:val="15"/>
          <w:szCs w:val="15"/>
        </w:rPr>
      </w:pPr>
    </w:p>
    <w:p w14:paraId="6F26C1D1" w14:textId="42F98C3E" w:rsidR="001F3809" w:rsidRPr="001F3809" w:rsidRDefault="001F3809" w:rsidP="001F3809">
      <w:pPr>
        <w:rPr>
          <w:rFonts w:asciiTheme="minorHAnsi" w:hAnsiTheme="minorHAnsi" w:cstheme="minorHAnsi"/>
          <w:b/>
          <w:bCs/>
          <w:sz w:val="20"/>
          <w:szCs w:val="20"/>
        </w:rPr>
      </w:pPr>
      <w:r>
        <w:rPr>
          <w:rFonts w:asciiTheme="minorHAnsi" w:hAnsiTheme="minorHAnsi" w:cstheme="minorHAnsi"/>
          <w:b/>
          <w:bCs/>
          <w:sz w:val="20"/>
          <w:szCs w:val="20"/>
        </w:rPr>
        <w:t>Exchange</w:t>
      </w:r>
      <w:r w:rsidRPr="001F3809">
        <w:rPr>
          <w:rFonts w:asciiTheme="minorHAnsi" w:hAnsiTheme="minorHAnsi" w:cstheme="minorHAnsi"/>
          <w:b/>
          <w:bCs/>
          <w:sz w:val="20"/>
          <w:szCs w:val="20"/>
        </w:rPr>
        <w:t xml:space="preserve"> Projections</w:t>
      </w:r>
    </w:p>
    <w:tbl>
      <w:tblPr>
        <w:tblStyle w:val="WBPOTable"/>
        <w:tblW w:w="0" w:type="auto"/>
        <w:tblLook w:val="04A0" w:firstRow="1" w:lastRow="0" w:firstColumn="1" w:lastColumn="0" w:noHBand="0" w:noVBand="1"/>
      </w:tblPr>
      <w:tblGrid>
        <w:gridCol w:w="1622"/>
        <w:gridCol w:w="1622"/>
        <w:gridCol w:w="1623"/>
        <w:gridCol w:w="1623"/>
        <w:gridCol w:w="1623"/>
        <w:gridCol w:w="1623"/>
      </w:tblGrid>
      <w:tr w:rsidR="001F3809" w14:paraId="6194F2E6" w14:textId="77777777" w:rsidTr="001F3809">
        <w:trPr>
          <w:cnfStyle w:val="100000000000" w:firstRow="1" w:lastRow="0" w:firstColumn="0" w:lastColumn="0" w:oddVBand="0" w:evenVBand="0" w:oddHBand="0" w:evenHBand="0" w:firstRowFirstColumn="0" w:firstRowLastColumn="0" w:lastRowFirstColumn="0" w:lastRowLastColumn="0"/>
        </w:trPr>
        <w:tc>
          <w:tcPr>
            <w:tcW w:w="1622" w:type="dxa"/>
          </w:tcPr>
          <w:p w14:paraId="3CE65F9E" w14:textId="77777777" w:rsidR="001F3809" w:rsidRDefault="001F3809" w:rsidP="001F3809">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Peak Throughput</w:t>
            </w:r>
          </w:p>
        </w:tc>
        <w:tc>
          <w:tcPr>
            <w:tcW w:w="1622" w:type="dxa"/>
          </w:tcPr>
          <w:p w14:paraId="6CEF116E" w14:textId="77777777" w:rsidR="001F3809" w:rsidRDefault="001F3809" w:rsidP="001F3809">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Txns/day</w:t>
            </w:r>
          </w:p>
        </w:tc>
        <w:tc>
          <w:tcPr>
            <w:tcW w:w="1623" w:type="dxa"/>
          </w:tcPr>
          <w:p w14:paraId="2A7C8B6B" w14:textId="77777777" w:rsidR="001F3809" w:rsidRDefault="001F3809" w:rsidP="001F3809">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YoY Growth</w:t>
            </w:r>
          </w:p>
        </w:tc>
        <w:tc>
          <w:tcPr>
            <w:tcW w:w="1623" w:type="dxa"/>
          </w:tcPr>
          <w:p w14:paraId="06FD556D" w14:textId="77777777" w:rsidR="001F3809" w:rsidRDefault="001F3809" w:rsidP="001F3809">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Y1 Users</w:t>
            </w:r>
          </w:p>
        </w:tc>
        <w:tc>
          <w:tcPr>
            <w:tcW w:w="1623" w:type="dxa"/>
          </w:tcPr>
          <w:p w14:paraId="3FC2EA00" w14:textId="77777777" w:rsidR="001F3809" w:rsidRDefault="001F3809" w:rsidP="001F3809">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Y2 Users</w:t>
            </w:r>
          </w:p>
        </w:tc>
        <w:tc>
          <w:tcPr>
            <w:tcW w:w="1623" w:type="dxa"/>
          </w:tcPr>
          <w:p w14:paraId="3397CCB4" w14:textId="77777777" w:rsidR="001F3809" w:rsidRDefault="001F3809" w:rsidP="001F3809">
            <w:pPr>
              <w:rPr>
                <w:rFonts w:asciiTheme="minorHAnsi" w:hAnsiTheme="minorHAnsi" w:cstheme="minorHAnsi"/>
                <w:b w:val="0"/>
                <w:bCs/>
                <w:color w:val="FFFFFF" w:themeColor="background1"/>
                <w:sz w:val="15"/>
                <w:szCs w:val="15"/>
              </w:rPr>
            </w:pPr>
            <w:r>
              <w:rPr>
                <w:rFonts w:asciiTheme="minorHAnsi" w:hAnsiTheme="minorHAnsi" w:cstheme="minorHAnsi"/>
                <w:b w:val="0"/>
                <w:bCs/>
                <w:color w:val="FFFFFF" w:themeColor="background1"/>
                <w:sz w:val="15"/>
                <w:szCs w:val="15"/>
              </w:rPr>
              <w:t>Y3 Users</w:t>
            </w:r>
          </w:p>
        </w:tc>
      </w:tr>
      <w:tr w:rsidR="001F3809" w14:paraId="3F7B1B7A" w14:textId="77777777" w:rsidTr="001F3809">
        <w:tc>
          <w:tcPr>
            <w:tcW w:w="1622" w:type="dxa"/>
          </w:tcPr>
          <w:p w14:paraId="2A3755C5" w14:textId="56A80B5A"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1000/sec</w:t>
            </w:r>
          </w:p>
        </w:tc>
        <w:tc>
          <w:tcPr>
            <w:tcW w:w="1622" w:type="dxa"/>
          </w:tcPr>
          <w:p w14:paraId="27E235D8" w14:textId="3FDBFECE"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20000</w:t>
            </w:r>
          </w:p>
        </w:tc>
        <w:tc>
          <w:tcPr>
            <w:tcW w:w="1623" w:type="dxa"/>
          </w:tcPr>
          <w:p w14:paraId="2C3859B1" w14:textId="09848E69"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50%</w:t>
            </w:r>
          </w:p>
        </w:tc>
        <w:tc>
          <w:tcPr>
            <w:tcW w:w="1623" w:type="dxa"/>
          </w:tcPr>
          <w:p w14:paraId="08D593F3" w14:textId="72AECF85"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25k</w:t>
            </w:r>
          </w:p>
        </w:tc>
        <w:tc>
          <w:tcPr>
            <w:tcW w:w="1623" w:type="dxa"/>
          </w:tcPr>
          <w:p w14:paraId="0499910C" w14:textId="6381C871"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50k</w:t>
            </w:r>
          </w:p>
        </w:tc>
        <w:tc>
          <w:tcPr>
            <w:tcW w:w="1623" w:type="dxa"/>
          </w:tcPr>
          <w:p w14:paraId="125E1C94" w14:textId="0DD3A340" w:rsidR="001F3809" w:rsidRDefault="001F3809" w:rsidP="001F3809">
            <w:pPr>
              <w:rPr>
                <w:rFonts w:asciiTheme="minorHAnsi" w:hAnsiTheme="minorHAnsi" w:cstheme="minorHAnsi"/>
                <w:b/>
                <w:bCs/>
                <w:color w:val="FFFFFF" w:themeColor="background1"/>
                <w:sz w:val="15"/>
                <w:szCs w:val="15"/>
              </w:rPr>
            </w:pPr>
            <w:r w:rsidRPr="007C13E2">
              <w:rPr>
                <w:rFonts w:asciiTheme="minorHAnsi" w:hAnsiTheme="minorHAnsi" w:cstheme="minorHAnsi"/>
                <w:bCs/>
                <w:color w:val="000000" w:themeColor="text1"/>
                <w:sz w:val="15"/>
                <w:szCs w:val="15"/>
              </w:rPr>
              <w:t>75k</w:t>
            </w:r>
          </w:p>
        </w:tc>
      </w:tr>
    </w:tbl>
    <w:p w14:paraId="70D9FC9F" w14:textId="77777777" w:rsidR="001F3809" w:rsidRDefault="001F3809" w:rsidP="001F3809">
      <w:pPr>
        <w:rPr>
          <w:rFonts w:asciiTheme="minorHAnsi" w:hAnsiTheme="minorHAnsi" w:cstheme="minorHAnsi"/>
          <w:b/>
          <w:bCs/>
          <w:color w:val="FFFFFF" w:themeColor="background1"/>
          <w:sz w:val="15"/>
          <w:szCs w:val="15"/>
        </w:rPr>
      </w:pPr>
    </w:p>
    <w:p w14:paraId="7EA1A59C" w14:textId="15BD0C7B" w:rsidR="00FB5751" w:rsidRPr="007C13E2" w:rsidRDefault="00555CDF" w:rsidP="007C13E2">
      <w:pPr>
        <w:rPr>
          <w:rFonts w:asciiTheme="minorHAnsi" w:hAnsiTheme="minorHAnsi" w:cstheme="minorHAnsi"/>
          <w:b/>
          <w:bCs/>
          <w:color w:val="FFFFFF" w:themeColor="background1"/>
          <w:sz w:val="15"/>
          <w:szCs w:val="15"/>
        </w:rPr>
      </w:pPr>
      <w:r w:rsidRPr="007C13E2">
        <w:rPr>
          <w:rFonts w:asciiTheme="minorHAnsi" w:hAnsiTheme="minorHAnsi" w:cstheme="minorHAnsi"/>
          <w:b/>
          <w:bCs/>
          <w:color w:val="FFFFFF" w:themeColor="background1"/>
          <w:sz w:val="15"/>
          <w:szCs w:val="15"/>
        </w:rPr>
        <w:t xml:space="preserve">Non-Clearing </w:t>
      </w:r>
      <w:r w:rsidR="001C2EE6" w:rsidRPr="007C13E2">
        <w:rPr>
          <w:rFonts w:asciiTheme="minorHAnsi" w:hAnsiTheme="minorHAnsi" w:cstheme="minorHAnsi"/>
          <w:b/>
          <w:bCs/>
          <w:color w:val="FFFFFF" w:themeColor="background1"/>
          <w:sz w:val="15"/>
          <w:szCs w:val="15"/>
        </w:rPr>
        <w:t xml:space="preserve">Platform </w:t>
      </w:r>
      <w:r w:rsidRPr="007C13E2">
        <w:rPr>
          <w:rFonts w:asciiTheme="minorHAnsi" w:hAnsiTheme="minorHAnsi" w:cstheme="minorHAnsi"/>
          <w:b/>
          <w:bCs/>
          <w:color w:val="FFFFFF" w:themeColor="background1"/>
          <w:sz w:val="15"/>
          <w:szCs w:val="15"/>
        </w:rPr>
        <w:t>NFRs</w:t>
      </w:r>
    </w:p>
    <w:p w14:paraId="51991AF7" w14:textId="77777777" w:rsidR="00555CDF" w:rsidRPr="007C13E2" w:rsidRDefault="00555CDF" w:rsidP="007C13E2">
      <w:pPr>
        <w:rPr>
          <w:rFonts w:asciiTheme="minorHAnsi" w:hAnsiTheme="minorHAnsi" w:cstheme="minorHAnsi"/>
          <w:b/>
          <w:bCs/>
          <w:color w:val="FFFFFF" w:themeColor="background1"/>
          <w:sz w:val="15"/>
          <w:szCs w:val="15"/>
        </w:rPr>
      </w:pPr>
    </w:p>
    <w:p w14:paraId="02F089AB" w14:textId="6BF23ECA" w:rsidR="00542256" w:rsidRPr="007E351E" w:rsidRDefault="001C2EE6" w:rsidP="007E351E">
      <w:pPr>
        <w:ind w:left="576"/>
        <w:rPr>
          <w:rFonts w:asciiTheme="minorHAnsi" w:hAnsiTheme="minorHAnsi" w:cstheme="minorHAnsi"/>
          <w:b/>
          <w:bCs/>
          <w:sz w:val="22"/>
          <w:szCs w:val="22"/>
        </w:rPr>
      </w:pPr>
      <w:r>
        <w:rPr>
          <w:rFonts w:asciiTheme="minorHAnsi" w:hAnsiTheme="minorHAnsi" w:cstheme="minorHAnsi"/>
          <w:b/>
          <w:bCs/>
          <w:sz w:val="22"/>
          <w:szCs w:val="22"/>
        </w:rPr>
        <w:t xml:space="preserve">Other </w:t>
      </w:r>
      <w:r w:rsidR="00542256" w:rsidRPr="007E351E">
        <w:rPr>
          <w:rFonts w:asciiTheme="minorHAnsi" w:hAnsiTheme="minorHAnsi" w:cstheme="minorHAnsi"/>
          <w:b/>
          <w:bCs/>
          <w:sz w:val="22"/>
          <w:szCs w:val="22"/>
        </w:rPr>
        <w:t>Key NFRs</w:t>
      </w:r>
    </w:p>
    <w:p w14:paraId="265D3936" w14:textId="23C6F72B" w:rsidR="00542256" w:rsidRPr="0050324F" w:rsidRDefault="00542256" w:rsidP="002B27B9">
      <w:pPr>
        <w:pStyle w:val="ListParagraph"/>
        <w:numPr>
          <w:ilvl w:val="0"/>
          <w:numId w:val="40"/>
        </w:numPr>
        <w:rPr>
          <w:rFonts w:asciiTheme="minorHAnsi" w:hAnsiTheme="minorHAnsi" w:cstheme="minorHAnsi"/>
          <w:sz w:val="22"/>
          <w:szCs w:val="22"/>
        </w:rPr>
      </w:pPr>
      <w:r w:rsidRPr="0050324F">
        <w:rPr>
          <w:rFonts w:asciiTheme="minorHAnsi" w:hAnsiTheme="minorHAnsi" w:cstheme="minorHAnsi"/>
          <w:sz w:val="22"/>
          <w:szCs w:val="22"/>
        </w:rPr>
        <w:t>24x7 uptime</w:t>
      </w:r>
      <w:r w:rsidR="00A73C7B">
        <w:rPr>
          <w:rFonts w:asciiTheme="minorHAnsi" w:hAnsiTheme="minorHAnsi" w:cstheme="minorHAnsi"/>
          <w:sz w:val="22"/>
          <w:szCs w:val="22"/>
        </w:rPr>
        <w:t>, 99.99% availability</w:t>
      </w:r>
    </w:p>
    <w:p w14:paraId="06790BAC" w14:textId="77777777" w:rsidR="00542256" w:rsidRPr="0050324F" w:rsidRDefault="00542256" w:rsidP="002B27B9">
      <w:pPr>
        <w:pStyle w:val="ListParagraph"/>
        <w:numPr>
          <w:ilvl w:val="0"/>
          <w:numId w:val="40"/>
        </w:numPr>
        <w:rPr>
          <w:rFonts w:asciiTheme="minorHAnsi" w:hAnsiTheme="minorHAnsi" w:cstheme="minorHAnsi"/>
          <w:sz w:val="22"/>
          <w:szCs w:val="22"/>
        </w:rPr>
      </w:pPr>
      <w:r w:rsidRPr="0050324F">
        <w:rPr>
          <w:rFonts w:asciiTheme="minorHAnsi" w:hAnsiTheme="minorHAnsi" w:cstheme="minorHAnsi"/>
          <w:sz w:val="22"/>
          <w:szCs w:val="22"/>
        </w:rPr>
        <w:t>RPO - 0, RTO - 15min</w:t>
      </w:r>
    </w:p>
    <w:p w14:paraId="17280A9D" w14:textId="06E45B4B" w:rsidR="00542256" w:rsidRPr="0050324F" w:rsidRDefault="00542256" w:rsidP="002B27B9">
      <w:pPr>
        <w:pStyle w:val="ListParagraph"/>
        <w:numPr>
          <w:ilvl w:val="0"/>
          <w:numId w:val="40"/>
        </w:numPr>
        <w:rPr>
          <w:rFonts w:asciiTheme="minorHAnsi" w:hAnsiTheme="minorHAnsi" w:cstheme="minorHAnsi"/>
          <w:sz w:val="22"/>
          <w:szCs w:val="22"/>
        </w:rPr>
      </w:pPr>
      <w:r w:rsidRPr="0050324F">
        <w:rPr>
          <w:rFonts w:asciiTheme="minorHAnsi" w:hAnsiTheme="minorHAnsi" w:cstheme="minorHAnsi"/>
          <w:sz w:val="22"/>
          <w:szCs w:val="22"/>
        </w:rPr>
        <w:t>Data retention - 7 years</w:t>
      </w:r>
    </w:p>
    <w:p w14:paraId="6339EA12" w14:textId="3FD58E4E" w:rsidR="001C6972" w:rsidRDefault="001C6972" w:rsidP="00542256"/>
    <w:p w14:paraId="7EC11109" w14:textId="77777777" w:rsidR="001C6972" w:rsidRDefault="001C6972" w:rsidP="00542256"/>
    <w:p w14:paraId="4F8FE7A6" w14:textId="36886B6C" w:rsidR="00542256" w:rsidRPr="0050324F" w:rsidRDefault="00542256" w:rsidP="002B4157">
      <w:pPr>
        <w:rPr>
          <w:rFonts w:asciiTheme="minorHAnsi" w:hAnsiTheme="minorHAnsi" w:cstheme="minorHAnsi"/>
          <w:b/>
          <w:bCs/>
          <w:sz w:val="22"/>
          <w:szCs w:val="22"/>
        </w:rPr>
      </w:pPr>
      <w:r w:rsidRPr="0050324F">
        <w:rPr>
          <w:rFonts w:asciiTheme="minorHAnsi" w:hAnsiTheme="minorHAnsi" w:cstheme="minorHAnsi"/>
          <w:b/>
          <w:bCs/>
          <w:sz w:val="22"/>
          <w:szCs w:val="22"/>
        </w:rPr>
        <w:t>Detailed NFRs</w:t>
      </w:r>
    </w:p>
    <w:tbl>
      <w:tblPr>
        <w:tblStyle w:val="WBPOTable"/>
        <w:tblW w:w="5000" w:type="pct"/>
        <w:jc w:val="center"/>
        <w:tblLayout w:type="fixed"/>
        <w:tblLook w:val="04A0" w:firstRow="1" w:lastRow="0" w:firstColumn="1" w:lastColumn="0" w:noHBand="0" w:noVBand="1"/>
      </w:tblPr>
      <w:tblGrid>
        <w:gridCol w:w="1418"/>
        <w:gridCol w:w="4051"/>
        <w:gridCol w:w="4277"/>
      </w:tblGrid>
      <w:tr w:rsidR="00041900" w:rsidRPr="00FD052F" w14:paraId="6C69F860" w14:textId="03C257B5" w:rsidTr="002B4157">
        <w:trPr>
          <w:cnfStyle w:val="100000000000" w:firstRow="1" w:lastRow="0" w:firstColumn="0" w:lastColumn="0" w:oddVBand="0" w:evenVBand="0" w:oddHBand="0" w:evenHBand="0" w:firstRowFirstColumn="0" w:firstRowLastColumn="0" w:lastRowFirstColumn="0" w:lastRowLastColumn="0"/>
          <w:trHeight w:val="380"/>
          <w:jc w:val="center"/>
        </w:trPr>
        <w:tc>
          <w:tcPr>
            <w:tcW w:w="727" w:type="pct"/>
            <w:noWrap/>
            <w:hideMark/>
          </w:tcPr>
          <w:p w14:paraId="071B3981" w14:textId="77777777" w:rsidR="00041900" w:rsidRPr="00FD052F" w:rsidRDefault="00041900" w:rsidP="00E43603">
            <w:pPr>
              <w:rPr>
                <w:rFonts w:asciiTheme="minorHAnsi" w:hAnsiTheme="minorHAnsi" w:cstheme="minorHAnsi"/>
                <w:bCs/>
                <w:color w:val="FFFFFF" w:themeColor="background1"/>
                <w:sz w:val="15"/>
                <w:szCs w:val="15"/>
              </w:rPr>
            </w:pPr>
            <w:r w:rsidRPr="00FD052F">
              <w:rPr>
                <w:rFonts w:asciiTheme="minorHAnsi" w:hAnsiTheme="minorHAnsi" w:cstheme="minorHAnsi"/>
                <w:bCs/>
                <w:color w:val="FFFFFF" w:themeColor="background1"/>
                <w:sz w:val="15"/>
                <w:szCs w:val="15"/>
              </w:rPr>
              <w:t>Area</w:t>
            </w:r>
          </w:p>
        </w:tc>
        <w:tc>
          <w:tcPr>
            <w:tcW w:w="2078" w:type="pct"/>
            <w:noWrap/>
            <w:hideMark/>
          </w:tcPr>
          <w:p w14:paraId="3A79C43C" w14:textId="77777777" w:rsidR="00041900" w:rsidRPr="00FD052F" w:rsidRDefault="00041900" w:rsidP="00E43603">
            <w:pPr>
              <w:rPr>
                <w:rFonts w:asciiTheme="minorHAnsi" w:hAnsiTheme="minorHAnsi" w:cstheme="minorHAnsi"/>
                <w:bCs/>
                <w:color w:val="FFFFFF" w:themeColor="background1"/>
                <w:sz w:val="15"/>
                <w:szCs w:val="15"/>
              </w:rPr>
            </w:pPr>
            <w:r w:rsidRPr="00FD052F">
              <w:rPr>
                <w:rFonts w:asciiTheme="minorHAnsi" w:hAnsiTheme="minorHAnsi" w:cstheme="minorHAnsi"/>
                <w:bCs/>
                <w:color w:val="FFFFFF" w:themeColor="background1"/>
                <w:sz w:val="15"/>
                <w:szCs w:val="15"/>
              </w:rPr>
              <w:t>NFR</w:t>
            </w:r>
          </w:p>
        </w:tc>
        <w:tc>
          <w:tcPr>
            <w:tcW w:w="2194" w:type="pct"/>
          </w:tcPr>
          <w:p w14:paraId="51AB6DEE" w14:textId="68F06E58" w:rsidR="00041900" w:rsidRPr="00FD052F" w:rsidRDefault="00041900" w:rsidP="00E43603">
            <w:pPr>
              <w:rPr>
                <w:rFonts w:asciiTheme="minorHAnsi" w:hAnsiTheme="minorHAnsi" w:cstheme="minorHAnsi"/>
                <w:bCs/>
                <w:color w:val="FFFFFF" w:themeColor="background1"/>
                <w:sz w:val="15"/>
                <w:szCs w:val="15"/>
              </w:rPr>
            </w:pPr>
            <w:r w:rsidRPr="00FD052F">
              <w:rPr>
                <w:rFonts w:asciiTheme="minorHAnsi" w:hAnsiTheme="minorHAnsi" w:cstheme="minorHAnsi"/>
                <w:bCs/>
                <w:color w:val="FFFFFF" w:themeColor="background1"/>
                <w:sz w:val="15"/>
                <w:szCs w:val="15"/>
              </w:rPr>
              <w:t>Specifications</w:t>
            </w:r>
          </w:p>
        </w:tc>
      </w:tr>
      <w:tr w:rsidR="00347838" w:rsidRPr="00FD052F" w14:paraId="3916298B" w14:textId="38A51FA0" w:rsidTr="002B4157">
        <w:trPr>
          <w:trHeight w:val="320"/>
          <w:jc w:val="center"/>
        </w:trPr>
        <w:tc>
          <w:tcPr>
            <w:tcW w:w="727" w:type="pct"/>
            <w:vMerge w:val="restart"/>
            <w:noWrap/>
            <w:hideMark/>
          </w:tcPr>
          <w:p w14:paraId="386A7F20" w14:textId="77777777" w:rsidR="00347838" w:rsidRPr="00FD052F" w:rsidRDefault="00347838" w:rsidP="00E43603">
            <w:pPr>
              <w:rPr>
                <w:rFonts w:asciiTheme="minorHAnsi" w:hAnsiTheme="minorHAnsi" w:cstheme="minorHAnsi"/>
                <w:b/>
                <w:bCs/>
                <w:color w:val="333333"/>
                <w:sz w:val="15"/>
                <w:szCs w:val="15"/>
              </w:rPr>
            </w:pPr>
            <w:r w:rsidRPr="00FD052F">
              <w:rPr>
                <w:rFonts w:asciiTheme="minorHAnsi" w:hAnsiTheme="minorHAnsi" w:cstheme="minorHAnsi"/>
                <w:b/>
                <w:bCs/>
                <w:color w:val="333333"/>
                <w:sz w:val="15"/>
                <w:szCs w:val="15"/>
              </w:rPr>
              <w:t>Security</w:t>
            </w:r>
          </w:p>
        </w:tc>
        <w:tc>
          <w:tcPr>
            <w:tcW w:w="2078" w:type="pct"/>
            <w:noWrap/>
            <w:hideMark/>
          </w:tcPr>
          <w:p w14:paraId="689BB907" w14:textId="77777777" w:rsidR="00347838" w:rsidRPr="00FD052F" w:rsidRDefault="00347838" w:rsidP="00E43603">
            <w:pPr>
              <w:rPr>
                <w:rFonts w:asciiTheme="minorHAnsi" w:hAnsiTheme="minorHAnsi" w:cstheme="minorHAnsi"/>
                <w:color w:val="333333"/>
                <w:sz w:val="15"/>
                <w:szCs w:val="15"/>
              </w:rPr>
            </w:pPr>
            <w:r w:rsidRPr="00FD052F">
              <w:rPr>
                <w:rFonts w:asciiTheme="minorHAnsi" w:hAnsiTheme="minorHAnsi" w:cstheme="minorHAnsi"/>
                <w:b/>
                <w:bCs/>
                <w:color w:val="333333"/>
                <w:sz w:val="15"/>
                <w:szCs w:val="15"/>
              </w:rPr>
              <w:t>Login</w:t>
            </w:r>
            <w:r w:rsidRPr="00FD052F">
              <w:rPr>
                <w:rFonts w:asciiTheme="minorHAnsi" w:hAnsiTheme="minorHAnsi" w:cstheme="minorHAnsi"/>
                <w:color w:val="333333"/>
                <w:sz w:val="15"/>
                <w:szCs w:val="15"/>
              </w:rPr>
              <w:t> - Access levels/roles</w:t>
            </w:r>
          </w:p>
        </w:tc>
        <w:tc>
          <w:tcPr>
            <w:tcW w:w="2194" w:type="pct"/>
          </w:tcPr>
          <w:p w14:paraId="6474D541" w14:textId="31A8A236" w:rsidR="00347838" w:rsidRPr="00FD052F" w:rsidRDefault="00347838" w:rsidP="00041900">
            <w:pPr>
              <w:rPr>
                <w:rFonts w:asciiTheme="minorHAnsi" w:hAnsiTheme="minorHAnsi" w:cstheme="minorHAnsi"/>
                <w:color w:val="333333"/>
                <w:sz w:val="15"/>
                <w:szCs w:val="15"/>
              </w:rPr>
            </w:pPr>
            <w:r w:rsidRPr="00FD052F">
              <w:rPr>
                <w:rFonts w:asciiTheme="minorHAnsi" w:hAnsiTheme="minorHAnsi" w:cstheme="minorHAnsi"/>
                <w:color w:val="333333"/>
                <w:sz w:val="15"/>
                <w:szCs w:val="15"/>
              </w:rPr>
              <w:t>Login to provide 2 Factor Authentication for both Web and Mobile Application</w:t>
            </w:r>
          </w:p>
          <w:p w14:paraId="31BB00A3" w14:textId="5DA3F979" w:rsidR="00347838" w:rsidRPr="00FD052F" w:rsidRDefault="00347838" w:rsidP="00041900">
            <w:pPr>
              <w:rPr>
                <w:rFonts w:asciiTheme="minorHAnsi" w:hAnsiTheme="minorHAnsi" w:cstheme="minorHAnsi"/>
                <w:color w:val="333333"/>
                <w:sz w:val="15"/>
                <w:szCs w:val="15"/>
              </w:rPr>
            </w:pPr>
            <w:r w:rsidRPr="00FD052F">
              <w:rPr>
                <w:rFonts w:asciiTheme="minorHAnsi" w:hAnsiTheme="minorHAnsi" w:cstheme="minorHAnsi"/>
                <w:color w:val="333333"/>
                <w:sz w:val="15"/>
                <w:szCs w:val="15"/>
              </w:rPr>
              <w:t>Usage of OTP needs to be  limited whereas to use Mobile Alert/Notification Feature instead of OTP where possible</w:t>
            </w:r>
          </w:p>
        </w:tc>
      </w:tr>
      <w:tr w:rsidR="00347838" w:rsidRPr="00FD052F" w14:paraId="521D8AD6" w14:textId="6E1439F0" w:rsidTr="002B4157">
        <w:trPr>
          <w:trHeight w:val="320"/>
          <w:jc w:val="center"/>
        </w:trPr>
        <w:tc>
          <w:tcPr>
            <w:tcW w:w="727" w:type="pct"/>
            <w:vMerge/>
            <w:hideMark/>
          </w:tcPr>
          <w:p w14:paraId="224497D5" w14:textId="77777777" w:rsidR="00347838" w:rsidRPr="00FD052F" w:rsidRDefault="00347838" w:rsidP="00041900">
            <w:pPr>
              <w:rPr>
                <w:rFonts w:asciiTheme="minorHAnsi" w:hAnsiTheme="minorHAnsi" w:cstheme="minorHAnsi"/>
                <w:b/>
                <w:bCs/>
                <w:color w:val="333333"/>
                <w:sz w:val="15"/>
                <w:szCs w:val="15"/>
              </w:rPr>
            </w:pPr>
          </w:p>
        </w:tc>
        <w:tc>
          <w:tcPr>
            <w:tcW w:w="2078" w:type="pct"/>
            <w:noWrap/>
            <w:hideMark/>
          </w:tcPr>
          <w:p w14:paraId="3C819428" w14:textId="77777777" w:rsidR="00347838" w:rsidRPr="00FD052F" w:rsidRDefault="00347838" w:rsidP="00041900">
            <w:pPr>
              <w:rPr>
                <w:rFonts w:asciiTheme="minorHAnsi" w:hAnsiTheme="minorHAnsi" w:cstheme="minorHAnsi"/>
                <w:color w:val="333333"/>
                <w:sz w:val="15"/>
                <w:szCs w:val="15"/>
              </w:rPr>
            </w:pPr>
            <w:r w:rsidRPr="00FD052F">
              <w:rPr>
                <w:rFonts w:asciiTheme="minorHAnsi" w:hAnsiTheme="minorHAnsi" w:cstheme="minorHAnsi"/>
                <w:color w:val="333333"/>
                <w:sz w:val="15"/>
                <w:szCs w:val="15"/>
              </w:rPr>
              <w:t>Roles with Read Only, Write/Update Permissions if applicable</w:t>
            </w:r>
          </w:p>
        </w:tc>
        <w:tc>
          <w:tcPr>
            <w:tcW w:w="2194" w:type="pct"/>
          </w:tcPr>
          <w:p w14:paraId="7D4D079B" w14:textId="0065BF2F" w:rsidR="00347838" w:rsidRPr="00FD052F" w:rsidRDefault="00347838" w:rsidP="00041900">
            <w:pPr>
              <w:rPr>
                <w:rFonts w:asciiTheme="minorHAnsi" w:hAnsiTheme="minorHAnsi" w:cstheme="minorHAnsi"/>
                <w:color w:val="333333"/>
                <w:sz w:val="15"/>
                <w:szCs w:val="15"/>
              </w:rPr>
            </w:pPr>
            <w:r w:rsidRPr="00FD052F">
              <w:rPr>
                <w:rFonts w:asciiTheme="minorHAnsi" w:hAnsiTheme="minorHAnsi" w:cstheme="minorHAnsi"/>
                <w:color w:val="333333"/>
                <w:sz w:val="15"/>
                <w:szCs w:val="15"/>
              </w:rPr>
              <w:t>Use Write Permission appropriately and frequent review/approval of Write Permission of ACL for both user and system level access control</w:t>
            </w:r>
          </w:p>
          <w:p w14:paraId="18FFAC64" w14:textId="0C2D4F00" w:rsidR="00347838" w:rsidRPr="00FD052F" w:rsidRDefault="00347838" w:rsidP="00041900">
            <w:pPr>
              <w:rPr>
                <w:rFonts w:asciiTheme="minorHAnsi" w:hAnsiTheme="minorHAnsi" w:cstheme="minorHAnsi"/>
                <w:color w:val="333333"/>
                <w:sz w:val="15"/>
                <w:szCs w:val="15"/>
              </w:rPr>
            </w:pPr>
            <w:r w:rsidRPr="00FD052F">
              <w:rPr>
                <w:rFonts w:asciiTheme="minorHAnsi" w:hAnsiTheme="minorHAnsi" w:cstheme="minorHAnsi"/>
                <w:color w:val="333333"/>
                <w:sz w:val="15"/>
                <w:szCs w:val="15"/>
              </w:rPr>
              <w:t>Appropriate Read or Write Permission to be given for documents stored in document store</w:t>
            </w:r>
          </w:p>
        </w:tc>
      </w:tr>
      <w:tr w:rsidR="00347838" w:rsidRPr="00FD052F" w14:paraId="65773202" w14:textId="23854A14" w:rsidTr="002B4157">
        <w:trPr>
          <w:trHeight w:val="320"/>
          <w:jc w:val="center"/>
        </w:trPr>
        <w:tc>
          <w:tcPr>
            <w:tcW w:w="727" w:type="pct"/>
            <w:vMerge/>
            <w:hideMark/>
          </w:tcPr>
          <w:p w14:paraId="52641872" w14:textId="77777777" w:rsidR="00347838" w:rsidRPr="00FD052F" w:rsidRDefault="00347838" w:rsidP="00657A16">
            <w:pPr>
              <w:rPr>
                <w:rFonts w:asciiTheme="minorHAnsi" w:hAnsiTheme="minorHAnsi" w:cstheme="minorHAnsi"/>
                <w:b/>
                <w:bCs/>
                <w:color w:val="333333"/>
                <w:sz w:val="15"/>
                <w:szCs w:val="15"/>
              </w:rPr>
            </w:pPr>
          </w:p>
        </w:tc>
        <w:tc>
          <w:tcPr>
            <w:tcW w:w="2078" w:type="pct"/>
            <w:noWrap/>
            <w:hideMark/>
          </w:tcPr>
          <w:p w14:paraId="650AAC0C" w14:textId="179066A8" w:rsidR="00347838" w:rsidRPr="00FD052F" w:rsidRDefault="00347838" w:rsidP="00657A16">
            <w:pPr>
              <w:rPr>
                <w:rFonts w:asciiTheme="minorHAnsi" w:hAnsiTheme="minorHAnsi" w:cstheme="minorHAnsi"/>
                <w:color w:val="333333"/>
                <w:sz w:val="15"/>
                <w:szCs w:val="15"/>
              </w:rPr>
            </w:pPr>
            <w:r w:rsidRPr="00FD052F">
              <w:rPr>
                <w:rFonts w:asciiTheme="minorHAnsi" w:hAnsiTheme="minorHAnsi" w:cstheme="minorHAnsi"/>
                <w:color w:val="333333"/>
                <w:sz w:val="15"/>
                <w:szCs w:val="15"/>
              </w:rPr>
              <w:t>Password requirements</w:t>
            </w:r>
          </w:p>
        </w:tc>
        <w:tc>
          <w:tcPr>
            <w:tcW w:w="2194" w:type="pct"/>
          </w:tcPr>
          <w:p w14:paraId="227D0962" w14:textId="2748003A" w:rsidR="00347838" w:rsidRPr="00FD052F" w:rsidRDefault="002F7150" w:rsidP="00347838">
            <w:pPr>
              <w:rPr>
                <w:rFonts w:asciiTheme="minorHAnsi" w:hAnsiTheme="minorHAnsi" w:cstheme="minorHAnsi"/>
                <w:color w:val="333333"/>
                <w:sz w:val="15"/>
                <w:szCs w:val="15"/>
              </w:rPr>
            </w:pPr>
            <w:r>
              <w:rPr>
                <w:rFonts w:asciiTheme="minorHAnsi" w:hAnsiTheme="minorHAnsi" w:cstheme="minorHAnsi"/>
                <w:color w:val="333333"/>
                <w:sz w:val="15"/>
                <w:szCs w:val="15"/>
              </w:rPr>
              <w:t xml:space="preserve">Member </w:t>
            </w:r>
            <w:r w:rsidR="00347838" w:rsidRPr="00FD052F">
              <w:rPr>
                <w:rFonts w:asciiTheme="minorHAnsi" w:hAnsiTheme="minorHAnsi" w:cstheme="minorHAnsi"/>
                <w:color w:val="333333"/>
                <w:sz w:val="15"/>
                <w:szCs w:val="15"/>
              </w:rPr>
              <w:t>Password needs to be 1</w:t>
            </w:r>
            <w:r>
              <w:rPr>
                <w:rFonts w:asciiTheme="minorHAnsi" w:hAnsiTheme="minorHAnsi" w:cstheme="minorHAnsi"/>
                <w:color w:val="333333"/>
                <w:sz w:val="15"/>
                <w:szCs w:val="15"/>
              </w:rPr>
              <w:t>2</w:t>
            </w:r>
            <w:r w:rsidR="00347838" w:rsidRPr="00FD052F">
              <w:rPr>
                <w:rFonts w:asciiTheme="minorHAnsi" w:hAnsiTheme="minorHAnsi" w:cstheme="minorHAnsi"/>
                <w:color w:val="333333"/>
                <w:sz w:val="15"/>
                <w:szCs w:val="15"/>
              </w:rPr>
              <w:t xml:space="preserve"> characters of length, must include alphabet and at least one number</w:t>
            </w:r>
          </w:p>
          <w:p w14:paraId="20E4E267" w14:textId="77777777" w:rsidR="00347838" w:rsidRDefault="00347838" w:rsidP="00657A16">
            <w:pPr>
              <w:rPr>
                <w:rFonts w:asciiTheme="minorHAnsi" w:hAnsiTheme="minorHAnsi" w:cstheme="minorHAnsi"/>
                <w:color w:val="333333"/>
                <w:sz w:val="15"/>
                <w:szCs w:val="15"/>
              </w:rPr>
            </w:pPr>
            <w:r w:rsidRPr="00FD052F">
              <w:rPr>
                <w:rFonts w:asciiTheme="minorHAnsi" w:hAnsiTheme="minorHAnsi" w:cstheme="minorHAnsi"/>
                <w:color w:val="333333"/>
                <w:sz w:val="15"/>
                <w:szCs w:val="15"/>
              </w:rPr>
              <w:t>Expiry 1 month</w:t>
            </w:r>
          </w:p>
          <w:p w14:paraId="4B779B42" w14:textId="1B6DC75A" w:rsidR="002F7150" w:rsidRPr="00FD052F" w:rsidRDefault="002F7150" w:rsidP="00657A16">
            <w:pPr>
              <w:rPr>
                <w:rFonts w:asciiTheme="minorHAnsi" w:hAnsiTheme="minorHAnsi" w:cstheme="minorHAnsi"/>
                <w:color w:val="333333"/>
                <w:sz w:val="15"/>
                <w:szCs w:val="15"/>
              </w:rPr>
            </w:pPr>
            <w:r>
              <w:rPr>
                <w:rFonts w:asciiTheme="minorHAnsi" w:hAnsiTheme="minorHAnsi" w:cstheme="minorHAnsi"/>
                <w:color w:val="333333"/>
                <w:sz w:val="15"/>
                <w:szCs w:val="15"/>
              </w:rPr>
              <w:t>NSE Users passwords to be authenticated via AD will follow existing policies.</w:t>
            </w:r>
          </w:p>
        </w:tc>
      </w:tr>
      <w:tr w:rsidR="00347838" w:rsidRPr="00FD052F" w14:paraId="3027D962" w14:textId="468C2372" w:rsidTr="002B4157">
        <w:trPr>
          <w:trHeight w:val="320"/>
          <w:jc w:val="center"/>
        </w:trPr>
        <w:tc>
          <w:tcPr>
            <w:tcW w:w="727" w:type="pct"/>
            <w:vMerge/>
            <w:hideMark/>
          </w:tcPr>
          <w:p w14:paraId="28C654EA" w14:textId="77777777" w:rsidR="00347838" w:rsidRPr="00FD052F" w:rsidRDefault="00347838" w:rsidP="00657A16">
            <w:pPr>
              <w:rPr>
                <w:rFonts w:asciiTheme="minorHAnsi" w:hAnsiTheme="minorHAnsi" w:cstheme="minorHAnsi"/>
                <w:b/>
                <w:bCs/>
                <w:color w:val="333333"/>
                <w:sz w:val="15"/>
                <w:szCs w:val="15"/>
              </w:rPr>
            </w:pPr>
          </w:p>
        </w:tc>
        <w:tc>
          <w:tcPr>
            <w:tcW w:w="2078" w:type="pct"/>
            <w:noWrap/>
            <w:hideMark/>
          </w:tcPr>
          <w:p w14:paraId="5BB454D8" w14:textId="77777777" w:rsidR="00347838" w:rsidRPr="00FD052F" w:rsidRDefault="00347838" w:rsidP="00657A16">
            <w:pPr>
              <w:rPr>
                <w:rFonts w:asciiTheme="minorHAnsi" w:hAnsiTheme="minorHAnsi" w:cstheme="minorHAnsi"/>
                <w:color w:val="333333"/>
                <w:sz w:val="15"/>
                <w:szCs w:val="15"/>
              </w:rPr>
            </w:pPr>
            <w:r w:rsidRPr="00FD052F">
              <w:rPr>
                <w:rFonts w:asciiTheme="minorHAnsi" w:hAnsiTheme="minorHAnsi" w:cstheme="minorHAnsi"/>
                <w:color w:val="333333"/>
                <w:sz w:val="15"/>
                <w:szCs w:val="15"/>
              </w:rPr>
              <w:t>Inactivity timeouts – durations, actions, traceability</w:t>
            </w:r>
          </w:p>
        </w:tc>
        <w:tc>
          <w:tcPr>
            <w:tcW w:w="2194" w:type="pct"/>
          </w:tcPr>
          <w:p w14:paraId="0938988B" w14:textId="0D0EE710" w:rsidR="00347838" w:rsidRPr="00FD052F" w:rsidRDefault="00347838" w:rsidP="00657A16">
            <w:pPr>
              <w:rPr>
                <w:rFonts w:asciiTheme="minorHAnsi" w:hAnsiTheme="minorHAnsi" w:cstheme="minorHAnsi"/>
                <w:color w:val="333333"/>
                <w:sz w:val="15"/>
                <w:szCs w:val="15"/>
              </w:rPr>
            </w:pPr>
            <w:r w:rsidRPr="00FD052F">
              <w:rPr>
                <w:rFonts w:asciiTheme="minorHAnsi" w:hAnsiTheme="minorHAnsi" w:cstheme="minorHAnsi"/>
                <w:color w:val="333333"/>
                <w:sz w:val="15"/>
                <w:szCs w:val="15"/>
                <w:lang w:val="en-US"/>
              </w:rPr>
              <w:t>Need to determine session time out – 30mins</w:t>
            </w:r>
          </w:p>
        </w:tc>
      </w:tr>
      <w:tr w:rsidR="00347838" w:rsidRPr="00FD052F" w14:paraId="3AD82FD1" w14:textId="5B40D4F3" w:rsidTr="002B4157">
        <w:trPr>
          <w:trHeight w:val="320"/>
          <w:jc w:val="center"/>
        </w:trPr>
        <w:tc>
          <w:tcPr>
            <w:tcW w:w="727" w:type="pct"/>
            <w:vMerge/>
            <w:hideMark/>
          </w:tcPr>
          <w:p w14:paraId="03CB4232" w14:textId="77777777" w:rsidR="00347838" w:rsidRPr="00FD052F" w:rsidRDefault="00347838" w:rsidP="00657A16">
            <w:pPr>
              <w:rPr>
                <w:rFonts w:asciiTheme="minorHAnsi" w:hAnsiTheme="minorHAnsi" w:cstheme="minorHAnsi"/>
                <w:b/>
                <w:bCs/>
                <w:color w:val="333333"/>
                <w:sz w:val="15"/>
                <w:szCs w:val="15"/>
              </w:rPr>
            </w:pPr>
          </w:p>
        </w:tc>
        <w:tc>
          <w:tcPr>
            <w:tcW w:w="2078" w:type="pct"/>
            <w:noWrap/>
            <w:hideMark/>
          </w:tcPr>
          <w:p w14:paraId="27B7377B" w14:textId="663A583C" w:rsidR="00347838" w:rsidRPr="00FD052F" w:rsidRDefault="00347838" w:rsidP="00657A16">
            <w:pPr>
              <w:rPr>
                <w:rFonts w:asciiTheme="minorHAnsi" w:hAnsiTheme="minorHAnsi" w:cstheme="minorHAnsi"/>
                <w:color w:val="333333"/>
                <w:sz w:val="15"/>
                <w:szCs w:val="15"/>
              </w:rPr>
            </w:pPr>
            <w:r w:rsidRPr="00FD052F">
              <w:rPr>
                <w:rFonts w:asciiTheme="minorHAnsi" w:hAnsiTheme="minorHAnsi" w:cstheme="minorHAnsi"/>
                <w:color w:val="333333"/>
                <w:sz w:val="15"/>
                <w:szCs w:val="15"/>
              </w:rPr>
              <w:t>System data back-up (e.g. every </w:t>
            </w:r>
            <w:r w:rsidRPr="00FD052F">
              <w:rPr>
                <w:rFonts w:asciiTheme="minorHAnsi" w:hAnsiTheme="minorHAnsi" w:cstheme="minorHAnsi"/>
                <w:i/>
                <w:iCs/>
                <w:color w:val="333333"/>
                <w:sz w:val="15"/>
                <w:szCs w:val="15"/>
              </w:rPr>
              <w:t>x</w:t>
            </w:r>
            <w:r w:rsidRPr="00FD052F">
              <w:rPr>
                <w:rFonts w:asciiTheme="minorHAnsi" w:hAnsiTheme="minorHAnsi" w:cstheme="minorHAnsi"/>
                <w:color w:val="333333"/>
                <w:sz w:val="15"/>
                <w:szCs w:val="15"/>
              </w:rPr>
              <w:t> hours and copies stored in a secure off-site location)</w:t>
            </w:r>
          </w:p>
        </w:tc>
        <w:tc>
          <w:tcPr>
            <w:tcW w:w="2194" w:type="pct"/>
          </w:tcPr>
          <w:p w14:paraId="613660EA" w14:textId="3B3437A8" w:rsidR="00347838" w:rsidRPr="00FD052F" w:rsidRDefault="00EE4BF7" w:rsidP="00657A16">
            <w:pPr>
              <w:rPr>
                <w:rFonts w:asciiTheme="minorHAnsi" w:hAnsiTheme="minorHAnsi" w:cstheme="minorHAnsi"/>
                <w:color w:val="333333"/>
                <w:sz w:val="15"/>
                <w:szCs w:val="15"/>
              </w:rPr>
            </w:pPr>
            <w:r w:rsidRPr="00EE4BF7">
              <w:rPr>
                <w:rFonts w:asciiTheme="minorHAnsi" w:hAnsiTheme="minorHAnsi" w:cstheme="minorHAnsi"/>
                <w:color w:val="FF0000"/>
                <w:sz w:val="15"/>
                <w:szCs w:val="15"/>
              </w:rPr>
              <w:t>??</w:t>
            </w:r>
          </w:p>
        </w:tc>
      </w:tr>
      <w:tr w:rsidR="00347838" w:rsidRPr="00FD052F" w14:paraId="7D32D7E3" w14:textId="7E30EDC3" w:rsidTr="002B4157">
        <w:trPr>
          <w:trHeight w:val="320"/>
          <w:jc w:val="center"/>
        </w:trPr>
        <w:tc>
          <w:tcPr>
            <w:tcW w:w="727" w:type="pct"/>
            <w:vMerge/>
            <w:hideMark/>
          </w:tcPr>
          <w:p w14:paraId="12AF3F5E" w14:textId="77777777" w:rsidR="00347838" w:rsidRPr="00FD052F" w:rsidRDefault="00347838" w:rsidP="00657A16">
            <w:pPr>
              <w:rPr>
                <w:rFonts w:asciiTheme="minorHAnsi" w:hAnsiTheme="minorHAnsi" w:cstheme="minorHAnsi"/>
                <w:b/>
                <w:bCs/>
                <w:color w:val="333333"/>
                <w:sz w:val="15"/>
                <w:szCs w:val="15"/>
              </w:rPr>
            </w:pPr>
          </w:p>
        </w:tc>
        <w:tc>
          <w:tcPr>
            <w:tcW w:w="2078" w:type="pct"/>
            <w:noWrap/>
            <w:hideMark/>
          </w:tcPr>
          <w:p w14:paraId="681EB5D7" w14:textId="77777777" w:rsidR="00347838" w:rsidRPr="00FD052F" w:rsidRDefault="00347838" w:rsidP="00657A16">
            <w:pPr>
              <w:rPr>
                <w:rFonts w:asciiTheme="minorHAnsi" w:hAnsiTheme="minorHAnsi" w:cstheme="minorHAnsi"/>
                <w:color w:val="333333"/>
                <w:sz w:val="15"/>
                <w:szCs w:val="15"/>
              </w:rPr>
            </w:pPr>
            <w:r w:rsidRPr="00FD052F">
              <w:rPr>
                <w:rFonts w:asciiTheme="minorHAnsi" w:hAnsiTheme="minorHAnsi" w:cstheme="minorHAnsi"/>
                <w:color w:val="333333"/>
                <w:sz w:val="15"/>
                <w:szCs w:val="15"/>
              </w:rPr>
              <w:t xml:space="preserve">Encryption (data in flight and at rest) </w:t>
            </w:r>
          </w:p>
        </w:tc>
        <w:tc>
          <w:tcPr>
            <w:tcW w:w="2194" w:type="pct"/>
          </w:tcPr>
          <w:p w14:paraId="361E3C3D" w14:textId="6DAB051F" w:rsidR="00347838" w:rsidRPr="00FD052F" w:rsidRDefault="00347838" w:rsidP="00657A16">
            <w:pPr>
              <w:rPr>
                <w:rFonts w:asciiTheme="minorHAnsi" w:hAnsiTheme="minorHAnsi" w:cstheme="minorHAnsi"/>
                <w:color w:val="333333"/>
                <w:sz w:val="15"/>
                <w:szCs w:val="15"/>
              </w:rPr>
            </w:pPr>
            <w:r w:rsidRPr="00FD052F">
              <w:rPr>
                <w:rFonts w:asciiTheme="minorHAnsi" w:hAnsiTheme="minorHAnsi" w:cstheme="minorHAnsi"/>
                <w:color w:val="333333"/>
                <w:sz w:val="15"/>
                <w:szCs w:val="15"/>
                <w:lang w:val="en-US"/>
              </w:rPr>
              <w:t xml:space="preserve">AES 256 </w:t>
            </w:r>
            <w:r w:rsidR="00D530BC">
              <w:rPr>
                <w:rFonts w:asciiTheme="minorHAnsi" w:hAnsiTheme="minorHAnsi" w:cstheme="minorHAnsi"/>
                <w:color w:val="333333"/>
                <w:sz w:val="15"/>
                <w:szCs w:val="15"/>
                <w:lang w:val="en-US"/>
              </w:rPr>
              <w:t>with TLS 1.3</w:t>
            </w:r>
          </w:p>
        </w:tc>
      </w:tr>
      <w:tr w:rsidR="00347838" w:rsidRPr="00FD052F" w14:paraId="0C1B17B6" w14:textId="40F9C74D" w:rsidTr="002B4157">
        <w:trPr>
          <w:trHeight w:val="320"/>
          <w:jc w:val="center"/>
        </w:trPr>
        <w:tc>
          <w:tcPr>
            <w:tcW w:w="727" w:type="pct"/>
            <w:vMerge/>
            <w:hideMark/>
          </w:tcPr>
          <w:p w14:paraId="2291170D" w14:textId="77777777" w:rsidR="00347838" w:rsidRPr="00FD052F" w:rsidRDefault="00347838" w:rsidP="00657A16">
            <w:pPr>
              <w:rPr>
                <w:rFonts w:asciiTheme="minorHAnsi" w:hAnsiTheme="minorHAnsi" w:cstheme="minorHAnsi"/>
                <w:b/>
                <w:bCs/>
                <w:color w:val="333333"/>
                <w:sz w:val="15"/>
                <w:szCs w:val="15"/>
              </w:rPr>
            </w:pPr>
          </w:p>
        </w:tc>
        <w:tc>
          <w:tcPr>
            <w:tcW w:w="2078" w:type="pct"/>
            <w:noWrap/>
            <w:hideMark/>
          </w:tcPr>
          <w:p w14:paraId="332E23AB" w14:textId="77777777" w:rsidR="00347838" w:rsidRPr="00FD052F" w:rsidRDefault="00347838" w:rsidP="00657A16">
            <w:pPr>
              <w:rPr>
                <w:rFonts w:asciiTheme="minorHAnsi" w:hAnsiTheme="minorHAnsi" w:cstheme="minorHAnsi"/>
                <w:color w:val="333333"/>
                <w:sz w:val="15"/>
                <w:szCs w:val="15"/>
              </w:rPr>
            </w:pPr>
            <w:r w:rsidRPr="00FD052F">
              <w:rPr>
                <w:rFonts w:asciiTheme="minorHAnsi" w:hAnsiTheme="minorHAnsi" w:cstheme="minorHAnsi"/>
                <w:color w:val="333333"/>
                <w:sz w:val="15"/>
                <w:szCs w:val="15"/>
              </w:rPr>
              <w:t>Data Classification- System Accreditation: All Data must be protectively marked and stored / protected.</w:t>
            </w:r>
          </w:p>
        </w:tc>
        <w:tc>
          <w:tcPr>
            <w:tcW w:w="2194" w:type="pct"/>
          </w:tcPr>
          <w:p w14:paraId="495FB854" w14:textId="0255C187" w:rsidR="00347838" w:rsidRPr="00FD052F" w:rsidRDefault="00347838" w:rsidP="00657A16">
            <w:pPr>
              <w:rPr>
                <w:rFonts w:asciiTheme="minorHAnsi" w:hAnsiTheme="minorHAnsi" w:cstheme="minorHAnsi"/>
                <w:color w:val="333333"/>
                <w:sz w:val="15"/>
                <w:szCs w:val="15"/>
              </w:rPr>
            </w:pPr>
            <w:r w:rsidRPr="00FD052F">
              <w:rPr>
                <w:rFonts w:asciiTheme="minorHAnsi" w:hAnsiTheme="minorHAnsi" w:cstheme="minorHAnsi"/>
                <w:color w:val="333333"/>
                <w:sz w:val="15"/>
                <w:szCs w:val="15"/>
                <w:lang w:val="en-US"/>
              </w:rPr>
              <w:t>Clear Document classification like public, private, protected needs to be set for all documents stored</w:t>
            </w:r>
          </w:p>
        </w:tc>
      </w:tr>
      <w:tr w:rsidR="00347838" w:rsidRPr="00FD052F" w14:paraId="5164D8A4" w14:textId="77777777" w:rsidTr="002B4157">
        <w:trPr>
          <w:trHeight w:val="320"/>
          <w:jc w:val="center"/>
        </w:trPr>
        <w:tc>
          <w:tcPr>
            <w:tcW w:w="727" w:type="pct"/>
            <w:vMerge/>
          </w:tcPr>
          <w:p w14:paraId="13CA8EE0" w14:textId="77777777" w:rsidR="00347838" w:rsidRPr="00FD052F" w:rsidRDefault="00347838" w:rsidP="00657A16">
            <w:pPr>
              <w:rPr>
                <w:rFonts w:asciiTheme="minorHAnsi" w:hAnsiTheme="minorHAnsi" w:cstheme="minorHAnsi"/>
                <w:b/>
                <w:bCs/>
                <w:color w:val="333333"/>
                <w:sz w:val="15"/>
                <w:szCs w:val="15"/>
              </w:rPr>
            </w:pPr>
          </w:p>
        </w:tc>
        <w:tc>
          <w:tcPr>
            <w:tcW w:w="2078" w:type="pct"/>
            <w:noWrap/>
          </w:tcPr>
          <w:p w14:paraId="5CD7EAE2" w14:textId="4D1E5E7F" w:rsidR="00347838" w:rsidRPr="00FD052F" w:rsidRDefault="00347838" w:rsidP="00657A16">
            <w:pPr>
              <w:rPr>
                <w:rFonts w:asciiTheme="minorHAnsi" w:hAnsiTheme="minorHAnsi" w:cstheme="minorHAnsi"/>
                <w:color w:val="333333"/>
                <w:sz w:val="15"/>
                <w:szCs w:val="15"/>
              </w:rPr>
            </w:pPr>
            <w:r w:rsidRPr="00FD052F">
              <w:rPr>
                <w:rFonts w:asciiTheme="minorHAnsi" w:hAnsiTheme="minorHAnsi" w:cstheme="minorHAnsi"/>
                <w:color w:val="333333"/>
                <w:sz w:val="15"/>
                <w:szCs w:val="15"/>
              </w:rPr>
              <w:t>Transport Layer Security</w:t>
            </w:r>
          </w:p>
        </w:tc>
        <w:tc>
          <w:tcPr>
            <w:tcW w:w="2194" w:type="pct"/>
          </w:tcPr>
          <w:p w14:paraId="625AD331" w14:textId="738C43B8" w:rsidR="00347838" w:rsidRPr="00FD052F" w:rsidRDefault="00347838" w:rsidP="00657A16">
            <w:pPr>
              <w:rPr>
                <w:rFonts w:asciiTheme="minorHAnsi" w:hAnsiTheme="minorHAnsi" w:cstheme="minorHAnsi"/>
                <w:color w:val="333333"/>
                <w:sz w:val="15"/>
                <w:szCs w:val="15"/>
                <w:lang w:val="en-US"/>
              </w:rPr>
            </w:pPr>
            <w:r w:rsidRPr="00FD052F">
              <w:rPr>
                <w:rFonts w:asciiTheme="minorHAnsi" w:hAnsiTheme="minorHAnsi" w:cstheme="minorHAnsi"/>
                <w:color w:val="333333"/>
                <w:sz w:val="15"/>
                <w:szCs w:val="15"/>
                <w:lang w:val="en-US"/>
              </w:rPr>
              <w:t>All application URL should use HTTPS</w:t>
            </w:r>
            <w:r w:rsidR="00A94E47">
              <w:rPr>
                <w:rFonts w:asciiTheme="minorHAnsi" w:hAnsiTheme="minorHAnsi" w:cstheme="minorHAnsi"/>
                <w:color w:val="333333"/>
                <w:sz w:val="15"/>
                <w:szCs w:val="15"/>
                <w:lang w:val="en-US"/>
              </w:rPr>
              <w:t xml:space="preserve"> </w:t>
            </w:r>
            <w:r w:rsidRPr="00FD052F">
              <w:rPr>
                <w:rFonts w:asciiTheme="minorHAnsi" w:hAnsiTheme="minorHAnsi" w:cstheme="minorHAnsi"/>
                <w:color w:val="333333"/>
                <w:sz w:val="15"/>
                <w:szCs w:val="15"/>
                <w:lang w:val="en-US"/>
              </w:rPr>
              <w:t>(TLS</w:t>
            </w:r>
            <w:r w:rsidR="00A94E47">
              <w:rPr>
                <w:rFonts w:asciiTheme="minorHAnsi" w:hAnsiTheme="minorHAnsi" w:cstheme="minorHAnsi"/>
                <w:color w:val="333333"/>
                <w:sz w:val="15"/>
                <w:szCs w:val="15"/>
                <w:lang w:val="en-US"/>
              </w:rPr>
              <w:t xml:space="preserve"> 1.3</w:t>
            </w:r>
            <w:r w:rsidRPr="00FD052F">
              <w:rPr>
                <w:rFonts w:asciiTheme="minorHAnsi" w:hAnsiTheme="minorHAnsi" w:cstheme="minorHAnsi"/>
                <w:color w:val="333333"/>
                <w:sz w:val="15"/>
                <w:szCs w:val="15"/>
                <w:lang w:val="en-US"/>
              </w:rPr>
              <w:t>) enabled</w:t>
            </w:r>
          </w:p>
        </w:tc>
      </w:tr>
      <w:tr w:rsidR="00347838" w:rsidRPr="00FD052F" w14:paraId="7D039C0C" w14:textId="77777777" w:rsidTr="002B4157">
        <w:trPr>
          <w:trHeight w:val="320"/>
          <w:jc w:val="center"/>
        </w:trPr>
        <w:tc>
          <w:tcPr>
            <w:tcW w:w="727" w:type="pct"/>
            <w:vMerge/>
          </w:tcPr>
          <w:p w14:paraId="7EB29F9D" w14:textId="77777777" w:rsidR="00347838" w:rsidRPr="00FD052F" w:rsidRDefault="00347838" w:rsidP="00657A16">
            <w:pPr>
              <w:rPr>
                <w:rFonts w:asciiTheme="minorHAnsi" w:hAnsiTheme="minorHAnsi" w:cstheme="minorHAnsi"/>
                <w:b/>
                <w:bCs/>
                <w:color w:val="333333"/>
                <w:sz w:val="15"/>
                <w:szCs w:val="15"/>
              </w:rPr>
            </w:pPr>
          </w:p>
        </w:tc>
        <w:tc>
          <w:tcPr>
            <w:tcW w:w="2078" w:type="pct"/>
            <w:noWrap/>
          </w:tcPr>
          <w:p w14:paraId="25A24046" w14:textId="3B17898E" w:rsidR="00347838" w:rsidRPr="00FD052F" w:rsidRDefault="00347838" w:rsidP="00657A16">
            <w:pPr>
              <w:rPr>
                <w:rFonts w:asciiTheme="minorHAnsi" w:hAnsiTheme="minorHAnsi" w:cstheme="minorHAnsi"/>
                <w:color w:val="333333"/>
                <w:sz w:val="15"/>
                <w:szCs w:val="15"/>
              </w:rPr>
            </w:pPr>
            <w:r w:rsidRPr="00FD052F">
              <w:rPr>
                <w:rFonts w:asciiTheme="minorHAnsi" w:hAnsiTheme="minorHAnsi" w:cstheme="minorHAnsi"/>
                <w:color w:val="333333"/>
                <w:sz w:val="15"/>
                <w:szCs w:val="15"/>
              </w:rPr>
              <w:t>Regulatory Compliance</w:t>
            </w:r>
          </w:p>
        </w:tc>
        <w:tc>
          <w:tcPr>
            <w:tcW w:w="2194" w:type="pct"/>
          </w:tcPr>
          <w:p w14:paraId="5C88892E" w14:textId="61943BD6" w:rsidR="00347838" w:rsidRPr="00FD052F" w:rsidRDefault="00347838" w:rsidP="00657A16">
            <w:pPr>
              <w:rPr>
                <w:rFonts w:asciiTheme="minorHAnsi" w:hAnsiTheme="minorHAnsi" w:cstheme="minorHAnsi"/>
                <w:color w:val="333333"/>
                <w:sz w:val="15"/>
                <w:szCs w:val="15"/>
                <w:lang w:val="en-US"/>
              </w:rPr>
            </w:pPr>
            <w:r w:rsidRPr="00FD052F">
              <w:rPr>
                <w:rFonts w:asciiTheme="minorHAnsi" w:hAnsiTheme="minorHAnsi" w:cstheme="minorHAnsi"/>
                <w:color w:val="333333"/>
                <w:sz w:val="15"/>
                <w:szCs w:val="15"/>
              </w:rPr>
              <w:t>Data Privacy like PCI, SEBI Compliance and others where applicable</w:t>
            </w:r>
          </w:p>
        </w:tc>
      </w:tr>
      <w:tr w:rsidR="00657A16" w:rsidRPr="00FD052F" w14:paraId="601CCBE5" w14:textId="17DE4F5B" w:rsidTr="002B4157">
        <w:trPr>
          <w:trHeight w:val="320"/>
          <w:jc w:val="center"/>
        </w:trPr>
        <w:tc>
          <w:tcPr>
            <w:tcW w:w="727" w:type="pct"/>
            <w:hideMark/>
          </w:tcPr>
          <w:p w14:paraId="38777241" w14:textId="6B90EAB1" w:rsidR="00657A16" w:rsidRPr="00FD052F" w:rsidRDefault="00657A16" w:rsidP="00657A16">
            <w:pPr>
              <w:rPr>
                <w:rFonts w:asciiTheme="minorHAnsi" w:hAnsiTheme="minorHAnsi" w:cstheme="minorHAnsi"/>
                <w:b/>
                <w:bCs/>
                <w:color w:val="333333"/>
                <w:sz w:val="15"/>
                <w:szCs w:val="15"/>
              </w:rPr>
            </w:pPr>
            <w:r w:rsidRPr="00FD052F">
              <w:rPr>
                <w:rFonts w:asciiTheme="minorHAnsi" w:hAnsiTheme="minorHAnsi" w:cstheme="minorHAnsi"/>
                <w:b/>
                <w:bCs/>
                <w:color w:val="333333"/>
                <w:sz w:val="15"/>
                <w:szCs w:val="15"/>
              </w:rPr>
              <w:t>A</w:t>
            </w:r>
            <w:r w:rsidRPr="00FD052F">
              <w:rPr>
                <w:rFonts w:asciiTheme="minorHAnsi" w:hAnsiTheme="minorHAnsi" w:cstheme="minorHAnsi"/>
                <w:b/>
                <w:bCs/>
                <w:sz w:val="15"/>
                <w:szCs w:val="15"/>
              </w:rPr>
              <w:t>udit</w:t>
            </w:r>
          </w:p>
        </w:tc>
        <w:tc>
          <w:tcPr>
            <w:tcW w:w="2078" w:type="pct"/>
            <w:noWrap/>
            <w:hideMark/>
          </w:tcPr>
          <w:p w14:paraId="5967044C" w14:textId="38E4B905" w:rsidR="00657A16" w:rsidRPr="00FD052F" w:rsidRDefault="00657A16" w:rsidP="00657A16">
            <w:pPr>
              <w:rPr>
                <w:rFonts w:asciiTheme="minorHAnsi" w:hAnsiTheme="minorHAnsi" w:cstheme="minorHAnsi"/>
                <w:color w:val="333333"/>
                <w:sz w:val="15"/>
                <w:szCs w:val="15"/>
              </w:rPr>
            </w:pPr>
            <w:r w:rsidRPr="00FD052F">
              <w:rPr>
                <w:rFonts w:asciiTheme="minorHAnsi" w:hAnsiTheme="minorHAnsi" w:cstheme="minorHAnsi"/>
                <w:color w:val="333333"/>
                <w:sz w:val="15"/>
                <w:szCs w:val="15"/>
              </w:rPr>
              <w:t>System must maintain full </w:t>
            </w:r>
            <w:r w:rsidRPr="00FD052F">
              <w:rPr>
                <w:rFonts w:asciiTheme="minorHAnsi" w:hAnsiTheme="minorHAnsi" w:cstheme="minorHAnsi"/>
                <w:b/>
                <w:bCs/>
                <w:color w:val="333333"/>
                <w:sz w:val="15"/>
                <w:szCs w:val="15"/>
              </w:rPr>
              <w:t>traceability</w:t>
            </w:r>
            <w:r w:rsidRPr="00FD052F">
              <w:rPr>
                <w:rFonts w:asciiTheme="minorHAnsi" w:hAnsiTheme="minorHAnsi" w:cstheme="minorHAnsi"/>
                <w:color w:val="333333"/>
                <w:sz w:val="15"/>
                <w:szCs w:val="15"/>
              </w:rPr>
              <w:t> of transactions User and transactional time stamps, etc</w:t>
            </w:r>
          </w:p>
        </w:tc>
        <w:tc>
          <w:tcPr>
            <w:tcW w:w="2194" w:type="pct"/>
          </w:tcPr>
          <w:p w14:paraId="3BC1B2A3" w14:textId="7C7E2273" w:rsidR="00657A16" w:rsidRPr="00FD052F" w:rsidRDefault="00657A16" w:rsidP="00657A16">
            <w:pPr>
              <w:rPr>
                <w:rFonts w:asciiTheme="minorHAnsi" w:hAnsiTheme="minorHAnsi" w:cstheme="minorHAnsi"/>
                <w:color w:val="333333"/>
                <w:sz w:val="15"/>
                <w:szCs w:val="15"/>
              </w:rPr>
            </w:pPr>
            <w:r w:rsidRPr="00FD052F">
              <w:rPr>
                <w:rFonts w:asciiTheme="minorHAnsi" w:hAnsiTheme="minorHAnsi" w:cstheme="minorHAnsi"/>
                <w:color w:val="333333"/>
                <w:sz w:val="15"/>
                <w:szCs w:val="15"/>
              </w:rPr>
              <w:t>Login Process needs to be Audit Trailed mandatorily. This needs to be stored in database or Log. Audit trail to include logged in user, application/system user and time stamp mandatorily</w:t>
            </w:r>
          </w:p>
          <w:p w14:paraId="2C267D00" w14:textId="4FAA6954" w:rsidR="008841CC" w:rsidRPr="00FD052F" w:rsidRDefault="008841CC" w:rsidP="00657A16">
            <w:pPr>
              <w:rPr>
                <w:rFonts w:asciiTheme="minorHAnsi" w:hAnsiTheme="minorHAnsi" w:cstheme="minorHAnsi"/>
                <w:color w:val="333333"/>
                <w:sz w:val="15"/>
                <w:szCs w:val="15"/>
              </w:rPr>
            </w:pPr>
            <w:r w:rsidRPr="00FD052F">
              <w:rPr>
                <w:rFonts w:asciiTheme="minorHAnsi" w:hAnsiTheme="minorHAnsi" w:cstheme="minorHAnsi"/>
                <w:color w:val="333333"/>
                <w:sz w:val="15"/>
                <w:szCs w:val="15"/>
              </w:rPr>
              <w:t>Audit data should include business user name, transaction timestamp, regulatory requirements</w:t>
            </w:r>
          </w:p>
          <w:p w14:paraId="0DFC9083" w14:textId="3A4873D0" w:rsidR="008841CC" w:rsidRPr="00FD052F" w:rsidRDefault="008841CC" w:rsidP="00657A16">
            <w:pPr>
              <w:rPr>
                <w:rFonts w:asciiTheme="minorHAnsi" w:hAnsiTheme="minorHAnsi" w:cstheme="minorHAnsi"/>
                <w:color w:val="333333"/>
                <w:sz w:val="15"/>
                <w:szCs w:val="15"/>
              </w:rPr>
            </w:pPr>
            <w:r w:rsidRPr="00FD052F">
              <w:rPr>
                <w:rFonts w:asciiTheme="minorHAnsi" w:hAnsiTheme="minorHAnsi" w:cstheme="minorHAnsi"/>
                <w:color w:val="333333"/>
                <w:sz w:val="15"/>
                <w:szCs w:val="15"/>
              </w:rPr>
              <w:t>Soft  deletes only - no hard deletes on DB</w:t>
            </w:r>
          </w:p>
          <w:p w14:paraId="088FBA59" w14:textId="6C336518" w:rsidR="009B452E" w:rsidRPr="00FD052F" w:rsidRDefault="009B452E" w:rsidP="00657A16">
            <w:pPr>
              <w:rPr>
                <w:rFonts w:asciiTheme="minorHAnsi" w:hAnsiTheme="minorHAnsi" w:cstheme="minorHAnsi"/>
                <w:color w:val="333333"/>
                <w:sz w:val="15"/>
                <w:szCs w:val="15"/>
              </w:rPr>
            </w:pPr>
            <w:r w:rsidRPr="00FD052F">
              <w:rPr>
                <w:rFonts w:asciiTheme="minorHAnsi" w:hAnsiTheme="minorHAnsi" w:cstheme="minorHAnsi"/>
                <w:color w:val="333333"/>
                <w:sz w:val="15"/>
                <w:szCs w:val="15"/>
              </w:rPr>
              <w:t>Event logging - common base event logging</w:t>
            </w:r>
          </w:p>
          <w:p w14:paraId="46971BBE" w14:textId="3188782C" w:rsidR="00657A16" w:rsidRPr="00FD052F" w:rsidRDefault="00657A16" w:rsidP="00657A16">
            <w:pPr>
              <w:rPr>
                <w:rFonts w:asciiTheme="minorHAnsi" w:hAnsiTheme="minorHAnsi" w:cstheme="minorHAnsi"/>
                <w:color w:val="333333"/>
                <w:sz w:val="15"/>
                <w:szCs w:val="15"/>
              </w:rPr>
            </w:pPr>
          </w:p>
        </w:tc>
      </w:tr>
      <w:tr w:rsidR="008841CC" w:rsidRPr="00FD052F" w14:paraId="5362226C" w14:textId="2E101F04" w:rsidTr="002B4157">
        <w:trPr>
          <w:trHeight w:val="320"/>
          <w:jc w:val="center"/>
        </w:trPr>
        <w:tc>
          <w:tcPr>
            <w:tcW w:w="727" w:type="pct"/>
            <w:vMerge w:val="restart"/>
            <w:noWrap/>
            <w:hideMark/>
          </w:tcPr>
          <w:p w14:paraId="4BC70CCC" w14:textId="77777777" w:rsidR="008841CC" w:rsidRPr="00FD052F" w:rsidRDefault="008841CC" w:rsidP="008841CC">
            <w:pPr>
              <w:rPr>
                <w:rFonts w:asciiTheme="minorHAnsi" w:hAnsiTheme="minorHAnsi" w:cstheme="minorHAnsi"/>
                <w:b/>
                <w:bCs/>
                <w:color w:val="333333"/>
                <w:sz w:val="15"/>
                <w:szCs w:val="15"/>
              </w:rPr>
            </w:pPr>
            <w:r w:rsidRPr="00FD052F">
              <w:rPr>
                <w:rFonts w:asciiTheme="minorHAnsi" w:hAnsiTheme="minorHAnsi" w:cstheme="minorHAnsi"/>
                <w:b/>
                <w:bCs/>
                <w:color w:val="333333"/>
                <w:sz w:val="15"/>
                <w:szCs w:val="15"/>
              </w:rPr>
              <w:t>Capacity</w:t>
            </w:r>
          </w:p>
        </w:tc>
        <w:tc>
          <w:tcPr>
            <w:tcW w:w="2078" w:type="pct"/>
            <w:noWrap/>
            <w:hideMark/>
          </w:tcPr>
          <w:p w14:paraId="2E42CA93" w14:textId="47B52A13" w:rsidR="008841CC" w:rsidRPr="00FD052F" w:rsidRDefault="008841CC"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Throughput – how many transactions at peak time does the system need to be able to handle</w:t>
            </w:r>
          </w:p>
        </w:tc>
        <w:tc>
          <w:tcPr>
            <w:tcW w:w="2194" w:type="pct"/>
          </w:tcPr>
          <w:p w14:paraId="112361D4" w14:textId="57D6FE22" w:rsidR="008841CC" w:rsidRPr="00FD052F" w:rsidRDefault="008841CC"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 xml:space="preserve">Should handle average of </w:t>
            </w:r>
            <w:r w:rsidR="00760958">
              <w:rPr>
                <w:rFonts w:asciiTheme="minorHAnsi" w:hAnsiTheme="minorHAnsi" w:cstheme="minorHAnsi"/>
                <w:color w:val="333333"/>
                <w:sz w:val="15"/>
                <w:szCs w:val="15"/>
              </w:rPr>
              <w:t>peak</w:t>
            </w:r>
            <w:r w:rsidRPr="00FD052F">
              <w:rPr>
                <w:rFonts w:asciiTheme="minorHAnsi" w:hAnsiTheme="minorHAnsi" w:cstheme="minorHAnsi"/>
                <w:color w:val="333333"/>
                <w:sz w:val="15"/>
                <w:szCs w:val="15"/>
              </w:rPr>
              <w:t xml:space="preserve"> volume of 500</w:t>
            </w:r>
            <w:r w:rsidR="00760958">
              <w:rPr>
                <w:rFonts w:asciiTheme="minorHAnsi" w:hAnsiTheme="minorHAnsi" w:cstheme="minorHAnsi"/>
                <w:color w:val="333333"/>
                <w:sz w:val="15"/>
                <w:szCs w:val="15"/>
              </w:rPr>
              <w:t>0/sec</w:t>
            </w:r>
          </w:p>
          <w:p w14:paraId="3B82B1DF" w14:textId="2875032C" w:rsidR="008841CC" w:rsidRPr="00FD052F" w:rsidRDefault="008841CC"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Should handle average of maximum volume of 20,00,000 – 60,00,000 transaction per Day</w:t>
            </w:r>
          </w:p>
        </w:tc>
      </w:tr>
      <w:tr w:rsidR="008841CC" w:rsidRPr="00FD052F" w14:paraId="6B29C312" w14:textId="1FEE948D" w:rsidTr="002B4157">
        <w:trPr>
          <w:trHeight w:val="320"/>
          <w:jc w:val="center"/>
        </w:trPr>
        <w:tc>
          <w:tcPr>
            <w:tcW w:w="727" w:type="pct"/>
            <w:vMerge/>
            <w:hideMark/>
          </w:tcPr>
          <w:p w14:paraId="76CF6BD6" w14:textId="77777777" w:rsidR="008841CC" w:rsidRPr="00FD052F" w:rsidRDefault="008841CC" w:rsidP="008841CC">
            <w:pPr>
              <w:rPr>
                <w:rFonts w:asciiTheme="minorHAnsi" w:hAnsiTheme="minorHAnsi" w:cstheme="minorHAnsi"/>
                <w:b/>
                <w:bCs/>
                <w:color w:val="333333"/>
                <w:sz w:val="15"/>
                <w:szCs w:val="15"/>
              </w:rPr>
            </w:pPr>
          </w:p>
        </w:tc>
        <w:tc>
          <w:tcPr>
            <w:tcW w:w="2078" w:type="pct"/>
            <w:noWrap/>
            <w:hideMark/>
          </w:tcPr>
          <w:p w14:paraId="0E68F272" w14:textId="77777777" w:rsidR="008841CC" w:rsidRPr="00FD052F" w:rsidRDefault="008841CC"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Storage – (memory/disk) –volume of data the system will page /persist at run time to disk</w:t>
            </w:r>
          </w:p>
        </w:tc>
        <w:tc>
          <w:tcPr>
            <w:tcW w:w="2194" w:type="pct"/>
          </w:tcPr>
          <w:p w14:paraId="2E59FE0E" w14:textId="77777777" w:rsidR="008841CC" w:rsidRPr="00FD052F" w:rsidRDefault="008841CC"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Application to store 2 years of live/current dat.</w:t>
            </w:r>
          </w:p>
          <w:p w14:paraId="4D742DAF" w14:textId="77777777" w:rsidR="008841CC" w:rsidRPr="00FD052F" w:rsidRDefault="008841CC"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5 years of Archival Data</w:t>
            </w:r>
          </w:p>
          <w:p w14:paraId="1EC5A537" w14:textId="78F41ACD" w:rsidR="008841CC" w:rsidRPr="00FD052F" w:rsidRDefault="008841CC"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Individual application to override  for any change in above limit.</w:t>
            </w:r>
          </w:p>
        </w:tc>
      </w:tr>
      <w:tr w:rsidR="008841CC" w:rsidRPr="00FD052F" w14:paraId="6C154597" w14:textId="1F5FE71B" w:rsidTr="002B4157">
        <w:trPr>
          <w:trHeight w:val="320"/>
          <w:jc w:val="center"/>
        </w:trPr>
        <w:tc>
          <w:tcPr>
            <w:tcW w:w="727" w:type="pct"/>
            <w:vMerge/>
            <w:hideMark/>
          </w:tcPr>
          <w:p w14:paraId="3C2D8A91" w14:textId="77777777" w:rsidR="008841CC" w:rsidRPr="00FD052F" w:rsidRDefault="008841CC" w:rsidP="008841CC">
            <w:pPr>
              <w:rPr>
                <w:rFonts w:asciiTheme="minorHAnsi" w:hAnsiTheme="minorHAnsi" w:cstheme="minorHAnsi"/>
                <w:b/>
                <w:bCs/>
                <w:color w:val="333333"/>
                <w:sz w:val="15"/>
                <w:szCs w:val="15"/>
              </w:rPr>
            </w:pPr>
          </w:p>
        </w:tc>
        <w:tc>
          <w:tcPr>
            <w:tcW w:w="2078" w:type="pct"/>
            <w:noWrap/>
            <w:hideMark/>
          </w:tcPr>
          <w:p w14:paraId="3A29AE6C" w14:textId="75A08208" w:rsidR="008841CC" w:rsidRPr="00FD052F" w:rsidRDefault="008841CC"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Year-on-year growth requirements(users, processing &amp; storage)</w:t>
            </w:r>
            <w:r w:rsidR="0062544D" w:rsidRPr="00FD052F">
              <w:rPr>
                <w:rFonts w:asciiTheme="minorHAnsi" w:hAnsiTheme="minorHAnsi" w:cstheme="minorHAnsi"/>
                <w:color w:val="333333"/>
                <w:sz w:val="15"/>
                <w:szCs w:val="15"/>
              </w:rPr>
              <w:t>; e-channel growth projections</w:t>
            </w:r>
          </w:p>
        </w:tc>
        <w:tc>
          <w:tcPr>
            <w:tcW w:w="2194" w:type="pct"/>
          </w:tcPr>
          <w:p w14:paraId="3D31AC28" w14:textId="51E03A30" w:rsidR="008841CC" w:rsidRPr="00FD052F" w:rsidRDefault="008841CC" w:rsidP="008841CC">
            <w:pPr>
              <w:rPr>
                <w:rFonts w:asciiTheme="minorHAnsi" w:hAnsiTheme="minorHAnsi" w:cstheme="minorHAnsi"/>
                <w:color w:val="333333"/>
                <w:sz w:val="15"/>
                <w:szCs w:val="15"/>
                <w:lang w:val="en-US"/>
              </w:rPr>
            </w:pPr>
            <w:r w:rsidRPr="00FD052F">
              <w:rPr>
                <w:rFonts w:asciiTheme="minorHAnsi" w:hAnsiTheme="minorHAnsi" w:cstheme="minorHAnsi"/>
                <w:color w:val="333333"/>
                <w:sz w:val="15"/>
                <w:szCs w:val="15"/>
                <w:lang w:val="en-US"/>
              </w:rPr>
              <w:t>Estimated 50% of growth on average for all application</w:t>
            </w:r>
          </w:p>
        </w:tc>
      </w:tr>
      <w:tr w:rsidR="008841CC" w:rsidRPr="00FD052F" w14:paraId="4BC4933D" w14:textId="55FEBF3F" w:rsidTr="002B4157">
        <w:trPr>
          <w:trHeight w:val="320"/>
          <w:jc w:val="center"/>
        </w:trPr>
        <w:tc>
          <w:tcPr>
            <w:tcW w:w="727" w:type="pct"/>
            <w:vMerge/>
            <w:hideMark/>
          </w:tcPr>
          <w:p w14:paraId="255F3E2F" w14:textId="77777777" w:rsidR="008841CC" w:rsidRPr="00FD052F" w:rsidRDefault="008841CC" w:rsidP="008841CC">
            <w:pPr>
              <w:rPr>
                <w:rFonts w:asciiTheme="minorHAnsi" w:hAnsiTheme="minorHAnsi" w:cstheme="minorHAnsi"/>
                <w:b/>
                <w:bCs/>
                <w:color w:val="333333"/>
                <w:sz w:val="15"/>
                <w:szCs w:val="15"/>
              </w:rPr>
            </w:pPr>
          </w:p>
        </w:tc>
        <w:tc>
          <w:tcPr>
            <w:tcW w:w="2078" w:type="pct"/>
            <w:noWrap/>
            <w:hideMark/>
          </w:tcPr>
          <w:p w14:paraId="51E14FF0" w14:textId="77777777" w:rsidR="008841CC" w:rsidRPr="00FD052F" w:rsidRDefault="008841CC"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Processing times – functions, calculations, imports, exports</w:t>
            </w:r>
          </w:p>
        </w:tc>
        <w:tc>
          <w:tcPr>
            <w:tcW w:w="2194" w:type="pct"/>
          </w:tcPr>
          <w:p w14:paraId="28FBBD50" w14:textId="16F07552" w:rsidR="008841CC" w:rsidRPr="00FD052F" w:rsidRDefault="008841CC"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lang w:val="en-US"/>
              </w:rPr>
              <w:t>All application pages should respond less than a second within LAN</w:t>
            </w:r>
          </w:p>
        </w:tc>
      </w:tr>
      <w:tr w:rsidR="008841CC" w:rsidRPr="00FD052F" w14:paraId="1B71E0E7" w14:textId="5C9A6F57" w:rsidTr="002B4157">
        <w:trPr>
          <w:trHeight w:val="320"/>
          <w:jc w:val="center"/>
        </w:trPr>
        <w:tc>
          <w:tcPr>
            <w:tcW w:w="727" w:type="pct"/>
            <w:vMerge/>
            <w:hideMark/>
          </w:tcPr>
          <w:p w14:paraId="4F5157F6" w14:textId="77777777" w:rsidR="008841CC" w:rsidRPr="00FD052F" w:rsidRDefault="008841CC" w:rsidP="008841CC">
            <w:pPr>
              <w:rPr>
                <w:rFonts w:asciiTheme="minorHAnsi" w:hAnsiTheme="minorHAnsi" w:cstheme="minorHAnsi"/>
                <w:b/>
                <w:bCs/>
                <w:color w:val="333333"/>
                <w:sz w:val="15"/>
                <w:szCs w:val="15"/>
              </w:rPr>
            </w:pPr>
          </w:p>
        </w:tc>
        <w:tc>
          <w:tcPr>
            <w:tcW w:w="2078" w:type="pct"/>
            <w:noWrap/>
            <w:hideMark/>
          </w:tcPr>
          <w:p w14:paraId="7EA8592C" w14:textId="77777777" w:rsidR="008841CC" w:rsidRPr="00FD052F" w:rsidRDefault="008841CC"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Query and Reporting times – initial loads and subsequent loads, ETL times</w:t>
            </w:r>
          </w:p>
        </w:tc>
        <w:tc>
          <w:tcPr>
            <w:tcW w:w="2194" w:type="pct"/>
          </w:tcPr>
          <w:p w14:paraId="2BAE4F2C" w14:textId="708CBBA0" w:rsidR="008841CC" w:rsidRPr="00FD052F" w:rsidRDefault="009B452E"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lang w:val="en-US"/>
              </w:rPr>
              <w:t>End of day jobs - should not be more than 15-30min</w:t>
            </w:r>
          </w:p>
        </w:tc>
      </w:tr>
      <w:tr w:rsidR="008841CC" w:rsidRPr="00FD052F" w14:paraId="5A53BBA7" w14:textId="4372BEBD" w:rsidTr="002B4157">
        <w:trPr>
          <w:trHeight w:val="320"/>
          <w:jc w:val="center"/>
        </w:trPr>
        <w:tc>
          <w:tcPr>
            <w:tcW w:w="727" w:type="pct"/>
            <w:noWrap/>
            <w:hideMark/>
          </w:tcPr>
          <w:p w14:paraId="610D5A50" w14:textId="77777777" w:rsidR="008841CC" w:rsidRPr="00FD052F" w:rsidRDefault="008841CC" w:rsidP="008841CC">
            <w:pPr>
              <w:rPr>
                <w:rFonts w:asciiTheme="minorHAnsi" w:hAnsiTheme="minorHAnsi" w:cstheme="minorHAnsi"/>
                <w:b/>
                <w:bCs/>
                <w:color w:val="333333"/>
                <w:sz w:val="15"/>
                <w:szCs w:val="15"/>
              </w:rPr>
            </w:pPr>
            <w:r w:rsidRPr="00FD052F">
              <w:rPr>
                <w:rFonts w:asciiTheme="minorHAnsi" w:hAnsiTheme="minorHAnsi" w:cstheme="minorHAnsi"/>
                <w:b/>
                <w:bCs/>
                <w:color w:val="333333"/>
                <w:sz w:val="15"/>
                <w:szCs w:val="15"/>
              </w:rPr>
              <w:t>Availability</w:t>
            </w:r>
          </w:p>
        </w:tc>
        <w:tc>
          <w:tcPr>
            <w:tcW w:w="2078" w:type="pct"/>
            <w:noWrap/>
            <w:hideMark/>
          </w:tcPr>
          <w:p w14:paraId="584E9916" w14:textId="73EF129D" w:rsidR="008841CC" w:rsidRPr="00FD052F" w:rsidRDefault="00B741DA"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Uptime requirements of new system</w:t>
            </w:r>
          </w:p>
        </w:tc>
        <w:tc>
          <w:tcPr>
            <w:tcW w:w="2194" w:type="pct"/>
          </w:tcPr>
          <w:p w14:paraId="240C3F8A" w14:textId="78BEB152" w:rsidR="008841CC" w:rsidRPr="00FD052F" w:rsidRDefault="009B452E"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lang w:val="en-US"/>
              </w:rPr>
              <w:t>99.99% availability</w:t>
            </w:r>
          </w:p>
        </w:tc>
      </w:tr>
      <w:tr w:rsidR="008841CC" w:rsidRPr="00FD052F" w14:paraId="1E47CFE9" w14:textId="3A3E2F4D" w:rsidTr="002B4157">
        <w:trPr>
          <w:trHeight w:val="320"/>
          <w:jc w:val="center"/>
        </w:trPr>
        <w:tc>
          <w:tcPr>
            <w:tcW w:w="727" w:type="pct"/>
            <w:noWrap/>
            <w:hideMark/>
          </w:tcPr>
          <w:p w14:paraId="5AA2AA08" w14:textId="77777777" w:rsidR="008841CC" w:rsidRPr="00FD052F" w:rsidRDefault="008841CC" w:rsidP="008841CC">
            <w:pPr>
              <w:rPr>
                <w:rFonts w:asciiTheme="minorHAnsi" w:hAnsiTheme="minorHAnsi" w:cstheme="minorHAnsi"/>
                <w:b/>
                <w:bCs/>
                <w:color w:val="333333"/>
                <w:sz w:val="15"/>
                <w:szCs w:val="15"/>
              </w:rPr>
            </w:pPr>
            <w:r w:rsidRPr="00FD052F">
              <w:rPr>
                <w:rFonts w:asciiTheme="minorHAnsi" w:hAnsiTheme="minorHAnsi" w:cstheme="minorHAnsi"/>
                <w:b/>
                <w:bCs/>
                <w:color w:val="333333"/>
                <w:sz w:val="15"/>
                <w:szCs w:val="15"/>
              </w:rPr>
              <w:t>Reliability</w:t>
            </w:r>
          </w:p>
        </w:tc>
        <w:tc>
          <w:tcPr>
            <w:tcW w:w="2078" w:type="pct"/>
            <w:noWrap/>
            <w:hideMark/>
          </w:tcPr>
          <w:p w14:paraId="2D61DC29" w14:textId="77777777" w:rsidR="008841CC" w:rsidRPr="00FD052F" w:rsidRDefault="008841CC"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The ability of a system to perform its required functions under stated conditions for a specific period of time.</w:t>
            </w:r>
          </w:p>
        </w:tc>
        <w:tc>
          <w:tcPr>
            <w:tcW w:w="2194" w:type="pct"/>
          </w:tcPr>
          <w:p w14:paraId="7EA9717D" w14:textId="4674019B" w:rsidR="008841CC" w:rsidRPr="00FD052F" w:rsidRDefault="009B452E" w:rsidP="008841CC">
            <w:pPr>
              <w:rPr>
                <w:rFonts w:asciiTheme="minorHAnsi" w:hAnsiTheme="minorHAnsi" w:cstheme="minorHAnsi"/>
                <w:color w:val="333333"/>
                <w:sz w:val="15"/>
                <w:szCs w:val="15"/>
              </w:rPr>
            </w:pPr>
            <w:r w:rsidRPr="00FD052F">
              <w:rPr>
                <w:rFonts w:asciiTheme="minorHAnsi" w:hAnsiTheme="minorHAnsi" w:cstheme="minorHAnsi"/>
                <w:sz w:val="15"/>
                <w:szCs w:val="15"/>
                <w:lang w:val="en-US"/>
              </w:rPr>
              <w:t>Application Design should consider maximum of resilient features like Auto Scaling when failure of instance, Circuit breaker etc..</w:t>
            </w:r>
          </w:p>
        </w:tc>
      </w:tr>
      <w:tr w:rsidR="008841CC" w:rsidRPr="00FD052F" w14:paraId="31233A66" w14:textId="26D4D3BA" w:rsidTr="002B4157">
        <w:trPr>
          <w:trHeight w:val="320"/>
          <w:jc w:val="center"/>
        </w:trPr>
        <w:tc>
          <w:tcPr>
            <w:tcW w:w="727" w:type="pct"/>
            <w:vMerge w:val="restart"/>
            <w:hideMark/>
          </w:tcPr>
          <w:p w14:paraId="7DC48DBE" w14:textId="05F91961" w:rsidR="008841CC" w:rsidRPr="00FD052F" w:rsidRDefault="00D839D7" w:rsidP="008841CC">
            <w:pPr>
              <w:rPr>
                <w:rFonts w:asciiTheme="minorHAnsi" w:hAnsiTheme="minorHAnsi" w:cstheme="minorHAnsi"/>
                <w:b/>
                <w:bCs/>
                <w:color w:val="333333"/>
                <w:sz w:val="15"/>
                <w:szCs w:val="15"/>
              </w:rPr>
            </w:pPr>
            <w:r w:rsidRPr="00FD052F">
              <w:rPr>
                <w:rFonts w:asciiTheme="minorHAnsi" w:hAnsiTheme="minorHAnsi" w:cstheme="minorHAnsi"/>
                <w:b/>
                <w:bCs/>
                <w:color w:val="333333"/>
                <w:sz w:val="15"/>
                <w:szCs w:val="15"/>
              </w:rPr>
              <w:t>Recovery</w:t>
            </w:r>
          </w:p>
        </w:tc>
        <w:tc>
          <w:tcPr>
            <w:tcW w:w="2078" w:type="pct"/>
            <w:noWrap/>
            <w:hideMark/>
          </w:tcPr>
          <w:p w14:paraId="787EBCF0" w14:textId="77777777" w:rsidR="008841CC" w:rsidRPr="00FD052F" w:rsidRDefault="008841CC"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Recovery Point Objectives (RPO)</w:t>
            </w:r>
          </w:p>
        </w:tc>
        <w:tc>
          <w:tcPr>
            <w:tcW w:w="2194" w:type="pct"/>
          </w:tcPr>
          <w:p w14:paraId="4DCB51F3" w14:textId="7AB13DC5" w:rsidR="008841CC" w:rsidRPr="00FD052F" w:rsidRDefault="001A19C2"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0</w:t>
            </w:r>
            <w:r w:rsidR="009B452E" w:rsidRPr="00FD052F">
              <w:rPr>
                <w:rFonts w:asciiTheme="minorHAnsi" w:hAnsiTheme="minorHAnsi" w:cstheme="minorHAnsi"/>
                <w:color w:val="333333"/>
                <w:sz w:val="15"/>
                <w:szCs w:val="15"/>
              </w:rPr>
              <w:t xml:space="preserve"> min</w:t>
            </w:r>
          </w:p>
        </w:tc>
      </w:tr>
      <w:tr w:rsidR="008841CC" w:rsidRPr="00FD052F" w14:paraId="76707E1C" w14:textId="0C13A6C8" w:rsidTr="002B4157">
        <w:trPr>
          <w:trHeight w:val="320"/>
          <w:jc w:val="center"/>
        </w:trPr>
        <w:tc>
          <w:tcPr>
            <w:tcW w:w="727" w:type="pct"/>
            <w:vMerge/>
            <w:hideMark/>
          </w:tcPr>
          <w:p w14:paraId="2F843498" w14:textId="77777777" w:rsidR="008841CC" w:rsidRPr="00FD052F" w:rsidRDefault="008841CC" w:rsidP="008841CC">
            <w:pPr>
              <w:rPr>
                <w:rFonts w:asciiTheme="minorHAnsi" w:hAnsiTheme="minorHAnsi" w:cstheme="minorHAnsi"/>
                <w:b/>
                <w:bCs/>
                <w:color w:val="333333"/>
                <w:sz w:val="15"/>
                <w:szCs w:val="15"/>
              </w:rPr>
            </w:pPr>
          </w:p>
        </w:tc>
        <w:tc>
          <w:tcPr>
            <w:tcW w:w="2078" w:type="pct"/>
            <w:noWrap/>
            <w:hideMark/>
          </w:tcPr>
          <w:p w14:paraId="7DE28761" w14:textId="77777777" w:rsidR="008841CC" w:rsidRPr="00FD052F" w:rsidRDefault="008841CC"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Recovery Time Objectives (RTO)</w:t>
            </w:r>
          </w:p>
        </w:tc>
        <w:tc>
          <w:tcPr>
            <w:tcW w:w="2194" w:type="pct"/>
          </w:tcPr>
          <w:p w14:paraId="68F1EF6A" w14:textId="5C0A745F" w:rsidR="008841CC" w:rsidRPr="00FD052F" w:rsidRDefault="001C6972" w:rsidP="008841CC">
            <w:pPr>
              <w:rPr>
                <w:rFonts w:asciiTheme="minorHAnsi" w:hAnsiTheme="minorHAnsi" w:cstheme="minorHAnsi"/>
                <w:color w:val="333333"/>
                <w:sz w:val="15"/>
                <w:szCs w:val="15"/>
              </w:rPr>
            </w:pPr>
            <w:r>
              <w:rPr>
                <w:rFonts w:asciiTheme="minorHAnsi" w:hAnsiTheme="minorHAnsi" w:cstheme="minorHAnsi"/>
                <w:color w:val="333333"/>
                <w:sz w:val="15"/>
                <w:szCs w:val="15"/>
              </w:rPr>
              <w:t>15</w:t>
            </w:r>
            <w:r w:rsidR="009B452E" w:rsidRPr="00FD052F">
              <w:rPr>
                <w:rFonts w:asciiTheme="minorHAnsi" w:hAnsiTheme="minorHAnsi" w:cstheme="minorHAnsi"/>
                <w:color w:val="333333"/>
                <w:sz w:val="15"/>
                <w:szCs w:val="15"/>
              </w:rPr>
              <w:t xml:space="preserve"> min</w:t>
            </w:r>
          </w:p>
        </w:tc>
      </w:tr>
      <w:tr w:rsidR="008841CC" w:rsidRPr="00FD052F" w14:paraId="56EF5725" w14:textId="247AAE85" w:rsidTr="002B4157">
        <w:trPr>
          <w:trHeight w:val="320"/>
          <w:jc w:val="center"/>
        </w:trPr>
        <w:tc>
          <w:tcPr>
            <w:tcW w:w="727" w:type="pct"/>
            <w:vMerge/>
            <w:hideMark/>
          </w:tcPr>
          <w:p w14:paraId="54A2EB56" w14:textId="77777777" w:rsidR="008841CC" w:rsidRPr="00FD052F" w:rsidRDefault="008841CC" w:rsidP="008841CC">
            <w:pPr>
              <w:rPr>
                <w:rFonts w:asciiTheme="minorHAnsi" w:hAnsiTheme="minorHAnsi" w:cstheme="minorHAnsi"/>
                <w:b/>
                <w:bCs/>
                <w:color w:val="333333"/>
                <w:sz w:val="15"/>
                <w:szCs w:val="15"/>
              </w:rPr>
            </w:pPr>
          </w:p>
        </w:tc>
        <w:tc>
          <w:tcPr>
            <w:tcW w:w="2078" w:type="pct"/>
            <w:noWrap/>
            <w:hideMark/>
          </w:tcPr>
          <w:p w14:paraId="092B2321" w14:textId="45B2A29D" w:rsidR="008841CC" w:rsidRPr="00FD052F" w:rsidRDefault="008841CC"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Backup frequencies – how often is the transaction data, config data, code backed-up</w:t>
            </w:r>
          </w:p>
        </w:tc>
        <w:tc>
          <w:tcPr>
            <w:tcW w:w="2194" w:type="pct"/>
          </w:tcPr>
          <w:p w14:paraId="1185E535" w14:textId="28174F52" w:rsidR="008841CC" w:rsidRPr="00FD052F" w:rsidRDefault="0018485C" w:rsidP="008841CC">
            <w:pPr>
              <w:rPr>
                <w:rFonts w:asciiTheme="minorHAnsi" w:hAnsiTheme="minorHAnsi" w:cstheme="minorHAnsi"/>
                <w:color w:val="333333"/>
                <w:sz w:val="15"/>
                <w:szCs w:val="15"/>
              </w:rPr>
            </w:pPr>
            <w:r w:rsidRPr="00FD052F">
              <w:rPr>
                <w:rFonts w:asciiTheme="minorHAnsi" w:hAnsiTheme="minorHAnsi" w:cstheme="minorHAnsi"/>
                <w:color w:val="333333"/>
                <w:sz w:val="15"/>
                <w:szCs w:val="15"/>
              </w:rPr>
              <w:t>Data –</w:t>
            </w:r>
            <w:r w:rsidR="00351459" w:rsidRPr="00FD052F">
              <w:rPr>
                <w:rFonts w:asciiTheme="minorHAnsi" w:hAnsiTheme="minorHAnsi" w:cstheme="minorHAnsi"/>
                <w:color w:val="333333"/>
                <w:sz w:val="15"/>
                <w:szCs w:val="15"/>
              </w:rPr>
              <w:t xml:space="preserve"> </w:t>
            </w:r>
            <w:r w:rsidRPr="00FD052F">
              <w:rPr>
                <w:rFonts w:asciiTheme="minorHAnsi" w:hAnsiTheme="minorHAnsi" w:cstheme="minorHAnsi"/>
                <w:color w:val="333333"/>
                <w:sz w:val="15"/>
                <w:szCs w:val="15"/>
              </w:rPr>
              <w:t>1</w:t>
            </w:r>
            <w:r w:rsidR="00351459" w:rsidRPr="00FD052F">
              <w:rPr>
                <w:rFonts w:asciiTheme="minorHAnsi" w:hAnsiTheme="minorHAnsi" w:cstheme="minorHAnsi"/>
                <w:color w:val="333333"/>
                <w:sz w:val="15"/>
                <w:szCs w:val="15"/>
              </w:rPr>
              <w:t xml:space="preserve">5 </w:t>
            </w:r>
            <w:r w:rsidRPr="00FD052F">
              <w:rPr>
                <w:rFonts w:asciiTheme="minorHAnsi" w:hAnsiTheme="minorHAnsi" w:cstheme="minorHAnsi"/>
                <w:color w:val="333333"/>
                <w:sz w:val="15"/>
                <w:szCs w:val="15"/>
              </w:rPr>
              <w:t>min, config, code – 30min</w:t>
            </w:r>
          </w:p>
        </w:tc>
      </w:tr>
      <w:tr w:rsidR="00347838" w:rsidRPr="00FD052F" w14:paraId="6606F2CF" w14:textId="2D2427A7" w:rsidTr="002B4157">
        <w:trPr>
          <w:trHeight w:val="320"/>
          <w:jc w:val="center"/>
        </w:trPr>
        <w:tc>
          <w:tcPr>
            <w:tcW w:w="727" w:type="pct"/>
            <w:vMerge w:val="restart"/>
            <w:noWrap/>
            <w:hideMark/>
          </w:tcPr>
          <w:p w14:paraId="19D6546A" w14:textId="77777777" w:rsidR="00347838" w:rsidRPr="00FD052F" w:rsidRDefault="00347838" w:rsidP="00347838">
            <w:pPr>
              <w:rPr>
                <w:rFonts w:asciiTheme="minorHAnsi" w:hAnsiTheme="minorHAnsi" w:cstheme="minorHAnsi"/>
                <w:b/>
                <w:bCs/>
                <w:color w:val="333333"/>
                <w:sz w:val="15"/>
                <w:szCs w:val="15"/>
              </w:rPr>
            </w:pPr>
            <w:r w:rsidRPr="00FD052F">
              <w:rPr>
                <w:rFonts w:asciiTheme="minorHAnsi" w:hAnsiTheme="minorHAnsi" w:cstheme="minorHAnsi"/>
                <w:b/>
                <w:bCs/>
                <w:color w:val="333333"/>
                <w:sz w:val="15"/>
                <w:szCs w:val="15"/>
              </w:rPr>
              <w:t>Maintainability </w:t>
            </w:r>
          </w:p>
        </w:tc>
        <w:tc>
          <w:tcPr>
            <w:tcW w:w="2078" w:type="pct"/>
            <w:noWrap/>
            <w:hideMark/>
          </w:tcPr>
          <w:p w14:paraId="4E71278C" w14:textId="77777777" w:rsidR="00347838" w:rsidRPr="00FD052F" w:rsidRDefault="00347838" w:rsidP="00347838">
            <w:pPr>
              <w:rPr>
                <w:rFonts w:asciiTheme="minorHAnsi" w:hAnsiTheme="minorHAnsi" w:cstheme="minorHAnsi"/>
                <w:color w:val="333333"/>
                <w:sz w:val="15"/>
                <w:szCs w:val="15"/>
              </w:rPr>
            </w:pPr>
            <w:r w:rsidRPr="00FD052F">
              <w:rPr>
                <w:rFonts w:asciiTheme="minorHAnsi" w:hAnsiTheme="minorHAnsi" w:cstheme="minorHAnsi"/>
                <w:color w:val="333333"/>
                <w:sz w:val="15"/>
                <w:szCs w:val="15"/>
              </w:rPr>
              <w:t>Conformance to Enterprise Architecture standards</w:t>
            </w:r>
          </w:p>
        </w:tc>
        <w:tc>
          <w:tcPr>
            <w:tcW w:w="2194" w:type="pct"/>
          </w:tcPr>
          <w:p w14:paraId="5F120D9A" w14:textId="0407ED35" w:rsidR="00347838" w:rsidRPr="00FD052F" w:rsidRDefault="00347838" w:rsidP="00347838">
            <w:pPr>
              <w:rPr>
                <w:rFonts w:asciiTheme="minorHAnsi" w:hAnsiTheme="minorHAnsi" w:cstheme="minorHAnsi"/>
                <w:color w:val="333333"/>
                <w:sz w:val="15"/>
                <w:szCs w:val="15"/>
              </w:rPr>
            </w:pPr>
            <w:r w:rsidRPr="00FD052F">
              <w:rPr>
                <w:rFonts w:asciiTheme="minorHAnsi" w:hAnsiTheme="minorHAnsi" w:cstheme="minorHAnsi"/>
                <w:color w:val="333333"/>
                <w:sz w:val="15"/>
                <w:szCs w:val="15"/>
              </w:rPr>
              <w:t>Architects to validate Architecture standards being adapted</w:t>
            </w:r>
          </w:p>
        </w:tc>
      </w:tr>
      <w:tr w:rsidR="00347838" w:rsidRPr="00FD052F" w14:paraId="39572F39" w14:textId="52A0C847" w:rsidTr="002B4157">
        <w:trPr>
          <w:trHeight w:val="320"/>
          <w:jc w:val="center"/>
        </w:trPr>
        <w:tc>
          <w:tcPr>
            <w:tcW w:w="727" w:type="pct"/>
            <w:vMerge/>
            <w:hideMark/>
          </w:tcPr>
          <w:p w14:paraId="339DDDF2" w14:textId="77777777" w:rsidR="00347838" w:rsidRPr="00FD052F" w:rsidRDefault="00347838" w:rsidP="00347838">
            <w:pPr>
              <w:rPr>
                <w:rFonts w:asciiTheme="minorHAnsi" w:hAnsiTheme="minorHAnsi" w:cstheme="minorHAnsi"/>
                <w:b/>
                <w:bCs/>
                <w:color w:val="333333"/>
                <w:sz w:val="15"/>
                <w:szCs w:val="15"/>
              </w:rPr>
            </w:pPr>
          </w:p>
        </w:tc>
        <w:tc>
          <w:tcPr>
            <w:tcW w:w="2078" w:type="pct"/>
            <w:noWrap/>
            <w:hideMark/>
          </w:tcPr>
          <w:p w14:paraId="4A585239" w14:textId="77777777" w:rsidR="00347838" w:rsidRPr="00FD052F" w:rsidRDefault="00347838" w:rsidP="00347838">
            <w:pPr>
              <w:rPr>
                <w:rFonts w:asciiTheme="minorHAnsi" w:hAnsiTheme="minorHAnsi" w:cstheme="minorHAnsi"/>
                <w:color w:val="333333"/>
                <w:sz w:val="15"/>
                <w:szCs w:val="15"/>
              </w:rPr>
            </w:pPr>
            <w:r w:rsidRPr="00FD052F">
              <w:rPr>
                <w:rFonts w:asciiTheme="minorHAnsi" w:hAnsiTheme="minorHAnsi" w:cstheme="minorHAnsi"/>
                <w:color w:val="333333"/>
                <w:sz w:val="15"/>
                <w:szCs w:val="15"/>
              </w:rPr>
              <w:t>Conformance to Technical design standards</w:t>
            </w:r>
          </w:p>
        </w:tc>
        <w:tc>
          <w:tcPr>
            <w:tcW w:w="2194" w:type="pct"/>
          </w:tcPr>
          <w:p w14:paraId="7D3024E1" w14:textId="1F3AF704" w:rsidR="00347838" w:rsidRPr="00FD052F" w:rsidRDefault="00347838" w:rsidP="00347838">
            <w:pPr>
              <w:rPr>
                <w:rFonts w:asciiTheme="minorHAnsi" w:hAnsiTheme="minorHAnsi" w:cstheme="minorHAnsi"/>
                <w:color w:val="333333"/>
                <w:sz w:val="15"/>
                <w:szCs w:val="15"/>
              </w:rPr>
            </w:pPr>
            <w:r w:rsidRPr="00FD052F">
              <w:rPr>
                <w:rFonts w:asciiTheme="minorHAnsi" w:hAnsiTheme="minorHAnsi" w:cstheme="minorHAnsi"/>
                <w:color w:val="333333"/>
                <w:sz w:val="15"/>
                <w:szCs w:val="15"/>
              </w:rPr>
              <w:t>Architects to validate Architecture standards being adapted</w:t>
            </w:r>
          </w:p>
        </w:tc>
      </w:tr>
      <w:tr w:rsidR="00347838" w:rsidRPr="00FD052F" w14:paraId="1C515629" w14:textId="3B03CAD1" w:rsidTr="002B4157">
        <w:trPr>
          <w:trHeight w:val="320"/>
          <w:jc w:val="center"/>
        </w:trPr>
        <w:tc>
          <w:tcPr>
            <w:tcW w:w="727" w:type="pct"/>
            <w:vMerge/>
            <w:hideMark/>
          </w:tcPr>
          <w:p w14:paraId="60BB615E" w14:textId="77777777" w:rsidR="00347838" w:rsidRPr="00FD052F" w:rsidRDefault="00347838" w:rsidP="00347838">
            <w:pPr>
              <w:rPr>
                <w:rFonts w:asciiTheme="minorHAnsi" w:hAnsiTheme="minorHAnsi" w:cstheme="minorHAnsi"/>
                <w:b/>
                <w:bCs/>
                <w:color w:val="333333"/>
                <w:sz w:val="15"/>
                <w:szCs w:val="15"/>
              </w:rPr>
            </w:pPr>
          </w:p>
        </w:tc>
        <w:tc>
          <w:tcPr>
            <w:tcW w:w="2078" w:type="pct"/>
            <w:noWrap/>
            <w:hideMark/>
          </w:tcPr>
          <w:p w14:paraId="0F932DD1" w14:textId="77777777" w:rsidR="00347838" w:rsidRPr="00FD052F" w:rsidRDefault="00347838" w:rsidP="00347838">
            <w:pPr>
              <w:rPr>
                <w:rFonts w:asciiTheme="minorHAnsi" w:hAnsiTheme="minorHAnsi" w:cstheme="minorHAnsi"/>
                <w:color w:val="333333"/>
                <w:sz w:val="15"/>
                <w:szCs w:val="15"/>
              </w:rPr>
            </w:pPr>
            <w:r w:rsidRPr="00FD052F">
              <w:rPr>
                <w:rFonts w:asciiTheme="minorHAnsi" w:hAnsiTheme="minorHAnsi" w:cstheme="minorHAnsi"/>
                <w:color w:val="333333"/>
                <w:sz w:val="15"/>
                <w:szCs w:val="15"/>
              </w:rPr>
              <w:t>Conformance to coding standards</w:t>
            </w:r>
          </w:p>
        </w:tc>
        <w:tc>
          <w:tcPr>
            <w:tcW w:w="2194" w:type="pct"/>
          </w:tcPr>
          <w:p w14:paraId="170B19FF" w14:textId="51128722" w:rsidR="00347838" w:rsidRPr="00FD052F" w:rsidRDefault="00347838" w:rsidP="00347838">
            <w:pPr>
              <w:rPr>
                <w:rFonts w:asciiTheme="minorHAnsi" w:hAnsiTheme="minorHAnsi" w:cstheme="minorHAnsi"/>
                <w:color w:val="333333"/>
                <w:sz w:val="15"/>
                <w:szCs w:val="15"/>
              </w:rPr>
            </w:pPr>
            <w:r w:rsidRPr="00FD052F">
              <w:rPr>
                <w:rFonts w:asciiTheme="minorHAnsi" w:hAnsiTheme="minorHAnsi" w:cstheme="minorHAnsi"/>
                <w:color w:val="333333"/>
                <w:sz w:val="15"/>
                <w:szCs w:val="15"/>
              </w:rPr>
              <w:t>Application to use Code Quality Tools to validate code quality standards to include coding standards rules, security rules etc.</w:t>
            </w:r>
          </w:p>
          <w:p w14:paraId="1B88902A" w14:textId="1A311072" w:rsidR="00347838" w:rsidRPr="00FD052F" w:rsidRDefault="00347838" w:rsidP="00347838">
            <w:pPr>
              <w:rPr>
                <w:rFonts w:asciiTheme="minorHAnsi" w:hAnsiTheme="minorHAnsi" w:cstheme="minorHAnsi"/>
                <w:color w:val="333333"/>
                <w:sz w:val="15"/>
                <w:szCs w:val="15"/>
              </w:rPr>
            </w:pPr>
            <w:r w:rsidRPr="00FD052F">
              <w:rPr>
                <w:rFonts w:asciiTheme="minorHAnsi" w:hAnsiTheme="minorHAnsi" w:cstheme="minorHAnsi"/>
                <w:color w:val="333333"/>
                <w:sz w:val="15"/>
                <w:szCs w:val="15"/>
              </w:rPr>
              <w:t>Code quality should be above 95%</w:t>
            </w:r>
          </w:p>
        </w:tc>
      </w:tr>
      <w:tr w:rsidR="00347838" w:rsidRPr="00FD052F" w14:paraId="2D9F1562" w14:textId="610F65BC" w:rsidTr="002B4157">
        <w:trPr>
          <w:trHeight w:val="320"/>
          <w:jc w:val="center"/>
        </w:trPr>
        <w:tc>
          <w:tcPr>
            <w:tcW w:w="727" w:type="pct"/>
            <w:vMerge/>
            <w:hideMark/>
          </w:tcPr>
          <w:p w14:paraId="77633550" w14:textId="77777777" w:rsidR="00347838" w:rsidRPr="00FD052F" w:rsidRDefault="00347838" w:rsidP="00347838">
            <w:pPr>
              <w:rPr>
                <w:rFonts w:asciiTheme="minorHAnsi" w:hAnsiTheme="minorHAnsi" w:cstheme="minorHAnsi"/>
                <w:b/>
                <w:bCs/>
                <w:color w:val="333333"/>
                <w:sz w:val="15"/>
                <w:szCs w:val="15"/>
              </w:rPr>
            </w:pPr>
          </w:p>
        </w:tc>
        <w:tc>
          <w:tcPr>
            <w:tcW w:w="2078" w:type="pct"/>
            <w:noWrap/>
            <w:hideMark/>
          </w:tcPr>
          <w:p w14:paraId="340136C6" w14:textId="77777777" w:rsidR="00347838" w:rsidRPr="00FD052F" w:rsidRDefault="00347838" w:rsidP="00347838">
            <w:pPr>
              <w:rPr>
                <w:rFonts w:asciiTheme="minorHAnsi" w:hAnsiTheme="minorHAnsi" w:cstheme="minorHAnsi"/>
                <w:color w:val="333333"/>
                <w:sz w:val="15"/>
                <w:szCs w:val="15"/>
              </w:rPr>
            </w:pPr>
            <w:r w:rsidRPr="00FD052F">
              <w:rPr>
                <w:rFonts w:asciiTheme="minorHAnsi" w:hAnsiTheme="minorHAnsi" w:cstheme="minorHAnsi"/>
                <w:color w:val="333333"/>
                <w:sz w:val="15"/>
                <w:szCs w:val="15"/>
              </w:rPr>
              <w:t>Conformance to best practices.</w:t>
            </w:r>
          </w:p>
        </w:tc>
        <w:tc>
          <w:tcPr>
            <w:tcW w:w="2194" w:type="pct"/>
          </w:tcPr>
          <w:p w14:paraId="26BECC44" w14:textId="0895E2A0" w:rsidR="00347838" w:rsidRPr="00FD052F" w:rsidRDefault="00347838" w:rsidP="00347838">
            <w:pPr>
              <w:rPr>
                <w:rFonts w:asciiTheme="minorHAnsi" w:hAnsiTheme="minorHAnsi" w:cstheme="minorHAnsi"/>
                <w:color w:val="333333"/>
                <w:sz w:val="15"/>
                <w:szCs w:val="15"/>
              </w:rPr>
            </w:pPr>
            <w:r w:rsidRPr="00FD052F">
              <w:rPr>
                <w:rFonts w:asciiTheme="minorHAnsi" w:hAnsiTheme="minorHAnsi" w:cstheme="minorHAnsi"/>
                <w:color w:val="333333"/>
                <w:sz w:val="15"/>
                <w:szCs w:val="15"/>
              </w:rPr>
              <w:t>Application Technical Leads to verify and validate all best practice being followed with peer and external review check list.</w:t>
            </w:r>
          </w:p>
        </w:tc>
      </w:tr>
      <w:tr w:rsidR="0062544D" w:rsidRPr="00FD052F" w14:paraId="4C5DAF84" w14:textId="00AF26EC" w:rsidTr="002B4157">
        <w:trPr>
          <w:trHeight w:val="320"/>
          <w:jc w:val="center"/>
        </w:trPr>
        <w:tc>
          <w:tcPr>
            <w:tcW w:w="727" w:type="pct"/>
            <w:noWrap/>
            <w:hideMark/>
          </w:tcPr>
          <w:p w14:paraId="4B042712" w14:textId="77777777" w:rsidR="0062544D" w:rsidRPr="00FD052F" w:rsidRDefault="0062544D" w:rsidP="0062544D">
            <w:pPr>
              <w:rPr>
                <w:rFonts w:asciiTheme="minorHAnsi" w:hAnsiTheme="minorHAnsi" w:cstheme="minorHAnsi"/>
                <w:b/>
                <w:bCs/>
                <w:color w:val="333333"/>
                <w:sz w:val="15"/>
                <w:szCs w:val="15"/>
              </w:rPr>
            </w:pPr>
            <w:r w:rsidRPr="00FD052F">
              <w:rPr>
                <w:rFonts w:asciiTheme="minorHAnsi" w:hAnsiTheme="minorHAnsi" w:cstheme="minorHAnsi"/>
                <w:b/>
                <w:bCs/>
                <w:color w:val="333333"/>
                <w:sz w:val="15"/>
                <w:szCs w:val="15"/>
              </w:rPr>
              <w:t>Usability</w:t>
            </w:r>
          </w:p>
        </w:tc>
        <w:tc>
          <w:tcPr>
            <w:tcW w:w="2078" w:type="pct"/>
            <w:noWrap/>
            <w:hideMark/>
          </w:tcPr>
          <w:p w14:paraId="795BA88A" w14:textId="4DA5DD0A" w:rsidR="0062544D" w:rsidRPr="00FD052F" w:rsidRDefault="0062544D" w:rsidP="0062544D">
            <w:pPr>
              <w:rPr>
                <w:rFonts w:asciiTheme="minorHAnsi" w:hAnsiTheme="minorHAnsi" w:cstheme="minorHAnsi"/>
                <w:color w:val="333333"/>
                <w:sz w:val="15"/>
                <w:szCs w:val="15"/>
              </w:rPr>
            </w:pPr>
            <w:r w:rsidRPr="00FD052F">
              <w:rPr>
                <w:rFonts w:asciiTheme="minorHAnsi" w:hAnsiTheme="minorHAnsi" w:cstheme="minorHAnsi"/>
                <w:color w:val="333333"/>
                <w:sz w:val="15"/>
                <w:szCs w:val="15"/>
              </w:rPr>
              <w:t>Internationalization / localization requirements – languages, spellings, keyboards, etc</w:t>
            </w:r>
          </w:p>
        </w:tc>
        <w:tc>
          <w:tcPr>
            <w:tcW w:w="2194" w:type="pct"/>
          </w:tcPr>
          <w:p w14:paraId="5A74D385" w14:textId="6F1DB653" w:rsidR="0062544D" w:rsidRPr="00FD052F" w:rsidRDefault="0062544D" w:rsidP="0062544D">
            <w:pPr>
              <w:rPr>
                <w:rFonts w:asciiTheme="minorHAnsi" w:hAnsiTheme="minorHAnsi" w:cstheme="minorHAnsi"/>
                <w:color w:val="333333"/>
                <w:sz w:val="15"/>
                <w:szCs w:val="15"/>
              </w:rPr>
            </w:pPr>
            <w:r w:rsidRPr="00FD052F">
              <w:rPr>
                <w:rFonts w:asciiTheme="minorHAnsi" w:hAnsiTheme="minorHAnsi" w:cstheme="minorHAnsi"/>
                <w:color w:val="333333"/>
                <w:sz w:val="15"/>
                <w:szCs w:val="15"/>
              </w:rPr>
              <w:t xml:space="preserve">English language support only for now. </w:t>
            </w:r>
            <w:r w:rsidRPr="00FD052F">
              <w:rPr>
                <w:rFonts w:asciiTheme="minorHAnsi" w:hAnsiTheme="minorHAnsi" w:cstheme="minorHAnsi"/>
                <w:color w:val="333333"/>
                <w:sz w:val="15"/>
                <w:szCs w:val="15"/>
                <w:lang w:val="en-US"/>
              </w:rPr>
              <w:t>No Internationalization and Localization support requirement</w:t>
            </w:r>
          </w:p>
        </w:tc>
      </w:tr>
    </w:tbl>
    <w:p w14:paraId="6BE87371" w14:textId="77777777" w:rsidR="00E43603" w:rsidRPr="00FD052F" w:rsidRDefault="00E43603" w:rsidP="00E43603">
      <w:pPr>
        <w:rPr>
          <w:rFonts w:asciiTheme="minorHAnsi" w:hAnsiTheme="minorHAnsi" w:cstheme="minorHAnsi"/>
          <w:sz w:val="21"/>
          <w:szCs w:val="21"/>
        </w:rPr>
      </w:pPr>
    </w:p>
    <w:p w14:paraId="4F43847C" w14:textId="77777777" w:rsidR="005864F4" w:rsidRDefault="005864F4">
      <w:pPr>
        <w:spacing w:after="160" w:line="259" w:lineRule="auto"/>
        <w:rPr>
          <w:rFonts w:asciiTheme="minorHAnsi" w:hAnsiTheme="minorHAnsi" w:cstheme="minorHAnsi"/>
          <w:color w:val="1F497D"/>
          <w:sz w:val="20"/>
          <w:szCs w:val="20"/>
        </w:rPr>
      </w:pPr>
      <w:r>
        <w:rPr>
          <w:rFonts w:asciiTheme="minorHAnsi" w:hAnsiTheme="minorHAnsi" w:cstheme="minorHAnsi"/>
          <w:b/>
          <w:color w:val="1F497D"/>
          <w:sz w:val="20"/>
          <w:szCs w:val="20"/>
        </w:rPr>
        <w:br w:type="page"/>
      </w:r>
    </w:p>
    <w:p w14:paraId="4E208962" w14:textId="53611A87" w:rsidR="001838C6" w:rsidRPr="00FD052F" w:rsidRDefault="00E118C2" w:rsidP="001838C6">
      <w:pPr>
        <w:pStyle w:val="Heading1"/>
        <w:rPr>
          <w:rFonts w:asciiTheme="minorHAnsi" w:hAnsiTheme="minorHAnsi" w:cstheme="minorHAnsi"/>
        </w:rPr>
      </w:pPr>
      <w:bookmarkStart w:id="20" w:name="_Toc48121357"/>
      <w:r w:rsidRPr="00FD052F">
        <w:rPr>
          <w:rFonts w:asciiTheme="minorHAnsi" w:hAnsiTheme="minorHAnsi" w:cstheme="minorHAnsi"/>
        </w:rPr>
        <w:lastRenderedPageBreak/>
        <w:t>Technical Architecture</w:t>
      </w:r>
      <w:bookmarkEnd w:id="20"/>
    </w:p>
    <w:p w14:paraId="6BE64180" w14:textId="54DA19E7" w:rsidR="00217E98" w:rsidRPr="00FD052F" w:rsidRDefault="00217E98" w:rsidP="001838C6">
      <w:pPr>
        <w:pStyle w:val="Heading2"/>
        <w:rPr>
          <w:rFonts w:asciiTheme="minorHAnsi" w:hAnsiTheme="minorHAnsi" w:cstheme="minorHAnsi"/>
          <w:sz w:val="24"/>
          <w:szCs w:val="24"/>
        </w:rPr>
      </w:pPr>
      <w:bookmarkStart w:id="21" w:name="_Toc48121358"/>
      <w:r w:rsidRPr="00FD052F">
        <w:rPr>
          <w:rFonts w:asciiTheme="minorHAnsi" w:hAnsiTheme="minorHAnsi" w:cstheme="minorHAnsi"/>
          <w:sz w:val="22"/>
          <w:szCs w:val="22"/>
        </w:rPr>
        <w:t>Architecture Vision</w:t>
      </w:r>
      <w:bookmarkEnd w:id="21"/>
    </w:p>
    <w:p w14:paraId="2F91E8C8" w14:textId="70B89BBB" w:rsidR="00217E98" w:rsidRPr="00FD052F" w:rsidRDefault="00217E98" w:rsidP="00217E98">
      <w:pPr>
        <w:rPr>
          <w:rFonts w:asciiTheme="minorHAnsi" w:hAnsiTheme="minorHAnsi" w:cstheme="minorHAnsi"/>
          <w:sz w:val="21"/>
          <w:szCs w:val="21"/>
          <w:lang w:val="en-US" w:eastAsia="en-US"/>
        </w:rPr>
      </w:pPr>
      <w:r w:rsidRPr="00FD052F">
        <w:rPr>
          <w:rFonts w:asciiTheme="minorHAnsi" w:hAnsiTheme="minorHAnsi" w:cstheme="minorHAnsi"/>
        </w:rPr>
        <w:tab/>
      </w:r>
      <w:r w:rsidRPr="00FD052F">
        <w:rPr>
          <w:rFonts w:asciiTheme="minorHAnsi" w:hAnsiTheme="minorHAnsi" w:cstheme="minorHAnsi"/>
          <w:sz w:val="21"/>
          <w:szCs w:val="21"/>
          <w:lang w:val="en-US" w:eastAsia="en-US"/>
        </w:rPr>
        <w:t xml:space="preserve">The following table highlights the vision statements forming the foundation of the target state </w:t>
      </w:r>
      <w:r w:rsidR="006D3AC2" w:rsidRPr="00FD052F">
        <w:rPr>
          <w:rFonts w:asciiTheme="minorHAnsi" w:hAnsiTheme="minorHAnsi" w:cstheme="minorHAnsi"/>
          <w:sz w:val="21"/>
          <w:szCs w:val="21"/>
          <w:lang w:val="en-US" w:eastAsia="en-US"/>
        </w:rPr>
        <w:tab/>
      </w:r>
      <w:r w:rsidRPr="00FD052F">
        <w:rPr>
          <w:rFonts w:asciiTheme="minorHAnsi" w:hAnsiTheme="minorHAnsi" w:cstheme="minorHAnsi"/>
          <w:sz w:val="21"/>
          <w:szCs w:val="21"/>
          <w:lang w:val="en-US" w:eastAsia="en-US"/>
        </w:rPr>
        <w:t>architecture.</w:t>
      </w:r>
    </w:p>
    <w:p w14:paraId="753B3F7B" w14:textId="77777777" w:rsidR="0065338A" w:rsidRPr="00FD052F" w:rsidRDefault="0065338A" w:rsidP="00217E98">
      <w:pPr>
        <w:rPr>
          <w:rFonts w:asciiTheme="minorHAnsi" w:hAnsiTheme="minorHAnsi" w:cstheme="minorHAnsi"/>
          <w:sz w:val="21"/>
          <w:szCs w:val="21"/>
          <w:lang w:val="en-US" w:eastAsia="en-US"/>
        </w:rPr>
      </w:pPr>
    </w:p>
    <w:tbl>
      <w:tblPr>
        <w:tblStyle w:val="WBPOTable"/>
        <w:tblW w:w="0" w:type="auto"/>
        <w:jc w:val="center"/>
        <w:tblLook w:val="04A0" w:firstRow="1" w:lastRow="0" w:firstColumn="1" w:lastColumn="0" w:noHBand="0" w:noVBand="1"/>
      </w:tblPr>
      <w:tblGrid>
        <w:gridCol w:w="1980"/>
        <w:gridCol w:w="5087"/>
      </w:tblGrid>
      <w:tr w:rsidR="005C7485" w:rsidRPr="00FD052F" w14:paraId="402F6319" w14:textId="77777777" w:rsidTr="006D3AC2">
        <w:trPr>
          <w:cnfStyle w:val="100000000000" w:firstRow="1" w:lastRow="0" w:firstColumn="0" w:lastColumn="0" w:oddVBand="0" w:evenVBand="0" w:oddHBand="0" w:evenHBand="0" w:firstRowFirstColumn="0" w:firstRowLastColumn="0" w:lastRowFirstColumn="0" w:lastRowLastColumn="0"/>
          <w:jc w:val="center"/>
        </w:trPr>
        <w:tc>
          <w:tcPr>
            <w:tcW w:w="1980" w:type="dxa"/>
          </w:tcPr>
          <w:p w14:paraId="115DF966" w14:textId="17D93842" w:rsidR="005C7485" w:rsidRPr="00FD052F" w:rsidRDefault="005C7485" w:rsidP="00217E98">
            <w:pPr>
              <w:rPr>
                <w:rFonts w:asciiTheme="minorHAnsi" w:hAnsiTheme="minorHAnsi" w:cstheme="minorHAnsi"/>
                <w:sz w:val="18"/>
                <w:szCs w:val="18"/>
              </w:rPr>
            </w:pPr>
            <w:r w:rsidRPr="00FD052F">
              <w:rPr>
                <w:rFonts w:asciiTheme="minorHAnsi" w:hAnsiTheme="minorHAnsi" w:cstheme="minorHAnsi"/>
                <w:sz w:val="18"/>
                <w:szCs w:val="18"/>
              </w:rPr>
              <w:t>Vision</w:t>
            </w:r>
          </w:p>
        </w:tc>
        <w:tc>
          <w:tcPr>
            <w:tcW w:w="5087" w:type="dxa"/>
          </w:tcPr>
          <w:p w14:paraId="5D357AD2" w14:textId="602E9221" w:rsidR="005C7485" w:rsidRPr="00FD052F" w:rsidRDefault="005C7485" w:rsidP="00217E98">
            <w:pPr>
              <w:rPr>
                <w:rFonts w:asciiTheme="minorHAnsi" w:hAnsiTheme="minorHAnsi" w:cstheme="minorHAnsi"/>
                <w:sz w:val="18"/>
                <w:szCs w:val="18"/>
              </w:rPr>
            </w:pPr>
            <w:r w:rsidRPr="00FD052F">
              <w:rPr>
                <w:rFonts w:asciiTheme="minorHAnsi" w:hAnsiTheme="minorHAnsi" w:cstheme="minorHAnsi"/>
                <w:sz w:val="18"/>
                <w:szCs w:val="18"/>
              </w:rPr>
              <w:t>Description</w:t>
            </w:r>
          </w:p>
        </w:tc>
      </w:tr>
      <w:tr w:rsidR="005C7485" w:rsidRPr="00FD052F" w14:paraId="2C01918D" w14:textId="77777777" w:rsidTr="006D3AC2">
        <w:trPr>
          <w:jc w:val="center"/>
        </w:trPr>
        <w:tc>
          <w:tcPr>
            <w:tcW w:w="1980" w:type="dxa"/>
          </w:tcPr>
          <w:p w14:paraId="74F98C66" w14:textId="7F0ACFCE" w:rsidR="005C7485" w:rsidRPr="00FD052F" w:rsidRDefault="005C7485" w:rsidP="00217E98">
            <w:pPr>
              <w:rPr>
                <w:rFonts w:asciiTheme="minorHAnsi" w:hAnsiTheme="minorHAnsi" w:cstheme="minorHAnsi"/>
                <w:sz w:val="18"/>
                <w:szCs w:val="18"/>
              </w:rPr>
            </w:pPr>
            <w:r w:rsidRPr="00FD052F">
              <w:rPr>
                <w:rFonts w:asciiTheme="minorHAnsi" w:hAnsiTheme="minorHAnsi" w:cstheme="minorHAnsi"/>
                <w:b/>
                <w:bCs/>
                <w:sz w:val="18"/>
                <w:szCs w:val="18"/>
              </w:rPr>
              <w:t>Omni Channel</w:t>
            </w:r>
            <w:r w:rsidRPr="00FD052F">
              <w:rPr>
                <w:rFonts w:asciiTheme="minorHAnsi" w:hAnsiTheme="minorHAnsi" w:cstheme="minorHAnsi"/>
                <w:sz w:val="18"/>
                <w:szCs w:val="18"/>
              </w:rPr>
              <w:t xml:space="preserve"> Experience Driven Design</w:t>
            </w:r>
          </w:p>
        </w:tc>
        <w:tc>
          <w:tcPr>
            <w:tcW w:w="5087" w:type="dxa"/>
          </w:tcPr>
          <w:p w14:paraId="465E16A7" w14:textId="6DCB9D93" w:rsidR="005C7485" w:rsidRPr="00FD052F" w:rsidRDefault="005C7485" w:rsidP="005C7485">
            <w:pPr>
              <w:rPr>
                <w:rFonts w:asciiTheme="minorHAnsi" w:hAnsiTheme="minorHAnsi" w:cstheme="minorHAnsi"/>
                <w:b/>
                <w:bCs/>
                <w:sz w:val="18"/>
                <w:szCs w:val="18"/>
              </w:rPr>
            </w:pPr>
            <w:r w:rsidRPr="00FD052F">
              <w:rPr>
                <w:rFonts w:asciiTheme="minorHAnsi" w:hAnsiTheme="minorHAnsi" w:cstheme="minorHAnsi"/>
                <w:sz w:val="18"/>
                <w:szCs w:val="18"/>
              </w:rPr>
              <w:t xml:space="preserve">Design for an </w:t>
            </w:r>
            <w:r w:rsidRPr="00FD052F">
              <w:rPr>
                <w:rFonts w:asciiTheme="minorHAnsi" w:hAnsiTheme="minorHAnsi" w:cstheme="minorHAnsi"/>
                <w:b/>
                <w:bCs/>
                <w:sz w:val="18"/>
                <w:szCs w:val="18"/>
              </w:rPr>
              <w:t>omni-channel stakeholder experience</w:t>
            </w:r>
            <w:r w:rsidRPr="00FD052F">
              <w:rPr>
                <w:rFonts w:asciiTheme="minorHAnsi" w:hAnsiTheme="minorHAnsi" w:cstheme="minorHAnsi"/>
                <w:sz w:val="18"/>
                <w:szCs w:val="18"/>
              </w:rPr>
              <w:t xml:space="preserve"> and </w:t>
            </w:r>
            <w:r w:rsidRPr="00FD052F">
              <w:rPr>
                <w:rFonts w:asciiTheme="minorHAnsi" w:hAnsiTheme="minorHAnsi" w:cstheme="minorHAnsi"/>
                <w:b/>
                <w:bCs/>
                <w:sz w:val="18"/>
                <w:szCs w:val="18"/>
              </w:rPr>
              <w:t>interoperability</w:t>
            </w:r>
            <w:r w:rsidRPr="00FD052F">
              <w:rPr>
                <w:rFonts w:asciiTheme="minorHAnsi" w:hAnsiTheme="minorHAnsi" w:cstheme="minorHAnsi"/>
                <w:sz w:val="18"/>
                <w:szCs w:val="18"/>
              </w:rPr>
              <w:t xml:space="preserve"> by balancing business functions shared </w:t>
            </w:r>
            <w:r w:rsidRPr="00FD052F">
              <w:rPr>
                <w:rFonts w:asciiTheme="minorHAnsi" w:hAnsiTheme="minorHAnsi" w:cstheme="minorHAnsi"/>
                <w:b/>
                <w:bCs/>
                <w:sz w:val="18"/>
                <w:szCs w:val="18"/>
              </w:rPr>
              <w:t xml:space="preserve">across different  channels </w:t>
            </w:r>
          </w:p>
          <w:p w14:paraId="248C087D" w14:textId="77777777" w:rsidR="005C7485" w:rsidRPr="00FD052F" w:rsidRDefault="005C7485" w:rsidP="00217E98">
            <w:pPr>
              <w:rPr>
                <w:rFonts w:asciiTheme="minorHAnsi" w:hAnsiTheme="minorHAnsi" w:cstheme="minorHAnsi"/>
                <w:sz w:val="18"/>
                <w:szCs w:val="18"/>
              </w:rPr>
            </w:pPr>
          </w:p>
        </w:tc>
      </w:tr>
      <w:tr w:rsidR="005C7485" w:rsidRPr="00FD052F" w14:paraId="38585349" w14:textId="77777777" w:rsidTr="006D3AC2">
        <w:trPr>
          <w:jc w:val="center"/>
        </w:trPr>
        <w:tc>
          <w:tcPr>
            <w:tcW w:w="1980" w:type="dxa"/>
          </w:tcPr>
          <w:p w14:paraId="5339A1EB" w14:textId="0EF450DF" w:rsidR="005C7485" w:rsidRPr="00FD052F" w:rsidRDefault="005C7485" w:rsidP="00217E98">
            <w:pPr>
              <w:rPr>
                <w:rFonts w:asciiTheme="minorHAnsi" w:hAnsiTheme="minorHAnsi" w:cstheme="minorHAnsi"/>
                <w:b/>
                <w:bCs/>
                <w:sz w:val="18"/>
                <w:szCs w:val="18"/>
              </w:rPr>
            </w:pPr>
            <w:r w:rsidRPr="00FD052F">
              <w:rPr>
                <w:rFonts w:asciiTheme="minorHAnsi" w:hAnsiTheme="minorHAnsi" w:cstheme="minorHAnsi"/>
                <w:b/>
                <w:bCs/>
                <w:sz w:val="18"/>
                <w:szCs w:val="18"/>
              </w:rPr>
              <w:t>Modular, Loosely Coupled System</w:t>
            </w:r>
          </w:p>
        </w:tc>
        <w:tc>
          <w:tcPr>
            <w:tcW w:w="5087" w:type="dxa"/>
          </w:tcPr>
          <w:p w14:paraId="65058A16" w14:textId="06FB760B" w:rsidR="005C7485" w:rsidRPr="00FD052F" w:rsidRDefault="005C7485" w:rsidP="00217E98">
            <w:pPr>
              <w:rPr>
                <w:rFonts w:asciiTheme="minorHAnsi" w:hAnsiTheme="minorHAnsi" w:cstheme="minorHAnsi"/>
                <w:sz w:val="18"/>
                <w:szCs w:val="18"/>
              </w:rPr>
            </w:pPr>
            <w:r w:rsidRPr="00FD052F">
              <w:rPr>
                <w:rFonts w:asciiTheme="minorHAnsi" w:hAnsiTheme="minorHAnsi" w:cstheme="minorHAnsi"/>
                <w:sz w:val="18"/>
                <w:szCs w:val="18"/>
              </w:rPr>
              <w:t xml:space="preserve">Design modular, </w:t>
            </w:r>
            <w:r w:rsidRPr="00FD052F">
              <w:rPr>
                <w:rFonts w:asciiTheme="minorHAnsi" w:hAnsiTheme="minorHAnsi" w:cstheme="minorHAnsi"/>
                <w:b/>
                <w:bCs/>
                <w:sz w:val="18"/>
                <w:szCs w:val="18"/>
              </w:rPr>
              <w:t>loosely coupled micro-service-based architecture</w:t>
            </w:r>
            <w:r w:rsidRPr="00FD052F">
              <w:rPr>
                <w:rFonts w:asciiTheme="minorHAnsi" w:hAnsiTheme="minorHAnsi" w:cstheme="minorHAnsi"/>
                <w:sz w:val="18"/>
                <w:szCs w:val="18"/>
              </w:rPr>
              <w:t xml:space="preserve"> enabling a “Lego” approach in order to quickly adapt &amp; differentiate  the stakeholder  experience</w:t>
            </w:r>
            <w:r w:rsidR="001438C9">
              <w:rPr>
                <w:rFonts w:asciiTheme="minorHAnsi" w:hAnsiTheme="minorHAnsi" w:cstheme="minorHAnsi"/>
                <w:sz w:val="18"/>
                <w:szCs w:val="18"/>
              </w:rPr>
              <w:t>. A domain driven approach for building microservices that makes them truly autonomous, fit-for-purpose and reusable.</w:t>
            </w:r>
          </w:p>
        </w:tc>
      </w:tr>
      <w:tr w:rsidR="005C7485" w:rsidRPr="00FD052F" w14:paraId="27456D29" w14:textId="77777777" w:rsidTr="006D3AC2">
        <w:trPr>
          <w:jc w:val="center"/>
        </w:trPr>
        <w:tc>
          <w:tcPr>
            <w:tcW w:w="1980" w:type="dxa"/>
          </w:tcPr>
          <w:p w14:paraId="11083E05" w14:textId="5588DCE3" w:rsidR="005C7485" w:rsidRPr="00FD052F" w:rsidRDefault="005C7485" w:rsidP="00217E98">
            <w:pPr>
              <w:rPr>
                <w:rFonts w:asciiTheme="minorHAnsi" w:hAnsiTheme="minorHAnsi" w:cstheme="minorHAnsi"/>
                <w:sz w:val="18"/>
                <w:szCs w:val="18"/>
              </w:rPr>
            </w:pPr>
            <w:r w:rsidRPr="00FD052F">
              <w:rPr>
                <w:rFonts w:asciiTheme="minorHAnsi" w:hAnsiTheme="minorHAnsi" w:cstheme="minorHAnsi"/>
                <w:b/>
                <w:bCs/>
                <w:sz w:val="18"/>
                <w:szCs w:val="18"/>
              </w:rPr>
              <w:t>Reusable</w:t>
            </w:r>
            <w:r w:rsidRPr="00FD052F">
              <w:rPr>
                <w:rFonts w:asciiTheme="minorHAnsi" w:hAnsiTheme="minorHAnsi" w:cstheme="minorHAnsi"/>
                <w:sz w:val="18"/>
                <w:szCs w:val="18"/>
              </w:rPr>
              <w:t xml:space="preserve"> services</w:t>
            </w:r>
          </w:p>
        </w:tc>
        <w:tc>
          <w:tcPr>
            <w:tcW w:w="5087" w:type="dxa"/>
          </w:tcPr>
          <w:p w14:paraId="0440067C" w14:textId="4C7352B2" w:rsidR="005C7485" w:rsidRPr="00FD052F" w:rsidRDefault="005C7485" w:rsidP="005C7485">
            <w:pPr>
              <w:rPr>
                <w:rFonts w:asciiTheme="minorHAnsi" w:hAnsiTheme="minorHAnsi" w:cstheme="minorHAnsi"/>
                <w:sz w:val="18"/>
                <w:szCs w:val="18"/>
              </w:rPr>
            </w:pPr>
            <w:r w:rsidRPr="00FD052F">
              <w:rPr>
                <w:rFonts w:asciiTheme="minorHAnsi" w:hAnsiTheme="minorHAnsi" w:cstheme="minorHAnsi"/>
                <w:sz w:val="18"/>
                <w:szCs w:val="18"/>
              </w:rPr>
              <w:t xml:space="preserve">Promote optimum, fit-for-purpose re-use of viable </w:t>
            </w:r>
            <w:r w:rsidRPr="00FD052F">
              <w:rPr>
                <w:rFonts w:asciiTheme="minorHAnsi" w:hAnsiTheme="minorHAnsi" w:cstheme="minorHAnsi"/>
                <w:b/>
                <w:bCs/>
                <w:sz w:val="18"/>
                <w:szCs w:val="18"/>
              </w:rPr>
              <w:t>common services across NSE</w:t>
            </w:r>
            <w:r w:rsidRPr="00FD052F">
              <w:rPr>
                <w:rFonts w:asciiTheme="minorHAnsi" w:hAnsiTheme="minorHAnsi" w:cstheme="minorHAnsi"/>
                <w:sz w:val="18"/>
                <w:szCs w:val="18"/>
              </w:rPr>
              <w:t xml:space="preserve"> to deliver required business capabilities</w:t>
            </w:r>
          </w:p>
        </w:tc>
      </w:tr>
      <w:tr w:rsidR="005C7485" w:rsidRPr="00FD052F" w14:paraId="76DA6BC0" w14:textId="77777777" w:rsidTr="006D3AC2">
        <w:trPr>
          <w:jc w:val="center"/>
        </w:trPr>
        <w:tc>
          <w:tcPr>
            <w:tcW w:w="1980" w:type="dxa"/>
          </w:tcPr>
          <w:p w14:paraId="3B5012DF" w14:textId="595C5D57" w:rsidR="005C7485" w:rsidRPr="00FD052F" w:rsidRDefault="005C7485" w:rsidP="00217E98">
            <w:pPr>
              <w:rPr>
                <w:rFonts w:asciiTheme="minorHAnsi" w:hAnsiTheme="minorHAnsi" w:cstheme="minorHAnsi"/>
                <w:sz w:val="18"/>
                <w:szCs w:val="18"/>
              </w:rPr>
            </w:pPr>
            <w:r w:rsidRPr="00FD052F">
              <w:rPr>
                <w:rFonts w:asciiTheme="minorHAnsi" w:hAnsiTheme="minorHAnsi" w:cstheme="minorHAnsi"/>
                <w:b/>
                <w:bCs/>
                <w:sz w:val="18"/>
                <w:szCs w:val="18"/>
              </w:rPr>
              <w:t>Differentiation</w:t>
            </w:r>
            <w:r w:rsidRPr="00FD052F">
              <w:rPr>
                <w:rFonts w:asciiTheme="minorHAnsi" w:hAnsiTheme="minorHAnsi" w:cstheme="minorHAnsi"/>
                <w:sz w:val="18"/>
                <w:szCs w:val="18"/>
              </w:rPr>
              <w:t xml:space="preserve"> at Edge, </w:t>
            </w:r>
            <w:r w:rsidRPr="00FD052F">
              <w:rPr>
                <w:rFonts w:asciiTheme="minorHAnsi" w:hAnsiTheme="minorHAnsi" w:cstheme="minorHAnsi"/>
                <w:b/>
                <w:bCs/>
                <w:sz w:val="18"/>
                <w:szCs w:val="18"/>
              </w:rPr>
              <w:t>standardization</w:t>
            </w:r>
            <w:r w:rsidRPr="00FD052F">
              <w:rPr>
                <w:rFonts w:asciiTheme="minorHAnsi" w:hAnsiTheme="minorHAnsi" w:cstheme="minorHAnsi"/>
                <w:sz w:val="18"/>
                <w:szCs w:val="18"/>
              </w:rPr>
              <w:t xml:space="preserve"> of core</w:t>
            </w:r>
          </w:p>
        </w:tc>
        <w:tc>
          <w:tcPr>
            <w:tcW w:w="5087" w:type="dxa"/>
          </w:tcPr>
          <w:p w14:paraId="09F0D2FA" w14:textId="21772587" w:rsidR="005C7485" w:rsidRPr="00FD052F" w:rsidRDefault="005C7485" w:rsidP="005C7485">
            <w:pPr>
              <w:rPr>
                <w:rFonts w:asciiTheme="minorHAnsi" w:hAnsiTheme="minorHAnsi" w:cstheme="minorHAnsi"/>
                <w:sz w:val="18"/>
                <w:szCs w:val="18"/>
              </w:rPr>
            </w:pPr>
            <w:r w:rsidRPr="00FD052F">
              <w:rPr>
                <w:rFonts w:asciiTheme="minorHAnsi" w:hAnsiTheme="minorHAnsi" w:cstheme="minorHAnsi"/>
                <w:sz w:val="18"/>
                <w:szCs w:val="18"/>
              </w:rPr>
              <w:t xml:space="preserve">Drive differentiation &amp; diversification “at the edge” driving </w:t>
            </w:r>
            <w:r w:rsidRPr="00FD052F">
              <w:rPr>
                <w:rFonts w:asciiTheme="minorHAnsi" w:hAnsiTheme="minorHAnsi" w:cstheme="minorHAnsi"/>
                <w:b/>
                <w:bCs/>
                <w:sz w:val="18"/>
                <w:szCs w:val="18"/>
              </w:rPr>
              <w:t>experience differentiation</w:t>
            </w:r>
            <w:r w:rsidRPr="00FD052F">
              <w:rPr>
                <w:rFonts w:asciiTheme="minorHAnsi" w:hAnsiTheme="minorHAnsi" w:cstheme="minorHAnsi"/>
                <w:sz w:val="18"/>
                <w:szCs w:val="18"/>
              </w:rPr>
              <w:t xml:space="preserve"> and aim for optimal </w:t>
            </w:r>
            <w:r w:rsidRPr="00FD052F">
              <w:rPr>
                <w:rFonts w:asciiTheme="minorHAnsi" w:hAnsiTheme="minorHAnsi" w:cstheme="minorHAnsi"/>
                <w:b/>
                <w:bCs/>
                <w:sz w:val="18"/>
                <w:szCs w:val="18"/>
              </w:rPr>
              <w:t>standardization of core components</w:t>
            </w:r>
            <w:r w:rsidRPr="00FD052F">
              <w:rPr>
                <w:rFonts w:asciiTheme="minorHAnsi" w:hAnsiTheme="minorHAnsi" w:cstheme="minorHAnsi"/>
                <w:sz w:val="18"/>
                <w:szCs w:val="18"/>
              </w:rPr>
              <w:t xml:space="preserve"> delivering operational effectiven</w:t>
            </w:r>
            <w:r w:rsidR="00415F81" w:rsidRPr="00FD052F">
              <w:rPr>
                <w:rFonts w:asciiTheme="minorHAnsi" w:hAnsiTheme="minorHAnsi" w:cstheme="minorHAnsi"/>
                <w:sz w:val="18"/>
                <w:szCs w:val="18"/>
              </w:rPr>
              <w:t>ess</w:t>
            </w:r>
          </w:p>
        </w:tc>
      </w:tr>
      <w:tr w:rsidR="005C7485" w:rsidRPr="00FD052F" w14:paraId="6D1FA407" w14:textId="77777777" w:rsidTr="006D3AC2">
        <w:trPr>
          <w:jc w:val="center"/>
        </w:trPr>
        <w:tc>
          <w:tcPr>
            <w:tcW w:w="1980" w:type="dxa"/>
          </w:tcPr>
          <w:p w14:paraId="45F529F8" w14:textId="1A999EDC" w:rsidR="005C7485" w:rsidRPr="00FD052F" w:rsidRDefault="005C7485" w:rsidP="00217E98">
            <w:pPr>
              <w:rPr>
                <w:rFonts w:asciiTheme="minorHAnsi" w:hAnsiTheme="minorHAnsi" w:cstheme="minorHAnsi"/>
                <w:sz w:val="18"/>
                <w:szCs w:val="18"/>
              </w:rPr>
            </w:pPr>
            <w:r w:rsidRPr="00FD052F">
              <w:rPr>
                <w:rFonts w:asciiTheme="minorHAnsi" w:hAnsiTheme="minorHAnsi" w:cstheme="minorHAnsi"/>
                <w:b/>
                <w:bCs/>
                <w:sz w:val="18"/>
                <w:szCs w:val="18"/>
              </w:rPr>
              <w:t>Partner Ecosystem</w:t>
            </w:r>
            <w:r w:rsidRPr="00FD052F">
              <w:rPr>
                <w:rFonts w:asciiTheme="minorHAnsi" w:hAnsiTheme="minorHAnsi" w:cstheme="minorHAnsi"/>
                <w:sz w:val="18"/>
                <w:szCs w:val="18"/>
              </w:rPr>
              <w:t xml:space="preserve"> through </w:t>
            </w:r>
            <w:r w:rsidRPr="00FD052F">
              <w:rPr>
                <w:rFonts w:asciiTheme="minorHAnsi" w:hAnsiTheme="minorHAnsi" w:cstheme="minorHAnsi"/>
                <w:b/>
                <w:bCs/>
                <w:sz w:val="18"/>
                <w:szCs w:val="18"/>
              </w:rPr>
              <w:t>APIs</w:t>
            </w:r>
          </w:p>
        </w:tc>
        <w:tc>
          <w:tcPr>
            <w:tcW w:w="5087" w:type="dxa"/>
          </w:tcPr>
          <w:p w14:paraId="6957ECAD" w14:textId="7631D479" w:rsidR="005C7485" w:rsidRPr="00FD052F" w:rsidRDefault="005C7485" w:rsidP="005C7485">
            <w:pPr>
              <w:rPr>
                <w:rFonts w:asciiTheme="minorHAnsi" w:hAnsiTheme="minorHAnsi" w:cstheme="minorHAnsi"/>
                <w:sz w:val="18"/>
                <w:szCs w:val="18"/>
              </w:rPr>
            </w:pPr>
            <w:r w:rsidRPr="00FD052F">
              <w:rPr>
                <w:rFonts w:asciiTheme="minorHAnsi" w:hAnsiTheme="minorHAnsi" w:cstheme="minorHAnsi"/>
                <w:sz w:val="18"/>
                <w:szCs w:val="18"/>
              </w:rPr>
              <w:t xml:space="preserve">Design technology </w:t>
            </w:r>
            <w:r w:rsidRPr="00FD052F">
              <w:rPr>
                <w:rFonts w:asciiTheme="minorHAnsi" w:hAnsiTheme="minorHAnsi" w:cstheme="minorHAnsi"/>
                <w:b/>
                <w:bCs/>
                <w:sz w:val="18"/>
                <w:szCs w:val="18"/>
              </w:rPr>
              <w:t>capabilities as-a-service</w:t>
            </w:r>
            <w:r w:rsidRPr="00FD052F">
              <w:rPr>
                <w:rFonts w:asciiTheme="minorHAnsi" w:hAnsiTheme="minorHAnsi" w:cstheme="minorHAnsi"/>
                <w:sz w:val="18"/>
                <w:szCs w:val="18"/>
              </w:rPr>
              <w:t xml:space="preserve"> enabling easier wider </w:t>
            </w:r>
            <w:r w:rsidRPr="00FD052F">
              <w:rPr>
                <w:rFonts w:asciiTheme="minorHAnsi" w:hAnsiTheme="minorHAnsi" w:cstheme="minorHAnsi"/>
                <w:b/>
                <w:bCs/>
                <w:sz w:val="18"/>
                <w:szCs w:val="18"/>
              </w:rPr>
              <w:t>ecosystem integration</w:t>
            </w:r>
            <w:r w:rsidRPr="00FD052F">
              <w:rPr>
                <w:rFonts w:asciiTheme="minorHAnsi" w:hAnsiTheme="minorHAnsi" w:cstheme="minorHAnsi"/>
                <w:sz w:val="18"/>
                <w:szCs w:val="18"/>
              </w:rPr>
              <w:t xml:space="preserve">  - including 3rd party / partner products &amp; services</w:t>
            </w:r>
            <w:r w:rsidR="00E754B2" w:rsidRPr="00FD052F">
              <w:rPr>
                <w:rFonts w:asciiTheme="minorHAnsi" w:hAnsiTheme="minorHAnsi" w:cstheme="minorHAnsi"/>
                <w:sz w:val="18"/>
                <w:szCs w:val="18"/>
              </w:rPr>
              <w:t xml:space="preserve"> including </w:t>
            </w:r>
            <w:r w:rsidR="00E754B2" w:rsidRPr="00FD052F">
              <w:rPr>
                <w:rFonts w:asciiTheme="minorHAnsi" w:hAnsiTheme="minorHAnsi" w:cstheme="minorHAnsi"/>
                <w:b/>
                <w:bCs/>
                <w:sz w:val="18"/>
                <w:szCs w:val="18"/>
              </w:rPr>
              <w:t>AI/ML, Analytics</w:t>
            </w:r>
          </w:p>
        </w:tc>
      </w:tr>
      <w:tr w:rsidR="005C7485" w:rsidRPr="00FD052F" w14:paraId="56763967" w14:textId="77777777" w:rsidTr="006D3AC2">
        <w:trPr>
          <w:jc w:val="center"/>
        </w:trPr>
        <w:tc>
          <w:tcPr>
            <w:tcW w:w="1980" w:type="dxa"/>
          </w:tcPr>
          <w:p w14:paraId="489E9337" w14:textId="7061DC32" w:rsidR="005C7485" w:rsidRPr="00FD052F" w:rsidRDefault="005C7485" w:rsidP="00217E98">
            <w:pPr>
              <w:rPr>
                <w:rFonts w:asciiTheme="minorHAnsi" w:hAnsiTheme="minorHAnsi" w:cstheme="minorHAnsi"/>
                <w:b/>
                <w:bCs/>
                <w:sz w:val="18"/>
                <w:szCs w:val="18"/>
              </w:rPr>
            </w:pPr>
            <w:r w:rsidRPr="00FD052F">
              <w:rPr>
                <w:rFonts w:asciiTheme="minorHAnsi" w:hAnsiTheme="minorHAnsi" w:cstheme="minorHAnsi"/>
                <w:b/>
                <w:bCs/>
                <w:sz w:val="18"/>
                <w:szCs w:val="18"/>
              </w:rPr>
              <w:t>Single representation of data entities</w:t>
            </w:r>
          </w:p>
        </w:tc>
        <w:tc>
          <w:tcPr>
            <w:tcW w:w="5087" w:type="dxa"/>
          </w:tcPr>
          <w:p w14:paraId="0682795B" w14:textId="70B11752" w:rsidR="005C7485" w:rsidRPr="00FD052F" w:rsidRDefault="005C7485" w:rsidP="005C7485">
            <w:pPr>
              <w:rPr>
                <w:rFonts w:asciiTheme="minorHAnsi" w:hAnsiTheme="minorHAnsi" w:cstheme="minorHAnsi"/>
                <w:sz w:val="18"/>
                <w:szCs w:val="18"/>
              </w:rPr>
            </w:pPr>
            <w:r w:rsidRPr="00FD052F">
              <w:rPr>
                <w:rFonts w:asciiTheme="minorHAnsi" w:hAnsiTheme="minorHAnsi" w:cstheme="minorHAnsi"/>
                <w:sz w:val="18"/>
                <w:szCs w:val="18"/>
              </w:rPr>
              <w:t xml:space="preserve">Design for </w:t>
            </w:r>
            <w:r w:rsidRPr="00FD052F">
              <w:rPr>
                <w:rFonts w:asciiTheme="minorHAnsi" w:hAnsiTheme="minorHAnsi" w:cstheme="minorHAnsi"/>
                <w:b/>
                <w:bCs/>
                <w:sz w:val="18"/>
                <w:szCs w:val="18"/>
              </w:rPr>
              <w:t xml:space="preserve">single representation of customer, </w:t>
            </w:r>
            <w:r w:rsidR="00E754B2" w:rsidRPr="00FD052F">
              <w:rPr>
                <w:rFonts w:asciiTheme="minorHAnsi" w:hAnsiTheme="minorHAnsi" w:cstheme="minorHAnsi"/>
                <w:b/>
                <w:bCs/>
                <w:sz w:val="18"/>
                <w:szCs w:val="18"/>
              </w:rPr>
              <w:t>service</w:t>
            </w:r>
            <w:r w:rsidRPr="00FD052F">
              <w:rPr>
                <w:rFonts w:asciiTheme="minorHAnsi" w:hAnsiTheme="minorHAnsi" w:cstheme="minorHAnsi"/>
                <w:b/>
                <w:bCs/>
                <w:sz w:val="18"/>
                <w:szCs w:val="18"/>
              </w:rPr>
              <w:t xml:space="preserve"> , employee and transaction across the exchange</w:t>
            </w:r>
          </w:p>
        </w:tc>
      </w:tr>
      <w:tr w:rsidR="005C7485" w:rsidRPr="00FD052F" w14:paraId="77CB3F7A" w14:textId="77777777" w:rsidTr="006D3AC2">
        <w:trPr>
          <w:jc w:val="center"/>
        </w:trPr>
        <w:tc>
          <w:tcPr>
            <w:tcW w:w="1980" w:type="dxa"/>
          </w:tcPr>
          <w:p w14:paraId="0146EC36" w14:textId="23BAFE98" w:rsidR="005C7485" w:rsidRPr="00FD052F" w:rsidRDefault="005C7485" w:rsidP="00217E98">
            <w:pPr>
              <w:rPr>
                <w:rFonts w:asciiTheme="minorHAnsi" w:hAnsiTheme="minorHAnsi" w:cstheme="minorHAnsi"/>
                <w:sz w:val="18"/>
                <w:szCs w:val="18"/>
              </w:rPr>
            </w:pPr>
            <w:r w:rsidRPr="00FD052F">
              <w:rPr>
                <w:rFonts w:asciiTheme="minorHAnsi" w:hAnsiTheme="minorHAnsi" w:cstheme="minorHAnsi"/>
                <w:sz w:val="18"/>
                <w:szCs w:val="18"/>
              </w:rPr>
              <w:t xml:space="preserve">Adoption of </w:t>
            </w:r>
            <w:r w:rsidRPr="00FD052F">
              <w:rPr>
                <w:rFonts w:asciiTheme="minorHAnsi" w:hAnsiTheme="minorHAnsi" w:cstheme="minorHAnsi"/>
                <w:b/>
                <w:bCs/>
                <w:sz w:val="18"/>
                <w:szCs w:val="18"/>
              </w:rPr>
              <w:t xml:space="preserve">Open Source </w:t>
            </w:r>
            <w:r w:rsidR="00CC58A6">
              <w:rPr>
                <w:rFonts w:asciiTheme="minorHAnsi" w:hAnsiTheme="minorHAnsi" w:cstheme="minorHAnsi"/>
                <w:sz w:val="18"/>
                <w:szCs w:val="18"/>
              </w:rPr>
              <w:t xml:space="preserve">and </w:t>
            </w:r>
            <w:r w:rsidR="00CC58A6" w:rsidRPr="00CC58A6">
              <w:rPr>
                <w:rFonts w:asciiTheme="minorHAnsi" w:hAnsiTheme="minorHAnsi" w:cstheme="minorHAnsi"/>
                <w:b/>
                <w:bCs/>
                <w:sz w:val="18"/>
                <w:szCs w:val="18"/>
              </w:rPr>
              <w:t>Open Standards</w:t>
            </w:r>
          </w:p>
        </w:tc>
        <w:tc>
          <w:tcPr>
            <w:tcW w:w="5087" w:type="dxa"/>
          </w:tcPr>
          <w:p w14:paraId="18E08140" w14:textId="2A16B643" w:rsidR="005C7485" w:rsidRPr="00FD052F" w:rsidRDefault="005C7485" w:rsidP="005C7485">
            <w:pPr>
              <w:rPr>
                <w:rFonts w:asciiTheme="minorHAnsi" w:hAnsiTheme="minorHAnsi" w:cstheme="minorHAnsi"/>
                <w:sz w:val="18"/>
                <w:szCs w:val="18"/>
              </w:rPr>
            </w:pPr>
            <w:r w:rsidRPr="00FD052F">
              <w:rPr>
                <w:rFonts w:asciiTheme="minorHAnsi" w:hAnsiTheme="minorHAnsi" w:cstheme="minorHAnsi"/>
                <w:sz w:val="18"/>
                <w:szCs w:val="18"/>
              </w:rPr>
              <w:t xml:space="preserve">Promote flexible adoption of smart technologies including </w:t>
            </w:r>
            <w:r w:rsidRPr="00FD052F">
              <w:rPr>
                <w:rFonts w:asciiTheme="minorHAnsi" w:hAnsiTheme="minorHAnsi" w:cstheme="minorHAnsi"/>
                <w:b/>
                <w:bCs/>
                <w:sz w:val="18"/>
                <w:szCs w:val="18"/>
              </w:rPr>
              <w:t>open source without introducing vulnerability</w:t>
            </w:r>
            <w:r w:rsidRPr="00FD052F">
              <w:rPr>
                <w:rFonts w:asciiTheme="minorHAnsi" w:hAnsiTheme="minorHAnsi" w:cstheme="minorHAnsi"/>
                <w:sz w:val="18"/>
                <w:szCs w:val="18"/>
              </w:rPr>
              <w:t xml:space="preserve"> and exposure risks</w:t>
            </w:r>
            <w:r w:rsidR="00CC58A6">
              <w:rPr>
                <w:rFonts w:asciiTheme="minorHAnsi" w:hAnsiTheme="minorHAnsi" w:cstheme="minorHAnsi"/>
                <w:sz w:val="18"/>
                <w:szCs w:val="18"/>
              </w:rPr>
              <w:t>. Use of open standards which enables easy wider eco system integration.</w:t>
            </w:r>
          </w:p>
        </w:tc>
      </w:tr>
      <w:tr w:rsidR="005C7485" w:rsidRPr="00FD052F" w14:paraId="150CC8FD" w14:textId="77777777" w:rsidTr="006D3AC2">
        <w:trPr>
          <w:jc w:val="center"/>
        </w:trPr>
        <w:tc>
          <w:tcPr>
            <w:tcW w:w="1980" w:type="dxa"/>
          </w:tcPr>
          <w:p w14:paraId="0F387089" w14:textId="7B6D4018" w:rsidR="005C7485" w:rsidRPr="00FD052F" w:rsidRDefault="005C7485" w:rsidP="00217E98">
            <w:pPr>
              <w:rPr>
                <w:rFonts w:asciiTheme="minorHAnsi" w:hAnsiTheme="minorHAnsi" w:cstheme="minorHAnsi"/>
                <w:sz w:val="18"/>
                <w:szCs w:val="18"/>
              </w:rPr>
            </w:pPr>
            <w:r w:rsidRPr="00FD052F">
              <w:rPr>
                <w:rFonts w:asciiTheme="minorHAnsi" w:hAnsiTheme="minorHAnsi" w:cstheme="minorHAnsi"/>
                <w:b/>
                <w:bCs/>
                <w:sz w:val="18"/>
                <w:szCs w:val="18"/>
              </w:rPr>
              <w:t>Cloud and Mobile first</w:t>
            </w:r>
            <w:r w:rsidRPr="00FD052F">
              <w:rPr>
                <w:rFonts w:asciiTheme="minorHAnsi" w:hAnsiTheme="minorHAnsi" w:cstheme="minorHAnsi"/>
                <w:sz w:val="18"/>
                <w:szCs w:val="18"/>
              </w:rPr>
              <w:t xml:space="preserve"> approach</w:t>
            </w:r>
          </w:p>
        </w:tc>
        <w:tc>
          <w:tcPr>
            <w:tcW w:w="5087" w:type="dxa"/>
          </w:tcPr>
          <w:p w14:paraId="0341F97C" w14:textId="03BC3052" w:rsidR="005C7485" w:rsidRPr="00FD052F" w:rsidRDefault="005C7485" w:rsidP="005C7485">
            <w:pPr>
              <w:rPr>
                <w:rFonts w:asciiTheme="minorHAnsi" w:hAnsiTheme="minorHAnsi" w:cstheme="minorHAnsi"/>
                <w:sz w:val="18"/>
                <w:szCs w:val="18"/>
              </w:rPr>
            </w:pPr>
            <w:r w:rsidRPr="00FD052F">
              <w:rPr>
                <w:rFonts w:asciiTheme="minorHAnsi" w:hAnsiTheme="minorHAnsi" w:cstheme="minorHAnsi"/>
                <w:sz w:val="18"/>
                <w:szCs w:val="18"/>
              </w:rPr>
              <w:t xml:space="preserve">Design new technology capabilities with </w:t>
            </w:r>
            <w:r w:rsidRPr="00FD052F">
              <w:rPr>
                <w:rFonts w:asciiTheme="minorHAnsi" w:hAnsiTheme="minorHAnsi" w:cstheme="minorHAnsi"/>
                <w:b/>
                <w:bCs/>
                <w:sz w:val="18"/>
                <w:szCs w:val="18"/>
              </w:rPr>
              <w:t>cloud and mobile first approach,</w:t>
            </w:r>
            <w:r w:rsidRPr="00FD052F">
              <w:rPr>
                <w:rFonts w:asciiTheme="minorHAnsi" w:hAnsiTheme="minorHAnsi" w:cstheme="minorHAnsi"/>
                <w:sz w:val="18"/>
                <w:szCs w:val="18"/>
              </w:rPr>
              <w:t xml:space="preserve"> where appropriate, allow </w:t>
            </w:r>
            <w:r w:rsidRPr="00FD052F">
              <w:rPr>
                <w:rFonts w:asciiTheme="minorHAnsi" w:hAnsiTheme="minorHAnsi" w:cstheme="minorHAnsi"/>
                <w:b/>
                <w:bCs/>
                <w:sz w:val="18"/>
                <w:szCs w:val="18"/>
              </w:rPr>
              <w:t>co-existence with legacy systems using intelligent portfolio integration</w:t>
            </w:r>
          </w:p>
        </w:tc>
      </w:tr>
      <w:tr w:rsidR="005C7485" w:rsidRPr="00FD052F" w14:paraId="460BFCFE" w14:textId="77777777" w:rsidTr="006D3AC2">
        <w:trPr>
          <w:jc w:val="center"/>
        </w:trPr>
        <w:tc>
          <w:tcPr>
            <w:tcW w:w="1980" w:type="dxa"/>
          </w:tcPr>
          <w:p w14:paraId="2CFE068A" w14:textId="61ECADA4" w:rsidR="005C7485" w:rsidRPr="00FD052F" w:rsidRDefault="005C7485" w:rsidP="00217E98">
            <w:pPr>
              <w:rPr>
                <w:rFonts w:asciiTheme="minorHAnsi" w:hAnsiTheme="minorHAnsi" w:cstheme="minorHAnsi"/>
                <w:b/>
                <w:bCs/>
                <w:sz w:val="18"/>
                <w:szCs w:val="18"/>
              </w:rPr>
            </w:pPr>
            <w:r w:rsidRPr="00FD052F">
              <w:rPr>
                <w:rFonts w:asciiTheme="minorHAnsi" w:hAnsiTheme="minorHAnsi" w:cstheme="minorHAnsi"/>
                <w:b/>
                <w:bCs/>
                <w:sz w:val="18"/>
                <w:szCs w:val="18"/>
              </w:rPr>
              <w:t>Software defined scalable infrastructure</w:t>
            </w:r>
          </w:p>
        </w:tc>
        <w:tc>
          <w:tcPr>
            <w:tcW w:w="5087" w:type="dxa"/>
          </w:tcPr>
          <w:p w14:paraId="284DA6FD" w14:textId="65965A9B" w:rsidR="005C7485" w:rsidRPr="00FD052F" w:rsidRDefault="005C7485" w:rsidP="005C7485">
            <w:pPr>
              <w:rPr>
                <w:rFonts w:asciiTheme="minorHAnsi" w:hAnsiTheme="minorHAnsi" w:cstheme="minorHAnsi"/>
                <w:sz w:val="18"/>
                <w:szCs w:val="18"/>
              </w:rPr>
            </w:pPr>
            <w:r w:rsidRPr="00FD052F">
              <w:rPr>
                <w:rFonts w:asciiTheme="minorHAnsi" w:hAnsiTheme="minorHAnsi" w:cstheme="minorHAnsi"/>
                <w:sz w:val="18"/>
                <w:szCs w:val="18"/>
              </w:rPr>
              <w:t xml:space="preserve">Embrace </w:t>
            </w:r>
            <w:r w:rsidRPr="00FD052F">
              <w:rPr>
                <w:rFonts w:asciiTheme="minorHAnsi" w:hAnsiTheme="minorHAnsi" w:cstheme="minorHAnsi"/>
                <w:b/>
                <w:bCs/>
                <w:sz w:val="18"/>
                <w:szCs w:val="18"/>
              </w:rPr>
              <w:t>software defined infrastructure</w:t>
            </w:r>
            <w:r w:rsidRPr="00FD052F">
              <w:rPr>
                <w:rFonts w:asciiTheme="minorHAnsi" w:hAnsiTheme="minorHAnsi" w:cstheme="minorHAnsi"/>
                <w:sz w:val="18"/>
                <w:szCs w:val="18"/>
              </w:rPr>
              <w:t xml:space="preserve"> for higher flexibility and agility through use of cloud, PaaS and containerisation</w:t>
            </w:r>
          </w:p>
        </w:tc>
      </w:tr>
    </w:tbl>
    <w:p w14:paraId="5B0E7E92" w14:textId="6E1DDD4B" w:rsidR="00217E98" w:rsidRPr="00FD052F" w:rsidRDefault="00217E98" w:rsidP="00217E98">
      <w:pPr>
        <w:rPr>
          <w:rFonts w:asciiTheme="minorHAnsi" w:hAnsiTheme="minorHAnsi" w:cstheme="minorHAnsi"/>
        </w:rPr>
      </w:pPr>
    </w:p>
    <w:p w14:paraId="0ABF7F2F" w14:textId="6F7EE824" w:rsidR="005C7485" w:rsidRPr="00FD052F" w:rsidRDefault="005C7485" w:rsidP="00217E98">
      <w:pPr>
        <w:rPr>
          <w:rFonts w:asciiTheme="minorHAnsi" w:hAnsiTheme="minorHAnsi" w:cstheme="minorHAnsi"/>
        </w:rPr>
      </w:pPr>
    </w:p>
    <w:p w14:paraId="729CA483" w14:textId="7CFF36E9" w:rsidR="0065338A" w:rsidRPr="00FD052F" w:rsidRDefault="0065338A">
      <w:pPr>
        <w:spacing w:after="160" w:line="259" w:lineRule="auto"/>
        <w:rPr>
          <w:rFonts w:asciiTheme="minorHAnsi" w:hAnsiTheme="minorHAnsi" w:cstheme="minorHAnsi"/>
        </w:rPr>
      </w:pPr>
      <w:r w:rsidRPr="00FD052F">
        <w:rPr>
          <w:rFonts w:asciiTheme="minorHAnsi" w:hAnsiTheme="minorHAnsi" w:cstheme="minorHAnsi"/>
        </w:rPr>
        <w:br w:type="page"/>
      </w:r>
    </w:p>
    <w:p w14:paraId="19284C52" w14:textId="38DCA947" w:rsidR="0065338A" w:rsidRPr="00FD052F" w:rsidRDefault="0065338A" w:rsidP="001838C6">
      <w:pPr>
        <w:pStyle w:val="Heading2"/>
        <w:rPr>
          <w:rFonts w:asciiTheme="minorHAnsi" w:hAnsiTheme="minorHAnsi" w:cstheme="minorHAnsi"/>
          <w:sz w:val="22"/>
          <w:szCs w:val="22"/>
        </w:rPr>
      </w:pPr>
      <w:bookmarkStart w:id="22" w:name="_Toc48121359"/>
      <w:r w:rsidRPr="00FD052F">
        <w:rPr>
          <w:rFonts w:asciiTheme="minorHAnsi" w:hAnsiTheme="minorHAnsi" w:cstheme="minorHAnsi"/>
          <w:sz w:val="22"/>
          <w:szCs w:val="22"/>
        </w:rPr>
        <w:lastRenderedPageBreak/>
        <w:t xml:space="preserve">Target State High Level </w:t>
      </w:r>
      <w:bookmarkStart w:id="23" w:name="_Toc479671699"/>
      <w:bookmarkStart w:id="24" w:name="_Toc481660522"/>
      <w:bookmarkStart w:id="25" w:name="_Toc510107593"/>
      <w:bookmarkStart w:id="26" w:name="_Toc510107863"/>
      <w:bookmarkStart w:id="27" w:name="_Toc510432744"/>
      <w:bookmarkStart w:id="28" w:name="_Toc510432817"/>
      <w:bookmarkStart w:id="29" w:name="_Toc510433275"/>
      <w:bookmarkStart w:id="30" w:name="_Toc510433808"/>
      <w:bookmarkStart w:id="31" w:name="_Toc510434200"/>
      <w:bookmarkStart w:id="32" w:name="_Toc510434310"/>
      <w:bookmarkStart w:id="33" w:name="_Toc510434466"/>
      <w:bookmarkStart w:id="34" w:name="_Toc510434697"/>
      <w:bookmarkStart w:id="35" w:name="_Toc510434762"/>
      <w:bookmarkStart w:id="36" w:name="_Toc510434942"/>
      <w:r w:rsidRPr="00FD052F">
        <w:rPr>
          <w:rFonts w:asciiTheme="minorHAnsi" w:hAnsiTheme="minorHAnsi" w:cstheme="minorHAnsi"/>
          <w:sz w:val="22"/>
          <w:szCs w:val="22"/>
        </w:rPr>
        <w:t>Architecture</w:t>
      </w:r>
      <w:bookmarkEnd w:id="22"/>
    </w:p>
    <w:p w14:paraId="0456ED20" w14:textId="42D9BDF8" w:rsidR="0065338A" w:rsidRPr="00FD052F" w:rsidRDefault="0065338A" w:rsidP="0065338A">
      <w:pPr>
        <w:rPr>
          <w:rFonts w:asciiTheme="minorHAnsi" w:hAnsiTheme="minorHAnsi" w:cstheme="minorHAnsi"/>
        </w:rPr>
      </w:pPr>
    </w:p>
    <w:p w14:paraId="3659B7F3" w14:textId="52BBFDC1" w:rsidR="0065338A" w:rsidRDefault="0065338A" w:rsidP="001A6862">
      <w:pPr>
        <w:rPr>
          <w:rFonts w:asciiTheme="minorHAnsi" w:hAnsiTheme="minorHAnsi" w:cstheme="minorHAnsi"/>
          <w:sz w:val="20"/>
          <w:szCs w:val="20"/>
        </w:rPr>
      </w:pPr>
      <w:r w:rsidRPr="00FD052F">
        <w:rPr>
          <w:rFonts w:asciiTheme="minorHAnsi" w:hAnsiTheme="minorHAnsi" w:cstheme="minorHAnsi"/>
          <w:sz w:val="20"/>
          <w:szCs w:val="20"/>
        </w:rPr>
        <w:t>The following diagram depicts a high level view of the target state architecture.</w:t>
      </w:r>
    </w:p>
    <w:p w14:paraId="1102AE5B" w14:textId="77777777" w:rsidR="00886BB2" w:rsidRPr="00FD052F" w:rsidRDefault="00886BB2" w:rsidP="001A6862">
      <w:pPr>
        <w:rPr>
          <w:rFonts w:asciiTheme="minorHAnsi" w:hAnsiTheme="minorHAnsi" w:cstheme="minorHAnsi"/>
          <w:sz w:val="20"/>
          <w:szCs w:val="20"/>
        </w:rPr>
      </w:pPr>
    </w:p>
    <w:p w14:paraId="258F5392" w14:textId="77777777" w:rsidR="0065338A" w:rsidRPr="00FD052F" w:rsidRDefault="0065338A" w:rsidP="0065338A">
      <w:pPr>
        <w:rPr>
          <w:rFonts w:asciiTheme="minorHAnsi" w:hAnsiTheme="minorHAnsi" w:cstheme="minorHAnsi"/>
          <w:sz w:val="20"/>
          <w:szCs w:val="20"/>
        </w:rPr>
      </w:pPr>
    </w:p>
    <w:p w14:paraId="1DCA6C8A" w14:textId="5CA0336E" w:rsidR="0065338A" w:rsidRPr="00FD052F" w:rsidRDefault="00B60D8E" w:rsidP="00B3476B">
      <w:pPr>
        <w:jc w:val="center"/>
        <w:rPr>
          <w:rFonts w:asciiTheme="minorHAnsi" w:hAnsiTheme="minorHAnsi" w:cstheme="minorHAnsi"/>
        </w:rPr>
      </w:pPr>
      <w:r>
        <w:rPr>
          <w:rFonts w:asciiTheme="minorHAnsi" w:hAnsiTheme="minorHAnsi" w:cstheme="minorHAnsi"/>
          <w:noProof/>
        </w:rPr>
        <w:drawing>
          <wp:inline distT="0" distB="0" distL="0" distR="0" wp14:anchorId="08E1DEE7" wp14:editId="5A1E1A42">
            <wp:extent cx="6188710" cy="3032125"/>
            <wp:effectExtent l="12700" t="12700" r="8890" b="1587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3032125"/>
                    </a:xfrm>
                    <a:prstGeom prst="rect">
                      <a:avLst/>
                    </a:prstGeom>
                    <a:ln>
                      <a:solidFill>
                        <a:schemeClr val="tx1">
                          <a:lumMod val="50000"/>
                          <a:lumOff val="50000"/>
                        </a:schemeClr>
                      </a:solidFill>
                    </a:ln>
                  </pic:spPr>
                </pic:pic>
              </a:graphicData>
            </a:graphic>
          </wp:inline>
        </w:drawing>
      </w:r>
    </w:p>
    <w:p w14:paraId="1A3562B5" w14:textId="04C321D8" w:rsidR="0065338A" w:rsidRPr="00FD052F" w:rsidRDefault="0065338A" w:rsidP="0065338A">
      <w:pPr>
        <w:jc w:val="center"/>
        <w:rPr>
          <w:rFonts w:asciiTheme="minorHAnsi" w:hAnsiTheme="minorHAnsi" w:cstheme="minorHAnsi"/>
        </w:rPr>
      </w:pPr>
    </w:p>
    <w:p w14:paraId="0286FDAF" w14:textId="77777777" w:rsidR="0065338A" w:rsidRPr="00FD052F" w:rsidRDefault="0065338A" w:rsidP="0065338A">
      <w:pPr>
        <w:pStyle w:val="Style1"/>
        <w:ind w:left="360"/>
        <w:rPr>
          <w:rFonts w:asciiTheme="minorHAnsi" w:hAnsiTheme="minorHAnsi" w:cstheme="minorHAnsi"/>
          <w:b/>
          <w:sz w:val="20"/>
          <w:szCs w:val="20"/>
        </w:rPr>
      </w:pPr>
      <w:r w:rsidRPr="00FD052F">
        <w:rPr>
          <w:rFonts w:asciiTheme="minorHAnsi" w:hAnsiTheme="minorHAnsi" w:cstheme="minorHAnsi"/>
          <w:b/>
          <w:sz w:val="20"/>
          <w:szCs w:val="20"/>
        </w:rPr>
        <w:t>Layer Description</w:t>
      </w:r>
    </w:p>
    <w:p w14:paraId="0FBEC8CA" w14:textId="77777777" w:rsidR="0065338A" w:rsidRPr="00FD052F" w:rsidRDefault="0065338A" w:rsidP="0065338A">
      <w:pPr>
        <w:pStyle w:val="Style1"/>
        <w:ind w:left="360"/>
        <w:rPr>
          <w:rFonts w:asciiTheme="minorHAnsi" w:hAnsiTheme="minorHAnsi" w:cstheme="minorHAnsi"/>
          <w:b/>
          <w:sz w:val="20"/>
          <w:szCs w:val="20"/>
        </w:rPr>
      </w:pPr>
    </w:p>
    <w:p w14:paraId="2529B94A" w14:textId="77777777" w:rsidR="0065338A" w:rsidRPr="00FD052F" w:rsidRDefault="0065338A" w:rsidP="0065338A">
      <w:pPr>
        <w:pStyle w:val="Style1"/>
        <w:ind w:left="360"/>
        <w:rPr>
          <w:rFonts w:asciiTheme="minorHAnsi" w:hAnsiTheme="minorHAnsi" w:cstheme="minorHAnsi"/>
          <w:b/>
          <w:bCs/>
          <w:i/>
          <w:iCs/>
          <w:sz w:val="20"/>
          <w:szCs w:val="20"/>
        </w:rPr>
      </w:pPr>
      <w:r w:rsidRPr="00FD052F">
        <w:rPr>
          <w:rFonts w:asciiTheme="minorHAnsi" w:hAnsiTheme="minorHAnsi" w:cstheme="minorHAnsi"/>
          <w:b/>
          <w:bCs/>
          <w:i/>
          <w:iCs/>
          <w:sz w:val="20"/>
          <w:szCs w:val="20"/>
        </w:rPr>
        <w:t>UI/UX layer</w:t>
      </w:r>
    </w:p>
    <w:p w14:paraId="4CB61670" w14:textId="70382EB5" w:rsidR="0065338A" w:rsidRDefault="0070581A" w:rsidP="0065338A">
      <w:pPr>
        <w:pStyle w:val="Style1"/>
        <w:ind w:left="360"/>
        <w:rPr>
          <w:rFonts w:asciiTheme="minorHAnsi" w:hAnsiTheme="minorHAnsi" w:cstheme="minorHAnsi"/>
          <w:sz w:val="21"/>
          <w:szCs w:val="21"/>
        </w:rPr>
      </w:pPr>
      <w:r>
        <w:rPr>
          <w:rFonts w:asciiTheme="minorHAnsi" w:hAnsiTheme="minorHAnsi" w:cstheme="minorHAnsi"/>
          <w:sz w:val="21"/>
          <w:szCs w:val="21"/>
        </w:rPr>
        <w:t>The UI/UX layer represent systems of interaction available to Parivartan system users through various channels like Web, mobile, chatbot. The Web application is built with Responsive Web Design principles using Angular 8 framework. It enables web pages to be rendered adjusted automatically for various form factors and devices on which they are viewed. ReactNative is the framework used for mobile app development as it provides more native experience to users.</w:t>
      </w:r>
    </w:p>
    <w:p w14:paraId="3664C1A7" w14:textId="77777777" w:rsidR="0070581A" w:rsidRDefault="0070581A" w:rsidP="0065338A">
      <w:pPr>
        <w:pStyle w:val="Style1"/>
        <w:ind w:left="360"/>
        <w:rPr>
          <w:rFonts w:asciiTheme="minorHAnsi" w:hAnsiTheme="minorHAnsi" w:cstheme="minorHAnsi"/>
          <w:sz w:val="21"/>
          <w:szCs w:val="21"/>
        </w:rPr>
      </w:pPr>
    </w:p>
    <w:p w14:paraId="1251E504" w14:textId="61179E32" w:rsidR="00EA2DD9" w:rsidRDefault="00104D02" w:rsidP="0065338A">
      <w:pPr>
        <w:pStyle w:val="Style1"/>
        <w:ind w:left="360"/>
        <w:rPr>
          <w:rFonts w:asciiTheme="minorHAnsi" w:hAnsiTheme="minorHAnsi" w:cstheme="minorHAnsi"/>
          <w:b/>
          <w:bCs/>
          <w:i/>
          <w:iCs/>
          <w:sz w:val="20"/>
          <w:szCs w:val="20"/>
        </w:rPr>
      </w:pPr>
      <w:r>
        <w:rPr>
          <w:rFonts w:asciiTheme="minorHAnsi" w:hAnsiTheme="minorHAnsi" w:cstheme="minorHAnsi"/>
          <w:b/>
          <w:bCs/>
          <w:i/>
          <w:iCs/>
          <w:sz w:val="20"/>
          <w:szCs w:val="20"/>
        </w:rPr>
        <w:t xml:space="preserve">Apigee </w:t>
      </w:r>
      <w:r w:rsidR="00EA2DD9" w:rsidRPr="00EA2DD9">
        <w:rPr>
          <w:rFonts w:asciiTheme="minorHAnsi" w:hAnsiTheme="minorHAnsi" w:cstheme="minorHAnsi"/>
          <w:b/>
          <w:bCs/>
          <w:i/>
          <w:iCs/>
          <w:sz w:val="20"/>
          <w:szCs w:val="20"/>
        </w:rPr>
        <w:t>API Gateway</w:t>
      </w:r>
    </w:p>
    <w:p w14:paraId="25562C34" w14:textId="1365AFDD" w:rsidR="00EA2DD9" w:rsidRDefault="00EA2DD9" w:rsidP="0065338A">
      <w:pPr>
        <w:pStyle w:val="Style1"/>
        <w:ind w:left="360"/>
        <w:rPr>
          <w:rFonts w:asciiTheme="minorHAnsi" w:hAnsiTheme="minorHAnsi" w:cstheme="minorHAnsi"/>
          <w:sz w:val="21"/>
          <w:szCs w:val="21"/>
        </w:rPr>
      </w:pPr>
      <w:r w:rsidRPr="00C61C85">
        <w:rPr>
          <w:rFonts w:asciiTheme="minorHAnsi" w:hAnsiTheme="minorHAnsi" w:cstheme="minorHAnsi"/>
          <w:sz w:val="21"/>
          <w:szCs w:val="21"/>
        </w:rPr>
        <w:t xml:space="preserve">The API Gateway </w:t>
      </w:r>
      <w:r w:rsidR="0070581A" w:rsidRPr="00C61C85">
        <w:rPr>
          <w:rFonts w:asciiTheme="minorHAnsi" w:hAnsiTheme="minorHAnsi" w:cstheme="minorHAnsi"/>
          <w:sz w:val="21"/>
          <w:szCs w:val="21"/>
        </w:rPr>
        <w:t xml:space="preserve">implemented using Apigee </w:t>
      </w:r>
      <w:r w:rsidRPr="00C61C85">
        <w:rPr>
          <w:rFonts w:asciiTheme="minorHAnsi" w:hAnsiTheme="minorHAnsi" w:cstheme="minorHAnsi"/>
          <w:sz w:val="21"/>
          <w:szCs w:val="21"/>
        </w:rPr>
        <w:t>abstracts all microservices invocation by providing REST endpoints for channel apps to invoke. The Gateway layer implements security, throttling, Quota, Caching and other policies and routes the authorized</w:t>
      </w:r>
      <w:r w:rsidR="0070581A" w:rsidRPr="00C61C85">
        <w:rPr>
          <w:rFonts w:asciiTheme="minorHAnsi" w:hAnsiTheme="minorHAnsi" w:cstheme="minorHAnsi"/>
          <w:sz w:val="21"/>
          <w:szCs w:val="21"/>
        </w:rPr>
        <w:t xml:space="preserve">. The Gateway implements oAuth2 token generation for different grant types and integrates to Parivartan </w:t>
      </w:r>
      <w:r w:rsidR="00FF4C00">
        <w:rPr>
          <w:rFonts w:asciiTheme="minorHAnsi" w:hAnsiTheme="minorHAnsi" w:cstheme="minorHAnsi"/>
          <w:sz w:val="21"/>
          <w:szCs w:val="21"/>
        </w:rPr>
        <w:t>authentication microservice</w:t>
      </w:r>
      <w:r w:rsidR="0070581A" w:rsidRPr="00C61C85">
        <w:rPr>
          <w:rFonts w:asciiTheme="minorHAnsi" w:hAnsiTheme="minorHAnsi" w:cstheme="minorHAnsi"/>
          <w:sz w:val="21"/>
          <w:szCs w:val="21"/>
        </w:rPr>
        <w:t xml:space="preserve"> which acts as the auth server. The tokens generated are passed to client application who pass them in HTTP headers for validation by Apigee before requests are forwarded to microservices.</w:t>
      </w:r>
    </w:p>
    <w:p w14:paraId="477855BB" w14:textId="7AAD0A84" w:rsidR="00396DEB" w:rsidRPr="00396DEB" w:rsidRDefault="00396DEB" w:rsidP="00396DEB">
      <w:pPr>
        <w:pStyle w:val="Style1"/>
        <w:ind w:left="720"/>
        <w:rPr>
          <w:rFonts w:asciiTheme="minorHAnsi" w:hAnsiTheme="minorHAnsi" w:cstheme="minorHAnsi"/>
          <w:b/>
          <w:bCs/>
          <w:sz w:val="18"/>
          <w:szCs w:val="18"/>
        </w:rPr>
      </w:pPr>
      <w:r w:rsidRPr="00396DEB">
        <w:rPr>
          <w:rFonts w:asciiTheme="minorHAnsi" w:hAnsiTheme="minorHAnsi" w:cstheme="minorHAnsi"/>
          <w:b/>
          <w:bCs/>
          <w:sz w:val="18"/>
          <w:szCs w:val="18"/>
        </w:rPr>
        <w:t>Key Capabilities of API Management Platform</w:t>
      </w:r>
    </w:p>
    <w:tbl>
      <w:tblPr>
        <w:tblStyle w:val="WBPOTable"/>
        <w:tblW w:w="0" w:type="auto"/>
        <w:tblInd w:w="612" w:type="dxa"/>
        <w:tblLook w:val="04A0" w:firstRow="1" w:lastRow="0" w:firstColumn="1" w:lastColumn="0" w:noHBand="0" w:noVBand="1"/>
      </w:tblPr>
      <w:tblGrid>
        <w:gridCol w:w="2155"/>
        <w:gridCol w:w="3859"/>
        <w:gridCol w:w="2976"/>
      </w:tblGrid>
      <w:tr w:rsidR="00396DEB" w14:paraId="092F465D" w14:textId="77777777" w:rsidTr="00396DEB">
        <w:trPr>
          <w:cnfStyle w:val="100000000000" w:firstRow="1" w:lastRow="0" w:firstColumn="0" w:lastColumn="0" w:oddVBand="0" w:evenVBand="0" w:oddHBand="0" w:evenHBand="0" w:firstRowFirstColumn="0" w:firstRowLastColumn="0" w:lastRowFirstColumn="0" w:lastRowLastColumn="0"/>
        </w:trPr>
        <w:tc>
          <w:tcPr>
            <w:tcW w:w="2155" w:type="dxa"/>
          </w:tcPr>
          <w:p w14:paraId="206EE82B" w14:textId="77777777" w:rsidR="00396DEB" w:rsidRPr="004B483B" w:rsidRDefault="00396DEB" w:rsidP="0046485D">
            <w:pPr>
              <w:jc w:val="center"/>
              <w:rPr>
                <w:rFonts w:asciiTheme="minorHAnsi" w:hAnsiTheme="minorHAnsi" w:cstheme="minorBidi"/>
                <w:b w:val="0"/>
                <w:bCs/>
                <w:color w:val="000000" w:themeColor="text1"/>
                <w:sz w:val="15"/>
                <w:szCs w:val="15"/>
              </w:rPr>
            </w:pPr>
            <w:r w:rsidRPr="004B483B">
              <w:rPr>
                <w:rFonts w:asciiTheme="minorHAnsi" w:hAnsiTheme="minorHAnsi"/>
                <w:bCs/>
                <w:sz w:val="15"/>
                <w:szCs w:val="15"/>
              </w:rPr>
              <w:t>Feature</w:t>
            </w:r>
          </w:p>
        </w:tc>
        <w:tc>
          <w:tcPr>
            <w:tcW w:w="3859" w:type="dxa"/>
          </w:tcPr>
          <w:p w14:paraId="59CD8320" w14:textId="77777777" w:rsidR="00396DEB" w:rsidRPr="004B483B" w:rsidRDefault="00396DEB" w:rsidP="0046485D">
            <w:pPr>
              <w:jc w:val="center"/>
              <w:rPr>
                <w:rFonts w:asciiTheme="minorHAnsi" w:hAnsiTheme="minorHAnsi" w:cstheme="minorBidi"/>
                <w:b w:val="0"/>
                <w:bCs/>
                <w:color w:val="000000" w:themeColor="text1"/>
                <w:sz w:val="15"/>
                <w:szCs w:val="15"/>
              </w:rPr>
            </w:pPr>
            <w:r w:rsidRPr="004B483B">
              <w:rPr>
                <w:rFonts w:asciiTheme="minorHAnsi" w:hAnsiTheme="minorHAnsi"/>
                <w:bCs/>
                <w:sz w:val="15"/>
                <w:szCs w:val="15"/>
              </w:rPr>
              <w:t>Apigee</w:t>
            </w:r>
          </w:p>
        </w:tc>
        <w:tc>
          <w:tcPr>
            <w:tcW w:w="2976" w:type="dxa"/>
          </w:tcPr>
          <w:p w14:paraId="3C2C43BC" w14:textId="77777777" w:rsidR="00396DEB" w:rsidRPr="004B483B" w:rsidRDefault="00396DEB" w:rsidP="0046485D">
            <w:pPr>
              <w:jc w:val="center"/>
              <w:rPr>
                <w:rFonts w:asciiTheme="minorHAnsi" w:hAnsiTheme="minorHAnsi" w:cstheme="minorBidi"/>
                <w:b w:val="0"/>
                <w:bCs/>
                <w:color w:val="000000" w:themeColor="text1"/>
                <w:sz w:val="15"/>
                <w:szCs w:val="15"/>
              </w:rPr>
            </w:pPr>
            <w:r w:rsidRPr="00816CD6">
              <w:rPr>
                <w:rFonts w:asciiTheme="minorHAnsi" w:hAnsiTheme="minorHAnsi" w:cstheme="minorBidi"/>
                <w:bCs/>
                <w:color w:val="FFFFFF" w:themeColor="background1"/>
                <w:sz w:val="15"/>
                <w:szCs w:val="15"/>
              </w:rPr>
              <w:t>Benefits</w:t>
            </w:r>
          </w:p>
        </w:tc>
      </w:tr>
      <w:tr w:rsidR="00396DEB" w14:paraId="4D5B8CF8" w14:textId="77777777" w:rsidTr="00396DEB">
        <w:tc>
          <w:tcPr>
            <w:tcW w:w="2155" w:type="dxa"/>
          </w:tcPr>
          <w:p w14:paraId="75AB00B3" w14:textId="77777777" w:rsidR="00396DEB" w:rsidRPr="004B483B" w:rsidRDefault="00396DEB" w:rsidP="0046485D">
            <w:pPr>
              <w:rPr>
                <w:rFonts w:asciiTheme="minorHAnsi" w:hAnsiTheme="minorHAnsi" w:cstheme="minorHAnsi"/>
                <w:b/>
                <w:bCs/>
                <w:color w:val="000000" w:themeColor="text1"/>
                <w:sz w:val="15"/>
                <w:szCs w:val="15"/>
              </w:rPr>
            </w:pPr>
            <w:r w:rsidRPr="004B483B">
              <w:rPr>
                <w:rFonts w:asciiTheme="minorHAnsi" w:hAnsiTheme="minorHAnsi" w:cstheme="minorHAnsi"/>
                <w:color w:val="000000"/>
                <w:sz w:val="15"/>
                <w:szCs w:val="15"/>
              </w:rPr>
              <w:t>Simplified application development</w:t>
            </w:r>
          </w:p>
        </w:tc>
        <w:tc>
          <w:tcPr>
            <w:tcW w:w="3859" w:type="dxa"/>
          </w:tcPr>
          <w:p w14:paraId="3C46C598" w14:textId="77777777" w:rsidR="00396DEB" w:rsidRPr="004B483B" w:rsidRDefault="00396DEB" w:rsidP="0046485D">
            <w:pPr>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C</w:t>
            </w:r>
            <w:r w:rsidRPr="004B483B">
              <w:rPr>
                <w:rFonts w:asciiTheme="minorHAnsi" w:hAnsiTheme="minorHAnsi" w:cstheme="minorHAnsi"/>
                <w:color w:val="000000" w:themeColor="text1"/>
                <w:sz w:val="15"/>
                <w:szCs w:val="15"/>
              </w:rPr>
              <w:t xml:space="preserve">an create APIs quickly from existing data and services. It provides zero downtime to use those APIs, so the APIs are ready to use. Using following methods, </w:t>
            </w:r>
            <w:r>
              <w:rPr>
                <w:rFonts w:asciiTheme="minorHAnsi" w:hAnsiTheme="minorHAnsi" w:cstheme="minorHAnsi"/>
                <w:color w:val="000000" w:themeColor="text1"/>
                <w:sz w:val="15"/>
                <w:szCs w:val="15"/>
              </w:rPr>
              <w:t>c</w:t>
            </w:r>
            <w:r w:rsidRPr="004B483B">
              <w:rPr>
                <w:rFonts w:asciiTheme="minorHAnsi" w:hAnsiTheme="minorHAnsi" w:cstheme="minorHAnsi"/>
                <w:color w:val="000000" w:themeColor="text1"/>
                <w:sz w:val="15"/>
                <w:szCs w:val="15"/>
              </w:rPr>
              <w:t>an create API</w:t>
            </w:r>
            <w:r>
              <w:rPr>
                <w:rFonts w:asciiTheme="minorHAnsi" w:hAnsiTheme="minorHAnsi" w:cstheme="minorHAnsi"/>
                <w:color w:val="000000" w:themeColor="text1"/>
                <w:sz w:val="15"/>
                <w:szCs w:val="15"/>
              </w:rPr>
              <w:t xml:space="preserve"> proxies</w:t>
            </w:r>
            <w:r w:rsidRPr="004B483B">
              <w:rPr>
                <w:rFonts w:asciiTheme="minorHAnsi" w:hAnsiTheme="minorHAnsi" w:cstheme="minorHAnsi"/>
                <w:color w:val="000000" w:themeColor="text1"/>
                <w:sz w:val="15"/>
                <w:szCs w:val="15"/>
              </w:rPr>
              <w:t xml:space="preserve"> in Apigee environment like import</w:t>
            </w:r>
            <w:r>
              <w:rPr>
                <w:rFonts w:asciiTheme="minorHAnsi" w:hAnsiTheme="minorHAnsi" w:cstheme="minorHAnsi"/>
                <w:color w:val="000000" w:themeColor="text1"/>
                <w:sz w:val="15"/>
                <w:szCs w:val="15"/>
              </w:rPr>
              <w:t>ing</w:t>
            </w:r>
            <w:r w:rsidRPr="004B483B">
              <w:rPr>
                <w:rFonts w:asciiTheme="minorHAnsi" w:hAnsiTheme="minorHAnsi" w:cstheme="minorHAnsi"/>
                <w:color w:val="000000" w:themeColor="text1"/>
                <w:sz w:val="15"/>
                <w:szCs w:val="15"/>
              </w:rPr>
              <w:t xml:space="preserve"> swagger file, using Java maven plugin or create an API Proxy using Apigee UI</w:t>
            </w:r>
          </w:p>
        </w:tc>
        <w:tc>
          <w:tcPr>
            <w:tcW w:w="2976" w:type="dxa"/>
          </w:tcPr>
          <w:p w14:paraId="021727B9" w14:textId="4BF70039" w:rsidR="00396DEB" w:rsidRPr="004B483B" w:rsidRDefault="00396DEB" w:rsidP="0046485D">
            <w:pPr>
              <w:rPr>
                <w:rFonts w:asciiTheme="minorHAnsi" w:hAnsiTheme="minorHAnsi" w:cstheme="minorHAnsi"/>
                <w:color w:val="000000" w:themeColor="text1"/>
                <w:sz w:val="15"/>
                <w:szCs w:val="15"/>
              </w:rPr>
            </w:pPr>
            <w:r w:rsidRPr="004B483B">
              <w:rPr>
                <w:rFonts w:asciiTheme="minorHAnsi" w:hAnsiTheme="minorHAnsi" w:cstheme="minorHAnsi"/>
                <w:color w:val="000000" w:themeColor="text1"/>
                <w:sz w:val="15"/>
                <w:szCs w:val="15"/>
              </w:rPr>
              <w:t>It speed up the API creation and deployment</w:t>
            </w:r>
            <w:r w:rsidR="00F96FCE">
              <w:rPr>
                <w:rFonts w:asciiTheme="minorHAnsi" w:hAnsiTheme="minorHAnsi" w:cstheme="minorHAnsi"/>
                <w:color w:val="000000" w:themeColor="text1"/>
                <w:sz w:val="15"/>
                <w:szCs w:val="15"/>
              </w:rPr>
              <w:t xml:space="preserve"> and provides segregation of concerns and modularity</w:t>
            </w:r>
          </w:p>
        </w:tc>
      </w:tr>
      <w:tr w:rsidR="00396DEB" w14:paraId="621B3C3C" w14:textId="77777777" w:rsidTr="00396DEB">
        <w:tc>
          <w:tcPr>
            <w:tcW w:w="2155" w:type="dxa"/>
          </w:tcPr>
          <w:p w14:paraId="4C3BD8BE" w14:textId="77777777" w:rsidR="00396DEB" w:rsidRPr="004B483B" w:rsidRDefault="00396DEB" w:rsidP="0046485D">
            <w:pPr>
              <w:rPr>
                <w:rFonts w:asciiTheme="minorHAnsi" w:hAnsiTheme="minorHAnsi" w:cstheme="minorHAnsi"/>
                <w:color w:val="000000"/>
                <w:sz w:val="15"/>
                <w:szCs w:val="15"/>
              </w:rPr>
            </w:pPr>
            <w:r w:rsidRPr="004B483B">
              <w:rPr>
                <w:rFonts w:asciiTheme="minorHAnsi" w:hAnsiTheme="minorHAnsi" w:cstheme="minorHAnsi"/>
                <w:color w:val="000000"/>
                <w:sz w:val="15"/>
                <w:szCs w:val="15"/>
              </w:rPr>
              <w:t>Secure and scale</w:t>
            </w:r>
          </w:p>
        </w:tc>
        <w:tc>
          <w:tcPr>
            <w:tcW w:w="3859" w:type="dxa"/>
          </w:tcPr>
          <w:p w14:paraId="2EF6C8EA" w14:textId="77777777" w:rsidR="00396DEB" w:rsidRPr="00805B09" w:rsidRDefault="00396DEB" w:rsidP="0046485D">
            <w:pPr>
              <w:rPr>
                <w:rFonts w:asciiTheme="minorHAnsi" w:hAnsiTheme="minorHAnsi" w:cstheme="minorHAnsi"/>
                <w:color w:val="000000"/>
                <w:sz w:val="15"/>
                <w:szCs w:val="15"/>
              </w:rPr>
            </w:pPr>
            <w:r w:rsidRPr="004B483B">
              <w:rPr>
                <w:rFonts w:asciiTheme="minorHAnsi" w:hAnsiTheme="minorHAnsi" w:cstheme="minorHAnsi"/>
                <w:color w:val="000000"/>
                <w:sz w:val="15"/>
                <w:szCs w:val="15"/>
              </w:rPr>
              <w:t xml:space="preserve">Manage access to APIs with security features that protect - with configurable policies like OAuth, Spike Arrest, XML/JSON threat protection, Regular Expression, </w:t>
            </w:r>
            <w:r>
              <w:rPr>
                <w:rFonts w:asciiTheme="minorHAnsi" w:hAnsiTheme="minorHAnsi" w:cstheme="minorHAnsi"/>
                <w:color w:val="000000"/>
                <w:sz w:val="15"/>
                <w:szCs w:val="15"/>
              </w:rPr>
              <w:t>V</w:t>
            </w:r>
            <w:r w:rsidRPr="004B483B">
              <w:rPr>
                <w:rFonts w:asciiTheme="minorHAnsi" w:hAnsiTheme="minorHAnsi" w:cstheme="minorHAnsi"/>
                <w:color w:val="000000"/>
                <w:sz w:val="15"/>
                <w:szCs w:val="15"/>
              </w:rPr>
              <w:t xml:space="preserve">erify </w:t>
            </w:r>
            <w:r w:rsidRPr="004B483B">
              <w:rPr>
                <w:rFonts w:asciiTheme="minorHAnsi" w:hAnsiTheme="minorHAnsi" w:cstheme="minorHAnsi"/>
                <w:color w:val="000000"/>
                <w:sz w:val="15"/>
                <w:szCs w:val="15"/>
              </w:rPr>
              <w:lastRenderedPageBreak/>
              <w:t>access token, access control, Extraction Variable, Assign message, and SAML assertions.</w:t>
            </w:r>
          </w:p>
        </w:tc>
        <w:tc>
          <w:tcPr>
            <w:tcW w:w="2976" w:type="dxa"/>
          </w:tcPr>
          <w:p w14:paraId="4C869552" w14:textId="77777777" w:rsidR="00396DEB" w:rsidRPr="004B483B" w:rsidRDefault="00396DEB" w:rsidP="0046485D">
            <w:pPr>
              <w:rPr>
                <w:rFonts w:asciiTheme="minorHAnsi" w:hAnsiTheme="minorHAnsi" w:cstheme="minorHAnsi"/>
                <w:color w:val="000000" w:themeColor="text1"/>
                <w:sz w:val="15"/>
                <w:szCs w:val="15"/>
              </w:rPr>
            </w:pPr>
            <w:r w:rsidRPr="004B483B">
              <w:rPr>
                <w:rFonts w:asciiTheme="minorHAnsi" w:hAnsiTheme="minorHAnsi" w:cstheme="minorHAnsi"/>
                <w:color w:val="000000" w:themeColor="text1"/>
                <w:sz w:val="15"/>
                <w:szCs w:val="15"/>
              </w:rPr>
              <w:lastRenderedPageBreak/>
              <w:t xml:space="preserve">Apigee build trust and engagement with secure assets in your API program. It provides the protection against the hackers, bots, and other suspicious attacks </w:t>
            </w:r>
          </w:p>
        </w:tc>
      </w:tr>
      <w:tr w:rsidR="00396DEB" w14:paraId="4775E3D0" w14:textId="77777777" w:rsidTr="00396DEB">
        <w:tc>
          <w:tcPr>
            <w:tcW w:w="2155" w:type="dxa"/>
          </w:tcPr>
          <w:p w14:paraId="49E2B4A5" w14:textId="77777777" w:rsidR="00396DEB" w:rsidRPr="004B483B" w:rsidRDefault="00396DEB" w:rsidP="0046485D">
            <w:pPr>
              <w:rPr>
                <w:rFonts w:asciiTheme="minorHAnsi" w:hAnsiTheme="minorHAnsi" w:cstheme="minorHAnsi"/>
                <w:b/>
                <w:bCs/>
                <w:color w:val="000000" w:themeColor="text1"/>
                <w:sz w:val="15"/>
                <w:szCs w:val="15"/>
              </w:rPr>
            </w:pPr>
            <w:r w:rsidRPr="004B483B">
              <w:rPr>
                <w:rFonts w:asciiTheme="minorHAnsi" w:hAnsiTheme="minorHAnsi" w:cstheme="minorHAnsi"/>
                <w:color w:val="000000"/>
                <w:sz w:val="15"/>
                <w:szCs w:val="15"/>
              </w:rPr>
              <w:t>Reporting and monitoring</w:t>
            </w:r>
          </w:p>
        </w:tc>
        <w:tc>
          <w:tcPr>
            <w:tcW w:w="3859" w:type="dxa"/>
          </w:tcPr>
          <w:p w14:paraId="1938F888" w14:textId="77777777" w:rsidR="00396DEB" w:rsidRPr="004B483B" w:rsidRDefault="00396DEB" w:rsidP="0046485D">
            <w:pPr>
              <w:rPr>
                <w:rFonts w:asciiTheme="minorHAnsi" w:hAnsiTheme="minorHAnsi" w:cstheme="minorHAnsi"/>
                <w:color w:val="000000" w:themeColor="text1"/>
                <w:sz w:val="15"/>
                <w:szCs w:val="15"/>
              </w:rPr>
            </w:pPr>
            <w:r w:rsidRPr="004B483B">
              <w:rPr>
                <w:rFonts w:asciiTheme="minorHAnsi" w:hAnsiTheme="minorHAnsi" w:cstheme="minorHAnsi"/>
                <w:color w:val="000000" w:themeColor="text1"/>
                <w:sz w:val="15"/>
                <w:szCs w:val="15"/>
              </w:rPr>
              <w:t>Apigee Analytics, it’s an inbuilt feature. It provides us the API performance, traffic consumption, developer engagement, API error details etc. and</w:t>
            </w:r>
            <w:r>
              <w:rPr>
                <w:rFonts w:asciiTheme="minorHAnsi" w:hAnsiTheme="minorHAnsi" w:cstheme="minorHAnsi"/>
                <w:color w:val="000000" w:themeColor="text1"/>
                <w:sz w:val="15"/>
                <w:szCs w:val="15"/>
              </w:rPr>
              <w:t xml:space="preserve"> able to</w:t>
            </w:r>
            <w:r w:rsidRPr="004B483B">
              <w:rPr>
                <w:rFonts w:asciiTheme="minorHAnsi" w:hAnsiTheme="minorHAnsi" w:cstheme="minorHAnsi"/>
                <w:color w:val="000000" w:themeColor="text1"/>
                <w:sz w:val="15"/>
                <w:szCs w:val="15"/>
              </w:rPr>
              <w:t xml:space="preserve"> generate a custom report</w:t>
            </w:r>
          </w:p>
        </w:tc>
        <w:tc>
          <w:tcPr>
            <w:tcW w:w="2976" w:type="dxa"/>
          </w:tcPr>
          <w:p w14:paraId="39A34409" w14:textId="77777777" w:rsidR="00396DEB" w:rsidRPr="004B483B" w:rsidRDefault="00396DEB" w:rsidP="0046485D">
            <w:pPr>
              <w:rPr>
                <w:rFonts w:asciiTheme="minorHAnsi" w:hAnsiTheme="minorHAnsi" w:cstheme="minorHAnsi"/>
                <w:color w:val="000000" w:themeColor="text1"/>
                <w:sz w:val="15"/>
                <w:szCs w:val="15"/>
              </w:rPr>
            </w:pPr>
            <w:r w:rsidRPr="004B483B">
              <w:rPr>
                <w:rFonts w:asciiTheme="minorHAnsi" w:hAnsiTheme="minorHAnsi" w:cstheme="minorHAnsi"/>
                <w:color w:val="000000" w:themeColor="text1"/>
                <w:sz w:val="15"/>
                <w:szCs w:val="15"/>
              </w:rPr>
              <w:t>Using this feature, can monitor all microservices closely</w:t>
            </w:r>
          </w:p>
        </w:tc>
      </w:tr>
      <w:tr w:rsidR="00396DEB" w14:paraId="556D3C53" w14:textId="77777777" w:rsidTr="00396DEB">
        <w:tc>
          <w:tcPr>
            <w:tcW w:w="2155" w:type="dxa"/>
          </w:tcPr>
          <w:p w14:paraId="10B1748A" w14:textId="77777777" w:rsidR="00396DEB" w:rsidRPr="004B483B" w:rsidRDefault="00396DEB" w:rsidP="0046485D">
            <w:pPr>
              <w:rPr>
                <w:rFonts w:asciiTheme="minorHAnsi" w:hAnsiTheme="minorHAnsi" w:cstheme="minorHAnsi"/>
                <w:b/>
                <w:bCs/>
                <w:color w:val="000000" w:themeColor="text1"/>
                <w:sz w:val="15"/>
                <w:szCs w:val="15"/>
              </w:rPr>
            </w:pPr>
            <w:r w:rsidRPr="004B483B">
              <w:rPr>
                <w:rFonts w:asciiTheme="minorHAnsi" w:hAnsiTheme="minorHAnsi" w:cstheme="minorHAnsi"/>
                <w:color w:val="000000"/>
                <w:sz w:val="15"/>
                <w:szCs w:val="15"/>
              </w:rPr>
              <w:t>Improve developer productivity</w:t>
            </w:r>
          </w:p>
        </w:tc>
        <w:tc>
          <w:tcPr>
            <w:tcW w:w="3859" w:type="dxa"/>
          </w:tcPr>
          <w:p w14:paraId="02D07AAC" w14:textId="77777777" w:rsidR="00396DEB" w:rsidRPr="004B483B" w:rsidRDefault="00396DEB" w:rsidP="0046485D">
            <w:pPr>
              <w:rPr>
                <w:rFonts w:asciiTheme="minorHAnsi" w:hAnsiTheme="minorHAnsi" w:cstheme="minorHAnsi"/>
                <w:b/>
                <w:bCs/>
                <w:color w:val="000000" w:themeColor="text1"/>
                <w:sz w:val="15"/>
                <w:szCs w:val="15"/>
              </w:rPr>
            </w:pPr>
            <w:r w:rsidRPr="004B483B">
              <w:rPr>
                <w:rFonts w:asciiTheme="minorHAnsi" w:hAnsiTheme="minorHAnsi" w:cstheme="minorHAnsi"/>
                <w:color w:val="000000"/>
                <w:sz w:val="15"/>
                <w:szCs w:val="15"/>
              </w:rPr>
              <w:t>Deliver an enhanced developer and community experience that accelerates API adoption, simplifies learning, and improves the business value of APIs</w:t>
            </w:r>
          </w:p>
        </w:tc>
        <w:tc>
          <w:tcPr>
            <w:tcW w:w="2976" w:type="dxa"/>
          </w:tcPr>
          <w:p w14:paraId="12FED63A" w14:textId="77777777" w:rsidR="00396DEB" w:rsidRPr="004B483B" w:rsidRDefault="00396DEB" w:rsidP="0046485D">
            <w:pPr>
              <w:rPr>
                <w:rFonts w:asciiTheme="minorHAnsi" w:hAnsiTheme="minorHAnsi" w:cstheme="minorHAnsi"/>
                <w:color w:val="000000" w:themeColor="text1"/>
                <w:sz w:val="15"/>
                <w:szCs w:val="15"/>
              </w:rPr>
            </w:pPr>
            <w:r w:rsidRPr="004B483B">
              <w:rPr>
                <w:rFonts w:asciiTheme="minorHAnsi" w:hAnsiTheme="minorHAnsi" w:cstheme="minorHAnsi"/>
                <w:color w:val="000000" w:themeColor="text1"/>
                <w:sz w:val="15"/>
                <w:szCs w:val="15"/>
              </w:rPr>
              <w:t>It speed up development cycles, improve partner onboarding, and expand ecosystem growth.</w:t>
            </w:r>
          </w:p>
        </w:tc>
      </w:tr>
    </w:tbl>
    <w:p w14:paraId="282EA4A4" w14:textId="77777777" w:rsidR="00396DEB" w:rsidRPr="00462B34" w:rsidRDefault="00396DEB" w:rsidP="0065338A">
      <w:pPr>
        <w:pStyle w:val="Style1"/>
        <w:ind w:left="360"/>
        <w:rPr>
          <w:rFonts w:asciiTheme="minorHAnsi" w:hAnsiTheme="minorHAnsi" w:cstheme="minorHAnsi"/>
          <w:sz w:val="21"/>
          <w:szCs w:val="21"/>
        </w:rPr>
      </w:pPr>
    </w:p>
    <w:p w14:paraId="0C2A4562" w14:textId="0DFF316D" w:rsidR="005F7821" w:rsidRPr="00462B34" w:rsidRDefault="00062B32" w:rsidP="005F7821">
      <w:pPr>
        <w:ind w:left="360"/>
        <w:rPr>
          <w:rFonts w:asciiTheme="minorHAnsi" w:hAnsiTheme="minorHAnsi" w:cstheme="minorHAnsi"/>
          <w:sz w:val="21"/>
          <w:szCs w:val="21"/>
        </w:rPr>
      </w:pPr>
      <w:r w:rsidRPr="00462B34">
        <w:rPr>
          <w:rFonts w:asciiTheme="minorHAnsi" w:hAnsiTheme="minorHAnsi" w:cstheme="minorHAnsi"/>
          <w:sz w:val="21"/>
          <w:szCs w:val="21"/>
        </w:rPr>
        <w:t>Since Parivartan will have separate deployments for Trading and Clearing, when it comes to API Gateway s</w:t>
      </w:r>
      <w:r w:rsidR="005F7821" w:rsidRPr="00462B34">
        <w:rPr>
          <w:rFonts w:asciiTheme="minorHAnsi" w:hAnsiTheme="minorHAnsi" w:cstheme="minorHAnsi"/>
          <w:sz w:val="21"/>
          <w:szCs w:val="21"/>
        </w:rPr>
        <w:t>ingle multitenant Apigee Gateway is sufficient to handle both Trading and Clearing. It will be identified by the base path and both are bundled in different Apigee products.</w:t>
      </w:r>
    </w:p>
    <w:p w14:paraId="4CB479B2" w14:textId="77777777" w:rsidR="005F7821" w:rsidRPr="00C61C85" w:rsidRDefault="005F7821" w:rsidP="005F7821">
      <w:pPr>
        <w:ind w:left="360"/>
        <w:rPr>
          <w:rFonts w:asciiTheme="minorHAnsi" w:hAnsiTheme="minorHAnsi" w:cstheme="minorHAnsi"/>
          <w:sz w:val="21"/>
          <w:szCs w:val="21"/>
        </w:rPr>
      </w:pPr>
      <w:r w:rsidRPr="00C61C85">
        <w:rPr>
          <w:rFonts w:asciiTheme="minorHAnsi" w:hAnsiTheme="minorHAnsi" w:cstheme="minorHAnsi"/>
          <w:sz w:val="21"/>
          <w:szCs w:val="21"/>
        </w:rPr>
        <w:t>Example: -</w:t>
      </w:r>
    </w:p>
    <w:p w14:paraId="42AD8B3D" w14:textId="385219C5" w:rsidR="005F7821" w:rsidRPr="00C61C85" w:rsidRDefault="005F7821" w:rsidP="005F7821">
      <w:pPr>
        <w:ind w:left="360"/>
        <w:rPr>
          <w:rFonts w:asciiTheme="minorHAnsi" w:hAnsiTheme="minorHAnsi" w:cstheme="minorHAnsi"/>
          <w:sz w:val="21"/>
          <w:szCs w:val="21"/>
        </w:rPr>
      </w:pPr>
      <w:r w:rsidRPr="00C61C85">
        <w:rPr>
          <w:rFonts w:asciiTheme="minorHAnsi" w:hAnsiTheme="minorHAnsi" w:cstheme="minorHAnsi"/>
          <w:sz w:val="21"/>
          <w:szCs w:val="21"/>
        </w:rPr>
        <w:t>For Trading -- http</w:t>
      </w:r>
      <w:r w:rsidR="00EB748D">
        <w:rPr>
          <w:rFonts w:asciiTheme="minorHAnsi" w:hAnsiTheme="minorHAnsi" w:cstheme="minorHAnsi"/>
          <w:sz w:val="21"/>
          <w:szCs w:val="21"/>
        </w:rPr>
        <w:t>s</w:t>
      </w:r>
      <w:r w:rsidRPr="00C61C85">
        <w:rPr>
          <w:rFonts w:asciiTheme="minorHAnsi" w:hAnsiTheme="minorHAnsi" w:cstheme="minorHAnsi"/>
          <w:sz w:val="21"/>
          <w:szCs w:val="21"/>
        </w:rPr>
        <w:t>://</w:t>
      </w:r>
      <w:r w:rsidR="00EB748D">
        <w:rPr>
          <w:rFonts w:asciiTheme="minorHAnsi" w:hAnsiTheme="minorHAnsi" w:cstheme="minorHAnsi"/>
          <w:sz w:val="21"/>
          <w:szCs w:val="21"/>
        </w:rPr>
        <w:t>ncl</w:t>
      </w:r>
      <w:r w:rsidRPr="00C61C85">
        <w:rPr>
          <w:rFonts w:asciiTheme="minorHAnsi" w:hAnsiTheme="minorHAnsi" w:cstheme="minorHAnsi"/>
          <w:sz w:val="21"/>
          <w:szCs w:val="21"/>
        </w:rPr>
        <w:t>.apigee.com/v1/trade/{api-path}</w:t>
      </w:r>
    </w:p>
    <w:p w14:paraId="16C37A61" w14:textId="45DDC54F" w:rsidR="005F7821" w:rsidRPr="00C61C85" w:rsidRDefault="005F7821" w:rsidP="005F7821">
      <w:pPr>
        <w:ind w:left="360"/>
        <w:rPr>
          <w:rFonts w:asciiTheme="minorHAnsi" w:hAnsiTheme="minorHAnsi" w:cstheme="minorHAnsi"/>
          <w:sz w:val="21"/>
          <w:szCs w:val="21"/>
        </w:rPr>
      </w:pPr>
      <w:r w:rsidRPr="00C61C85">
        <w:rPr>
          <w:rFonts w:asciiTheme="minorHAnsi" w:hAnsiTheme="minorHAnsi" w:cstheme="minorHAnsi"/>
          <w:sz w:val="21"/>
          <w:szCs w:val="21"/>
        </w:rPr>
        <w:t>For Clearing -- </w:t>
      </w:r>
      <w:r w:rsidR="00C61C85" w:rsidRPr="00C61C85">
        <w:rPr>
          <w:rFonts w:asciiTheme="minorHAnsi" w:hAnsiTheme="minorHAnsi" w:cstheme="minorHAnsi"/>
          <w:sz w:val="21"/>
          <w:szCs w:val="21"/>
        </w:rPr>
        <w:t>http</w:t>
      </w:r>
      <w:r w:rsidR="00EB748D">
        <w:rPr>
          <w:rFonts w:asciiTheme="minorHAnsi" w:hAnsiTheme="minorHAnsi" w:cstheme="minorHAnsi"/>
          <w:sz w:val="21"/>
          <w:szCs w:val="21"/>
        </w:rPr>
        <w:t>s</w:t>
      </w:r>
      <w:r w:rsidR="00C61C85" w:rsidRPr="00C61C85">
        <w:rPr>
          <w:rFonts w:asciiTheme="minorHAnsi" w:hAnsiTheme="minorHAnsi" w:cstheme="minorHAnsi"/>
          <w:sz w:val="21"/>
          <w:szCs w:val="21"/>
        </w:rPr>
        <w:t>://</w:t>
      </w:r>
      <w:r w:rsidR="00EB748D">
        <w:rPr>
          <w:rFonts w:asciiTheme="minorHAnsi" w:hAnsiTheme="minorHAnsi" w:cstheme="minorHAnsi"/>
          <w:sz w:val="21"/>
          <w:szCs w:val="21"/>
        </w:rPr>
        <w:t>ncl</w:t>
      </w:r>
      <w:r w:rsidR="00C61C85" w:rsidRPr="00C61C85">
        <w:rPr>
          <w:rFonts w:asciiTheme="minorHAnsi" w:hAnsiTheme="minorHAnsi" w:cstheme="minorHAnsi"/>
          <w:sz w:val="21"/>
          <w:szCs w:val="21"/>
        </w:rPr>
        <w:t>.apigee.com/v1/clear/{api-path}</w:t>
      </w:r>
    </w:p>
    <w:p w14:paraId="7BC5B325" w14:textId="77777777" w:rsidR="00C61C85" w:rsidRPr="00C61C85" w:rsidRDefault="00C61C85" w:rsidP="00C61C85">
      <w:pPr>
        <w:ind w:left="360"/>
        <w:rPr>
          <w:rFonts w:ascii="Calibri" w:hAnsi="Calibri" w:cs="Calibri"/>
          <w:color w:val="000000"/>
          <w:sz w:val="21"/>
          <w:szCs w:val="21"/>
        </w:rPr>
      </w:pPr>
      <w:r w:rsidRPr="00C61C85">
        <w:rPr>
          <w:rFonts w:ascii="Calibri" w:hAnsi="Calibri" w:cs="Calibri"/>
          <w:color w:val="0E101A"/>
          <w:sz w:val="21"/>
          <w:szCs w:val="21"/>
        </w:rPr>
        <w:t>Using the Target Server load balancing in Apigee we can route the traffic to DR system. Please find the example below,</w:t>
      </w:r>
    </w:p>
    <w:p w14:paraId="6A767E30" w14:textId="77777777" w:rsidR="00C61C85" w:rsidRPr="00C61C85" w:rsidRDefault="00C61C85" w:rsidP="00C61C85">
      <w:pPr>
        <w:ind w:left="360"/>
        <w:rPr>
          <w:rFonts w:ascii="Calibri" w:hAnsi="Calibri" w:cs="Calibri"/>
          <w:color w:val="000000"/>
          <w:sz w:val="22"/>
          <w:szCs w:val="22"/>
        </w:rPr>
      </w:pPr>
      <w:r w:rsidRPr="00C61C85">
        <w:rPr>
          <w:rFonts w:ascii="Calibri" w:hAnsi="Calibri" w:cs="Calibri"/>
          <w:color w:val="0E101A"/>
          <w:sz w:val="21"/>
          <w:szCs w:val="21"/>
        </w:rPr>
        <w:t> </w:t>
      </w:r>
    </w:p>
    <w:p w14:paraId="5ED3D911" w14:textId="77777777" w:rsidR="00C61C85" w:rsidRPr="00C61C85" w:rsidRDefault="00C61C85" w:rsidP="00C61C85">
      <w:pPr>
        <w:ind w:left="360"/>
        <w:rPr>
          <w:rFonts w:ascii="Calibri" w:hAnsi="Calibri" w:cs="Calibri"/>
          <w:color w:val="000000"/>
          <w:sz w:val="22"/>
          <w:szCs w:val="22"/>
        </w:rPr>
      </w:pPr>
      <w:r w:rsidRPr="00C61C85">
        <w:rPr>
          <w:rFonts w:ascii="Calibri" w:hAnsi="Calibri" w:cs="Calibri"/>
          <w:b/>
          <w:bCs/>
          <w:color w:val="0E101A"/>
          <w:sz w:val="21"/>
          <w:szCs w:val="21"/>
        </w:rPr>
        <w:t>Example</w:t>
      </w:r>
      <w:r w:rsidRPr="00C61C85">
        <w:rPr>
          <w:rFonts w:ascii="Calibri" w:hAnsi="Calibri" w:cs="Calibri"/>
          <w:color w:val="0E101A"/>
          <w:sz w:val="21"/>
          <w:szCs w:val="21"/>
        </w:rPr>
        <w:t>: -</w:t>
      </w:r>
    </w:p>
    <w:p w14:paraId="003B5505" w14:textId="77777777" w:rsidR="00C61C85" w:rsidRPr="00C61C85" w:rsidRDefault="00C61C85" w:rsidP="00C61C85">
      <w:pPr>
        <w:ind w:left="360"/>
        <w:rPr>
          <w:rFonts w:ascii="Calibri" w:hAnsi="Calibri" w:cs="Calibri"/>
          <w:color w:val="000000"/>
          <w:sz w:val="22"/>
          <w:szCs w:val="22"/>
        </w:rPr>
      </w:pPr>
      <w:r w:rsidRPr="00C61C85">
        <w:rPr>
          <w:rFonts w:ascii="Calibri" w:hAnsi="Calibri" w:cs="Calibri"/>
          <w:color w:val="0E101A"/>
          <w:sz w:val="21"/>
          <w:szCs w:val="21"/>
        </w:rPr>
        <w:t>&lt;LoadBalancer&gt;</w:t>
      </w:r>
    </w:p>
    <w:p w14:paraId="7F394D3F" w14:textId="77777777" w:rsidR="00C61C85" w:rsidRPr="00C61C85" w:rsidRDefault="00C61C85" w:rsidP="00C61C85">
      <w:pPr>
        <w:ind w:left="360"/>
        <w:rPr>
          <w:rFonts w:ascii="Calibri" w:hAnsi="Calibri" w:cs="Calibri"/>
          <w:color w:val="000000"/>
          <w:sz w:val="22"/>
          <w:szCs w:val="22"/>
        </w:rPr>
      </w:pPr>
      <w:r w:rsidRPr="00C61C85">
        <w:rPr>
          <w:rFonts w:ascii="Calibri" w:hAnsi="Calibri" w:cs="Calibri"/>
          <w:color w:val="0E101A"/>
          <w:sz w:val="21"/>
          <w:szCs w:val="21"/>
        </w:rPr>
        <w:t>            &lt;Algorithm&gt;RoundRobin&lt;/Algorithm&gt;</w:t>
      </w:r>
    </w:p>
    <w:p w14:paraId="54555F13" w14:textId="77777777" w:rsidR="00C61C85" w:rsidRPr="00C61C85" w:rsidRDefault="00C61C85" w:rsidP="00C61C85">
      <w:pPr>
        <w:ind w:left="360"/>
        <w:rPr>
          <w:rFonts w:ascii="Calibri" w:hAnsi="Calibri" w:cs="Calibri"/>
          <w:color w:val="000000"/>
          <w:sz w:val="22"/>
          <w:szCs w:val="22"/>
        </w:rPr>
      </w:pPr>
      <w:r w:rsidRPr="00C61C85">
        <w:rPr>
          <w:rFonts w:ascii="Calibri" w:hAnsi="Calibri" w:cs="Calibri"/>
          <w:color w:val="0E101A"/>
          <w:sz w:val="21"/>
          <w:szCs w:val="21"/>
        </w:rPr>
        <w:t>            &lt;Server name="target1" /&gt;</w:t>
      </w:r>
    </w:p>
    <w:p w14:paraId="6A2D476C" w14:textId="77777777" w:rsidR="00C61C85" w:rsidRPr="00C61C85" w:rsidRDefault="00C61C85" w:rsidP="00C61C85">
      <w:pPr>
        <w:ind w:left="360"/>
        <w:rPr>
          <w:rFonts w:ascii="Calibri" w:hAnsi="Calibri" w:cs="Calibri"/>
          <w:color w:val="000000"/>
          <w:sz w:val="22"/>
          <w:szCs w:val="22"/>
        </w:rPr>
      </w:pPr>
      <w:r w:rsidRPr="00C61C85">
        <w:rPr>
          <w:rFonts w:ascii="Calibri" w:hAnsi="Calibri" w:cs="Calibri"/>
          <w:color w:val="0E101A"/>
          <w:sz w:val="21"/>
          <w:szCs w:val="21"/>
        </w:rPr>
        <w:t>            &lt;Server name="target2" /&gt;</w:t>
      </w:r>
    </w:p>
    <w:p w14:paraId="6619ED2C" w14:textId="77777777" w:rsidR="00C61C85" w:rsidRPr="00C61C85" w:rsidRDefault="00C61C85" w:rsidP="00C61C85">
      <w:pPr>
        <w:ind w:left="360"/>
        <w:rPr>
          <w:rFonts w:ascii="Calibri" w:hAnsi="Calibri" w:cs="Calibri"/>
          <w:color w:val="000000"/>
          <w:sz w:val="22"/>
          <w:szCs w:val="22"/>
        </w:rPr>
      </w:pPr>
      <w:r w:rsidRPr="00C61C85">
        <w:rPr>
          <w:rFonts w:ascii="Calibri" w:hAnsi="Calibri" w:cs="Calibri"/>
          <w:color w:val="0E101A"/>
          <w:sz w:val="21"/>
          <w:szCs w:val="21"/>
        </w:rPr>
        <w:t>            &lt;Server name="target3"&gt;</w:t>
      </w:r>
    </w:p>
    <w:p w14:paraId="0BACA341" w14:textId="77777777" w:rsidR="00C61C85" w:rsidRPr="00C61C85" w:rsidRDefault="00C61C85" w:rsidP="00C61C85">
      <w:pPr>
        <w:ind w:left="360"/>
        <w:rPr>
          <w:rFonts w:ascii="Calibri" w:hAnsi="Calibri" w:cs="Calibri"/>
          <w:color w:val="000000"/>
          <w:sz w:val="22"/>
          <w:szCs w:val="22"/>
        </w:rPr>
      </w:pPr>
      <w:r w:rsidRPr="00C61C85">
        <w:rPr>
          <w:rFonts w:ascii="Calibri" w:hAnsi="Calibri" w:cs="Calibri"/>
          <w:color w:val="0E101A"/>
          <w:sz w:val="21"/>
          <w:szCs w:val="21"/>
        </w:rPr>
        <w:t>                     &lt;IsFallback&gt;true&lt;/IsFallback&gt;</w:t>
      </w:r>
    </w:p>
    <w:p w14:paraId="78FFA829" w14:textId="77777777" w:rsidR="00C61C85" w:rsidRPr="00C61C85" w:rsidRDefault="00C61C85" w:rsidP="00C61C85">
      <w:pPr>
        <w:ind w:left="360"/>
        <w:rPr>
          <w:rFonts w:ascii="Calibri" w:hAnsi="Calibri" w:cs="Calibri"/>
          <w:color w:val="000000"/>
          <w:sz w:val="22"/>
          <w:szCs w:val="22"/>
        </w:rPr>
      </w:pPr>
      <w:r w:rsidRPr="00C61C85">
        <w:rPr>
          <w:rFonts w:ascii="Calibri" w:hAnsi="Calibri" w:cs="Calibri"/>
          <w:color w:val="0E101A"/>
          <w:sz w:val="21"/>
          <w:szCs w:val="21"/>
        </w:rPr>
        <w:t>             &lt;/Server&gt;</w:t>
      </w:r>
    </w:p>
    <w:p w14:paraId="02E32BE7" w14:textId="77777777" w:rsidR="00C61C85" w:rsidRPr="00C61C85" w:rsidRDefault="00C61C85" w:rsidP="00C61C85">
      <w:pPr>
        <w:ind w:left="360"/>
        <w:rPr>
          <w:rFonts w:ascii="Calibri" w:hAnsi="Calibri" w:cs="Calibri"/>
          <w:color w:val="000000"/>
          <w:sz w:val="22"/>
          <w:szCs w:val="22"/>
        </w:rPr>
      </w:pPr>
      <w:r w:rsidRPr="00C61C85">
        <w:rPr>
          <w:rFonts w:ascii="Calibri" w:hAnsi="Calibri" w:cs="Calibri"/>
          <w:color w:val="0E101A"/>
          <w:sz w:val="21"/>
          <w:szCs w:val="21"/>
        </w:rPr>
        <w:t>&lt;/LoadBalancer&gt;</w:t>
      </w:r>
    </w:p>
    <w:p w14:paraId="6017EBE5" w14:textId="77777777" w:rsidR="00C61C85" w:rsidRPr="00C61C85" w:rsidRDefault="00C61C85" w:rsidP="00C61C85">
      <w:pPr>
        <w:ind w:left="360"/>
        <w:rPr>
          <w:rFonts w:ascii="Calibri" w:hAnsi="Calibri" w:cs="Calibri"/>
          <w:color w:val="000000"/>
          <w:sz w:val="22"/>
          <w:szCs w:val="22"/>
        </w:rPr>
      </w:pPr>
      <w:r w:rsidRPr="00C61C85">
        <w:rPr>
          <w:rFonts w:ascii="Calibri" w:hAnsi="Calibri" w:cs="Calibri"/>
          <w:color w:val="0E101A"/>
          <w:sz w:val="21"/>
          <w:szCs w:val="21"/>
        </w:rPr>
        <w:t> </w:t>
      </w:r>
    </w:p>
    <w:p w14:paraId="10C1AC21" w14:textId="77777777" w:rsidR="00C61C85" w:rsidRPr="00C61C85" w:rsidRDefault="00C61C85" w:rsidP="00C61C85">
      <w:pPr>
        <w:ind w:left="360"/>
        <w:rPr>
          <w:rFonts w:ascii="Calibri" w:hAnsi="Calibri" w:cs="Calibri"/>
          <w:color w:val="000000"/>
          <w:sz w:val="22"/>
          <w:szCs w:val="22"/>
        </w:rPr>
      </w:pPr>
      <w:r w:rsidRPr="00C61C85">
        <w:rPr>
          <w:rFonts w:ascii="Calibri" w:hAnsi="Calibri" w:cs="Calibri"/>
          <w:color w:val="0E101A"/>
          <w:sz w:val="21"/>
          <w:szCs w:val="21"/>
        </w:rPr>
        <w:t>The configuration above results in round-robin load balancing between targets 1 and 2 until both targets 1 and 2 are unavailable. When targets 1 and 2 are unavailable, all traffic is routed to target 3.</w:t>
      </w:r>
    </w:p>
    <w:p w14:paraId="6F4205B8" w14:textId="77777777" w:rsidR="00C61C85" w:rsidRPr="005F7821" w:rsidRDefault="00C61C85" w:rsidP="005F7821">
      <w:pPr>
        <w:ind w:left="360"/>
        <w:rPr>
          <w:rFonts w:asciiTheme="minorHAnsi" w:hAnsiTheme="minorHAnsi" w:cstheme="minorHAnsi"/>
          <w:sz w:val="20"/>
          <w:szCs w:val="20"/>
        </w:rPr>
      </w:pPr>
    </w:p>
    <w:p w14:paraId="00879644" w14:textId="3A1C872C" w:rsidR="0065338A" w:rsidRPr="00FD052F" w:rsidRDefault="0065338A" w:rsidP="0065338A">
      <w:pPr>
        <w:pStyle w:val="Style1"/>
        <w:ind w:left="360"/>
        <w:rPr>
          <w:rFonts w:asciiTheme="minorHAnsi" w:hAnsiTheme="minorHAnsi" w:cstheme="minorHAnsi"/>
          <w:b/>
          <w:bCs/>
          <w:i/>
          <w:iCs/>
          <w:sz w:val="20"/>
          <w:szCs w:val="20"/>
        </w:rPr>
      </w:pPr>
      <w:r w:rsidRPr="00FD052F">
        <w:rPr>
          <w:rFonts w:asciiTheme="minorHAnsi" w:hAnsiTheme="minorHAnsi" w:cstheme="minorHAnsi"/>
          <w:b/>
          <w:bCs/>
          <w:i/>
          <w:iCs/>
          <w:sz w:val="20"/>
          <w:szCs w:val="20"/>
        </w:rPr>
        <w:t>Microservices Layer</w:t>
      </w:r>
    </w:p>
    <w:p w14:paraId="6C9C5E6E" w14:textId="57894CF6" w:rsidR="0065338A" w:rsidRDefault="0070581A" w:rsidP="0065338A">
      <w:pPr>
        <w:pStyle w:val="Style1"/>
        <w:ind w:left="360"/>
        <w:rPr>
          <w:rFonts w:asciiTheme="minorHAnsi" w:hAnsiTheme="minorHAnsi" w:cstheme="minorHAnsi"/>
          <w:sz w:val="21"/>
          <w:szCs w:val="21"/>
        </w:rPr>
      </w:pPr>
      <w:r>
        <w:rPr>
          <w:rFonts w:asciiTheme="minorHAnsi" w:hAnsiTheme="minorHAnsi" w:cstheme="minorHAnsi"/>
          <w:sz w:val="21"/>
          <w:szCs w:val="21"/>
        </w:rPr>
        <w:t>The microservices are implemented using Java Springboot framework that provides all the plumbing needed for containerized deployment and runtime lookup using Eureka registry and routing of requests to containers. The microservices are designed specific to domain models</w:t>
      </w:r>
      <w:r w:rsidR="00C227CB">
        <w:rPr>
          <w:rFonts w:asciiTheme="minorHAnsi" w:hAnsiTheme="minorHAnsi" w:cstheme="minorHAnsi"/>
          <w:sz w:val="21"/>
          <w:szCs w:val="21"/>
        </w:rPr>
        <w:t xml:space="preserve"> and are deployed in containers managed by TAS. The containers are scaled elastically based on load. Developers would need to define manifests for each microservice deployment specifying memory, initial number of container instances and peak number of instances. Microservices runtime are supported by several Spring Cloud services like Hystrix providing circuit breaker functions, </w:t>
      </w:r>
      <w:r w:rsidR="00502090">
        <w:rPr>
          <w:rFonts w:asciiTheme="minorHAnsi" w:hAnsiTheme="minorHAnsi" w:cstheme="minorHAnsi"/>
          <w:sz w:val="21"/>
          <w:szCs w:val="21"/>
        </w:rPr>
        <w:t>Spring Cloud Gateway</w:t>
      </w:r>
      <w:r w:rsidR="00C227CB">
        <w:rPr>
          <w:rFonts w:asciiTheme="minorHAnsi" w:hAnsiTheme="minorHAnsi" w:cstheme="minorHAnsi"/>
          <w:sz w:val="21"/>
          <w:szCs w:val="21"/>
        </w:rPr>
        <w:t xml:space="preserve"> which acts are load balancer between container instances and routing proxy.</w:t>
      </w:r>
    </w:p>
    <w:p w14:paraId="1791C541" w14:textId="12B8E6BA" w:rsidR="008E79DF" w:rsidRDefault="008E79DF" w:rsidP="0065338A">
      <w:pPr>
        <w:pStyle w:val="Style1"/>
        <w:ind w:left="360"/>
        <w:rPr>
          <w:rFonts w:asciiTheme="minorHAnsi" w:hAnsiTheme="minorHAnsi" w:cstheme="minorHAnsi"/>
          <w:sz w:val="21"/>
          <w:szCs w:val="21"/>
        </w:rPr>
      </w:pPr>
      <w:r w:rsidRPr="00B56E28">
        <w:rPr>
          <w:rFonts w:asciiTheme="minorHAnsi" w:hAnsiTheme="minorHAnsi" w:cstheme="minorHAnsi"/>
          <w:b/>
          <w:bCs/>
          <w:sz w:val="21"/>
          <w:szCs w:val="21"/>
        </w:rPr>
        <w:t>Microservices Granularity</w:t>
      </w:r>
      <w:r>
        <w:rPr>
          <w:rFonts w:asciiTheme="minorHAnsi" w:hAnsiTheme="minorHAnsi" w:cstheme="minorHAnsi"/>
          <w:sz w:val="21"/>
          <w:szCs w:val="21"/>
        </w:rPr>
        <w:t xml:space="preserve"> rules are depicted in the following table</w:t>
      </w:r>
    </w:p>
    <w:tbl>
      <w:tblPr>
        <w:tblStyle w:val="WBPOTable"/>
        <w:tblW w:w="9736" w:type="dxa"/>
        <w:jc w:val="center"/>
        <w:tblLook w:val="04A0" w:firstRow="1" w:lastRow="0" w:firstColumn="1" w:lastColumn="0" w:noHBand="0" w:noVBand="1"/>
      </w:tblPr>
      <w:tblGrid>
        <w:gridCol w:w="3245"/>
        <w:gridCol w:w="3245"/>
        <w:gridCol w:w="3246"/>
      </w:tblGrid>
      <w:tr w:rsidR="008E79DF" w:rsidRPr="00B56E28" w14:paraId="7717744F" w14:textId="77777777" w:rsidTr="00B56E28">
        <w:trPr>
          <w:cnfStyle w:val="100000000000" w:firstRow="1" w:lastRow="0" w:firstColumn="0" w:lastColumn="0" w:oddVBand="0" w:evenVBand="0" w:oddHBand="0" w:evenHBand="0" w:firstRowFirstColumn="0" w:firstRowLastColumn="0" w:lastRowFirstColumn="0" w:lastRowLastColumn="0"/>
          <w:jc w:val="center"/>
        </w:trPr>
        <w:tc>
          <w:tcPr>
            <w:tcW w:w="3245" w:type="dxa"/>
          </w:tcPr>
          <w:p w14:paraId="422696E5" w14:textId="1F8E1FD0" w:rsidR="008E79DF" w:rsidRPr="00B56E28" w:rsidRDefault="008E79DF" w:rsidP="0065338A">
            <w:pPr>
              <w:pStyle w:val="Style1"/>
              <w:rPr>
                <w:rFonts w:asciiTheme="minorHAnsi" w:hAnsiTheme="minorHAnsi" w:cstheme="minorHAnsi"/>
                <w:sz w:val="18"/>
                <w:szCs w:val="18"/>
              </w:rPr>
            </w:pPr>
            <w:r w:rsidRPr="00B56E28">
              <w:rPr>
                <w:rFonts w:asciiTheme="minorHAnsi" w:hAnsiTheme="minorHAnsi" w:cstheme="minorHAnsi"/>
                <w:sz w:val="18"/>
                <w:szCs w:val="18"/>
              </w:rPr>
              <w:t>Type</w:t>
            </w:r>
          </w:p>
        </w:tc>
        <w:tc>
          <w:tcPr>
            <w:tcW w:w="3245" w:type="dxa"/>
          </w:tcPr>
          <w:p w14:paraId="5D77A62F" w14:textId="558EA8C1" w:rsidR="008E79DF" w:rsidRPr="00B56E28" w:rsidRDefault="008E79DF" w:rsidP="0065338A">
            <w:pPr>
              <w:pStyle w:val="Style1"/>
              <w:rPr>
                <w:rFonts w:asciiTheme="minorHAnsi" w:hAnsiTheme="minorHAnsi" w:cstheme="minorHAnsi"/>
                <w:sz w:val="18"/>
                <w:szCs w:val="18"/>
              </w:rPr>
            </w:pPr>
            <w:r w:rsidRPr="00B56E28">
              <w:rPr>
                <w:rFonts w:asciiTheme="minorHAnsi" w:hAnsiTheme="minorHAnsi" w:cstheme="minorHAnsi"/>
                <w:sz w:val="18"/>
                <w:szCs w:val="18"/>
              </w:rPr>
              <w:t>Description</w:t>
            </w:r>
          </w:p>
        </w:tc>
        <w:tc>
          <w:tcPr>
            <w:tcW w:w="3246" w:type="dxa"/>
          </w:tcPr>
          <w:p w14:paraId="522F2E7E" w14:textId="52E17A1F" w:rsidR="008E79DF" w:rsidRPr="00B56E28" w:rsidRDefault="008E79DF" w:rsidP="0065338A">
            <w:pPr>
              <w:pStyle w:val="Style1"/>
              <w:rPr>
                <w:rFonts w:asciiTheme="minorHAnsi" w:hAnsiTheme="minorHAnsi" w:cstheme="minorHAnsi"/>
                <w:sz w:val="18"/>
                <w:szCs w:val="18"/>
              </w:rPr>
            </w:pPr>
            <w:r w:rsidRPr="00B56E28">
              <w:rPr>
                <w:rFonts w:asciiTheme="minorHAnsi" w:hAnsiTheme="minorHAnsi" w:cstheme="minorHAnsi"/>
                <w:sz w:val="18"/>
                <w:szCs w:val="18"/>
              </w:rPr>
              <w:t>Examples</w:t>
            </w:r>
          </w:p>
        </w:tc>
      </w:tr>
      <w:tr w:rsidR="008E79DF" w:rsidRPr="00B56E28" w14:paraId="4E795817" w14:textId="77777777" w:rsidTr="00B56E28">
        <w:trPr>
          <w:jc w:val="center"/>
        </w:trPr>
        <w:tc>
          <w:tcPr>
            <w:tcW w:w="3245" w:type="dxa"/>
          </w:tcPr>
          <w:p w14:paraId="59D5E10D" w14:textId="14B3A28A" w:rsidR="008E79DF" w:rsidRPr="00B56E28" w:rsidRDefault="008E79DF" w:rsidP="0065338A">
            <w:pPr>
              <w:pStyle w:val="Style1"/>
              <w:rPr>
                <w:rFonts w:asciiTheme="minorHAnsi" w:hAnsiTheme="minorHAnsi" w:cstheme="minorHAnsi"/>
                <w:sz w:val="18"/>
                <w:szCs w:val="18"/>
              </w:rPr>
            </w:pPr>
            <w:r w:rsidRPr="00B56E28">
              <w:rPr>
                <w:rFonts w:asciiTheme="minorHAnsi" w:hAnsiTheme="minorHAnsi" w:cstheme="minorHAnsi"/>
                <w:sz w:val="18"/>
                <w:szCs w:val="18"/>
              </w:rPr>
              <w:t>Process Microservices</w:t>
            </w:r>
          </w:p>
        </w:tc>
        <w:tc>
          <w:tcPr>
            <w:tcW w:w="3245" w:type="dxa"/>
          </w:tcPr>
          <w:p w14:paraId="7D278E5B" w14:textId="4094F98F" w:rsidR="008E79DF" w:rsidRPr="00B56E28" w:rsidRDefault="008E79DF" w:rsidP="0065338A">
            <w:pPr>
              <w:pStyle w:val="Style1"/>
              <w:rPr>
                <w:rFonts w:asciiTheme="minorHAnsi" w:hAnsiTheme="minorHAnsi" w:cstheme="minorHAnsi"/>
                <w:sz w:val="18"/>
                <w:szCs w:val="18"/>
              </w:rPr>
            </w:pPr>
            <w:r w:rsidRPr="00B56E28">
              <w:rPr>
                <w:rFonts w:asciiTheme="minorHAnsi" w:hAnsiTheme="minorHAnsi" w:cstheme="minorHAnsi"/>
                <w:sz w:val="18"/>
                <w:szCs w:val="18"/>
              </w:rPr>
              <w:t>Coarse Grained top-level microservices that are meant to orchestrate across multiple fine grained system microservices calls, aggregate and transform data and respond to client</w:t>
            </w:r>
          </w:p>
        </w:tc>
        <w:tc>
          <w:tcPr>
            <w:tcW w:w="3246" w:type="dxa"/>
          </w:tcPr>
          <w:p w14:paraId="718D22B4" w14:textId="3F186BF4" w:rsidR="008E79DF" w:rsidRPr="00B56E28" w:rsidRDefault="00FF1C6F" w:rsidP="0065338A">
            <w:pPr>
              <w:pStyle w:val="Style1"/>
              <w:rPr>
                <w:rFonts w:asciiTheme="minorHAnsi" w:hAnsiTheme="minorHAnsi" w:cstheme="minorHAnsi"/>
                <w:sz w:val="18"/>
                <w:szCs w:val="18"/>
              </w:rPr>
            </w:pPr>
            <w:r w:rsidRPr="00B56E28">
              <w:rPr>
                <w:rFonts w:asciiTheme="minorHAnsi" w:hAnsiTheme="minorHAnsi" w:cstheme="minorHAnsi"/>
                <w:sz w:val="18"/>
                <w:szCs w:val="18"/>
              </w:rPr>
              <w:t>A user registration microservice is an example that wraps calls to user microservice to store data in DB and notification microservice to send email confirmation</w:t>
            </w:r>
          </w:p>
        </w:tc>
      </w:tr>
      <w:tr w:rsidR="008E79DF" w:rsidRPr="00B56E28" w14:paraId="12028023" w14:textId="77777777" w:rsidTr="00B56E28">
        <w:trPr>
          <w:jc w:val="center"/>
        </w:trPr>
        <w:tc>
          <w:tcPr>
            <w:tcW w:w="3245" w:type="dxa"/>
          </w:tcPr>
          <w:p w14:paraId="20353835" w14:textId="1827B63A" w:rsidR="008E79DF" w:rsidRPr="00B56E28" w:rsidRDefault="008E79DF" w:rsidP="0065338A">
            <w:pPr>
              <w:pStyle w:val="Style1"/>
              <w:rPr>
                <w:rFonts w:asciiTheme="minorHAnsi" w:hAnsiTheme="minorHAnsi" w:cstheme="minorHAnsi"/>
                <w:sz w:val="18"/>
                <w:szCs w:val="18"/>
              </w:rPr>
            </w:pPr>
            <w:r w:rsidRPr="00B56E28">
              <w:rPr>
                <w:rFonts w:asciiTheme="minorHAnsi" w:hAnsiTheme="minorHAnsi" w:cstheme="minorHAnsi"/>
                <w:sz w:val="18"/>
                <w:szCs w:val="18"/>
              </w:rPr>
              <w:t>System Microservices</w:t>
            </w:r>
          </w:p>
        </w:tc>
        <w:tc>
          <w:tcPr>
            <w:tcW w:w="3245" w:type="dxa"/>
          </w:tcPr>
          <w:p w14:paraId="34BA1887" w14:textId="4136095F" w:rsidR="008E79DF" w:rsidRPr="00B56E28" w:rsidRDefault="00FF1C6F" w:rsidP="0065338A">
            <w:pPr>
              <w:pStyle w:val="Style1"/>
              <w:rPr>
                <w:rFonts w:asciiTheme="minorHAnsi" w:hAnsiTheme="minorHAnsi" w:cstheme="minorHAnsi"/>
                <w:sz w:val="18"/>
                <w:szCs w:val="18"/>
              </w:rPr>
            </w:pPr>
            <w:r w:rsidRPr="00B56E28">
              <w:rPr>
                <w:rFonts w:asciiTheme="minorHAnsi" w:hAnsiTheme="minorHAnsi" w:cstheme="minorHAnsi"/>
                <w:sz w:val="18"/>
                <w:szCs w:val="18"/>
              </w:rPr>
              <w:t>These are fine grained microservices that implement a specific discreet function. System microservices being fine grained have higher reusability than process microservices</w:t>
            </w:r>
          </w:p>
        </w:tc>
        <w:tc>
          <w:tcPr>
            <w:tcW w:w="3246" w:type="dxa"/>
          </w:tcPr>
          <w:p w14:paraId="624BD3A0" w14:textId="5DD25027" w:rsidR="008E79DF" w:rsidRPr="00B56E28" w:rsidRDefault="00FF1C6F" w:rsidP="0065338A">
            <w:pPr>
              <w:pStyle w:val="Style1"/>
              <w:rPr>
                <w:rFonts w:asciiTheme="minorHAnsi" w:hAnsiTheme="minorHAnsi" w:cstheme="minorHAnsi"/>
                <w:sz w:val="18"/>
                <w:szCs w:val="18"/>
              </w:rPr>
            </w:pPr>
            <w:r w:rsidRPr="00B56E28">
              <w:rPr>
                <w:rFonts w:asciiTheme="minorHAnsi" w:hAnsiTheme="minorHAnsi" w:cstheme="minorHAnsi"/>
                <w:sz w:val="18"/>
                <w:szCs w:val="18"/>
              </w:rPr>
              <w:t>A PAN validation microservice is an example that integrates to PAN Validation Service Provider through Camel and returns the validation status.</w:t>
            </w:r>
          </w:p>
        </w:tc>
      </w:tr>
      <w:tr w:rsidR="008E79DF" w:rsidRPr="00B56E28" w14:paraId="237DD4BD" w14:textId="77777777" w:rsidTr="00B56E28">
        <w:trPr>
          <w:jc w:val="center"/>
        </w:trPr>
        <w:tc>
          <w:tcPr>
            <w:tcW w:w="3245" w:type="dxa"/>
          </w:tcPr>
          <w:p w14:paraId="07ED292B" w14:textId="64A6B8FA" w:rsidR="008E79DF" w:rsidRPr="00B56E28" w:rsidRDefault="008E79DF" w:rsidP="0065338A">
            <w:pPr>
              <w:pStyle w:val="Style1"/>
              <w:rPr>
                <w:rFonts w:asciiTheme="minorHAnsi" w:hAnsiTheme="minorHAnsi" w:cstheme="minorHAnsi"/>
                <w:sz w:val="18"/>
                <w:szCs w:val="18"/>
              </w:rPr>
            </w:pPr>
            <w:r w:rsidRPr="00B56E28">
              <w:rPr>
                <w:rFonts w:asciiTheme="minorHAnsi" w:hAnsiTheme="minorHAnsi" w:cstheme="minorHAnsi"/>
                <w:sz w:val="18"/>
                <w:szCs w:val="18"/>
              </w:rPr>
              <w:lastRenderedPageBreak/>
              <w:t>Experience Microservices</w:t>
            </w:r>
          </w:p>
        </w:tc>
        <w:tc>
          <w:tcPr>
            <w:tcW w:w="3245" w:type="dxa"/>
          </w:tcPr>
          <w:p w14:paraId="30510A9F" w14:textId="33BD702D" w:rsidR="008E79DF" w:rsidRPr="00B56E28" w:rsidRDefault="00FF1C6F" w:rsidP="0065338A">
            <w:pPr>
              <w:pStyle w:val="Style1"/>
              <w:rPr>
                <w:rFonts w:asciiTheme="minorHAnsi" w:hAnsiTheme="minorHAnsi" w:cstheme="minorHAnsi"/>
                <w:sz w:val="18"/>
                <w:szCs w:val="18"/>
              </w:rPr>
            </w:pPr>
            <w:r w:rsidRPr="00B56E28">
              <w:rPr>
                <w:rFonts w:asciiTheme="minorHAnsi" w:hAnsiTheme="minorHAnsi" w:cstheme="minorHAnsi"/>
                <w:sz w:val="18"/>
                <w:szCs w:val="18"/>
              </w:rPr>
              <w:t>These are coarse grained microservices that leverages system and process microservices specifically for front end view specific data needs</w:t>
            </w:r>
          </w:p>
        </w:tc>
        <w:tc>
          <w:tcPr>
            <w:tcW w:w="3246" w:type="dxa"/>
          </w:tcPr>
          <w:p w14:paraId="301151DA" w14:textId="2D11970A" w:rsidR="008E79DF" w:rsidRPr="00B56E28" w:rsidRDefault="00FF1C6F" w:rsidP="0065338A">
            <w:pPr>
              <w:pStyle w:val="Style1"/>
              <w:rPr>
                <w:rFonts w:asciiTheme="minorHAnsi" w:hAnsiTheme="minorHAnsi" w:cstheme="minorHAnsi"/>
                <w:sz w:val="18"/>
                <w:szCs w:val="18"/>
              </w:rPr>
            </w:pPr>
            <w:r w:rsidRPr="00B56E28">
              <w:rPr>
                <w:rFonts w:asciiTheme="minorHAnsi" w:hAnsiTheme="minorHAnsi" w:cstheme="minorHAnsi"/>
                <w:sz w:val="18"/>
                <w:szCs w:val="18"/>
              </w:rPr>
              <w:t>An experience microservice example is a Personalisation microservice where user preferences and views can be stored and retrieved via calls to user services, preference store, contextual services from analytics engine, alerts microservice etc.</w:t>
            </w:r>
          </w:p>
        </w:tc>
      </w:tr>
    </w:tbl>
    <w:p w14:paraId="5A781761" w14:textId="77777777" w:rsidR="008E79DF" w:rsidRDefault="008E79DF" w:rsidP="0065338A">
      <w:pPr>
        <w:pStyle w:val="Style1"/>
        <w:ind w:left="360"/>
        <w:rPr>
          <w:rFonts w:asciiTheme="minorHAnsi" w:hAnsiTheme="minorHAnsi" w:cstheme="minorHAnsi"/>
          <w:sz w:val="21"/>
          <w:szCs w:val="21"/>
        </w:rPr>
      </w:pPr>
    </w:p>
    <w:p w14:paraId="45DF96DA" w14:textId="3F4DAADE" w:rsidR="0065338A" w:rsidRPr="00FD052F" w:rsidRDefault="0065338A" w:rsidP="0065338A">
      <w:pPr>
        <w:pStyle w:val="Style1"/>
        <w:ind w:left="360"/>
        <w:rPr>
          <w:rFonts w:asciiTheme="minorHAnsi" w:hAnsiTheme="minorHAnsi" w:cstheme="minorHAnsi"/>
          <w:b/>
          <w:bCs/>
          <w:i/>
          <w:iCs/>
          <w:sz w:val="20"/>
          <w:szCs w:val="20"/>
        </w:rPr>
      </w:pPr>
      <w:r w:rsidRPr="00FD052F">
        <w:rPr>
          <w:rFonts w:asciiTheme="minorHAnsi" w:hAnsiTheme="minorHAnsi" w:cstheme="minorHAnsi"/>
          <w:b/>
          <w:bCs/>
          <w:i/>
          <w:iCs/>
          <w:sz w:val="20"/>
          <w:szCs w:val="20"/>
        </w:rPr>
        <w:t>Backend Systems</w:t>
      </w:r>
      <w:r w:rsidR="00B56E28">
        <w:rPr>
          <w:rFonts w:asciiTheme="minorHAnsi" w:hAnsiTheme="minorHAnsi" w:cstheme="minorHAnsi"/>
          <w:b/>
          <w:bCs/>
          <w:i/>
          <w:iCs/>
          <w:sz w:val="20"/>
          <w:szCs w:val="20"/>
        </w:rPr>
        <w:t xml:space="preserve"> and </w:t>
      </w:r>
      <w:r w:rsidRPr="00FD052F">
        <w:rPr>
          <w:rFonts w:asciiTheme="minorHAnsi" w:hAnsiTheme="minorHAnsi" w:cstheme="minorHAnsi"/>
          <w:b/>
          <w:bCs/>
          <w:i/>
          <w:iCs/>
          <w:sz w:val="20"/>
          <w:szCs w:val="20"/>
        </w:rPr>
        <w:t>Datastores</w:t>
      </w:r>
    </w:p>
    <w:p w14:paraId="12AC1872" w14:textId="4182C7C4" w:rsidR="0065338A" w:rsidRDefault="00C227CB" w:rsidP="0065338A">
      <w:pPr>
        <w:pStyle w:val="Style1"/>
        <w:ind w:left="360"/>
        <w:rPr>
          <w:rFonts w:asciiTheme="minorHAnsi" w:hAnsiTheme="minorHAnsi" w:cstheme="minorHAnsi"/>
          <w:sz w:val="21"/>
          <w:szCs w:val="21"/>
        </w:rPr>
      </w:pPr>
      <w:r>
        <w:rPr>
          <w:rFonts w:asciiTheme="minorHAnsi" w:hAnsiTheme="minorHAnsi" w:cstheme="minorHAnsi"/>
          <w:sz w:val="21"/>
          <w:szCs w:val="21"/>
        </w:rPr>
        <w:t>Oracle will be the database used for Parivartan. Microservices will be implementing CRUD operations on their respective domain model on Oracle tables. For integration to NSE core systems, Apache Camel ESB would be used with protocol adapters like sftp, socket, DB etc depending on nature of the integration. Microservices will also need to integrate to various third party services e.g. fintechs like Billdesk, Kaarza and others. For 3</w:t>
      </w:r>
      <w:r w:rsidRPr="00C227CB">
        <w:rPr>
          <w:rFonts w:asciiTheme="minorHAnsi" w:hAnsiTheme="minorHAnsi" w:cstheme="minorHAnsi"/>
          <w:sz w:val="21"/>
          <w:szCs w:val="21"/>
          <w:vertAlign w:val="superscript"/>
        </w:rPr>
        <w:t>rd</w:t>
      </w:r>
      <w:r>
        <w:rPr>
          <w:rFonts w:asciiTheme="minorHAnsi" w:hAnsiTheme="minorHAnsi" w:cstheme="minorHAnsi"/>
          <w:sz w:val="21"/>
          <w:szCs w:val="21"/>
        </w:rPr>
        <w:t xml:space="preserve"> party services exposing REST APIs, Parivartan microservices will invoke them through a proxy gateway outbound to 3</w:t>
      </w:r>
      <w:r w:rsidRPr="00C227CB">
        <w:rPr>
          <w:rFonts w:asciiTheme="minorHAnsi" w:hAnsiTheme="minorHAnsi" w:cstheme="minorHAnsi"/>
          <w:sz w:val="21"/>
          <w:szCs w:val="21"/>
          <w:vertAlign w:val="superscript"/>
        </w:rPr>
        <w:t>rd</w:t>
      </w:r>
      <w:r>
        <w:rPr>
          <w:rFonts w:asciiTheme="minorHAnsi" w:hAnsiTheme="minorHAnsi" w:cstheme="minorHAnsi"/>
          <w:sz w:val="21"/>
          <w:szCs w:val="21"/>
        </w:rPr>
        <w:t xml:space="preserve"> party APIs. If a 3</w:t>
      </w:r>
      <w:r w:rsidRPr="00C227CB">
        <w:rPr>
          <w:rFonts w:asciiTheme="minorHAnsi" w:hAnsiTheme="minorHAnsi" w:cstheme="minorHAnsi"/>
          <w:sz w:val="21"/>
          <w:szCs w:val="21"/>
          <w:vertAlign w:val="superscript"/>
        </w:rPr>
        <w:t>rd</w:t>
      </w:r>
      <w:r>
        <w:rPr>
          <w:rFonts w:asciiTheme="minorHAnsi" w:hAnsiTheme="minorHAnsi" w:cstheme="minorHAnsi"/>
          <w:sz w:val="21"/>
          <w:szCs w:val="21"/>
        </w:rPr>
        <w:t xml:space="preserve"> party service needs to call a Parivartan API (e.g. scenarios like a</w:t>
      </w:r>
      <w:r w:rsidR="003C318B">
        <w:rPr>
          <w:rFonts w:asciiTheme="minorHAnsi" w:hAnsiTheme="minorHAnsi" w:cstheme="minorHAnsi"/>
          <w:sz w:val="21"/>
          <w:szCs w:val="21"/>
        </w:rPr>
        <w:t>s</w:t>
      </w:r>
      <w:r>
        <w:rPr>
          <w:rFonts w:asciiTheme="minorHAnsi" w:hAnsiTheme="minorHAnsi" w:cstheme="minorHAnsi"/>
          <w:sz w:val="21"/>
          <w:szCs w:val="21"/>
        </w:rPr>
        <w:t>ync communication with callback needs), they will come through the Apigee gateway.</w:t>
      </w:r>
    </w:p>
    <w:p w14:paraId="41D9D16B" w14:textId="5C43C512" w:rsidR="00886BB2" w:rsidRDefault="00886BB2" w:rsidP="0065338A">
      <w:pPr>
        <w:pStyle w:val="Style1"/>
        <w:ind w:left="360"/>
        <w:rPr>
          <w:rFonts w:asciiTheme="minorHAnsi" w:hAnsiTheme="minorHAnsi" w:cstheme="minorHAnsi"/>
          <w:sz w:val="21"/>
          <w:szCs w:val="21"/>
        </w:rPr>
      </w:pPr>
    </w:p>
    <w:p w14:paraId="3B337E52" w14:textId="20C2EB38" w:rsidR="00886BB2" w:rsidRPr="00B56E28" w:rsidRDefault="0054142B" w:rsidP="006D75E8">
      <w:pPr>
        <w:pStyle w:val="Heading2"/>
        <w:rPr>
          <w:rFonts w:asciiTheme="minorHAnsi" w:hAnsiTheme="minorHAnsi" w:cstheme="minorHAnsi"/>
          <w:sz w:val="22"/>
          <w:szCs w:val="22"/>
        </w:rPr>
      </w:pPr>
      <w:bookmarkStart w:id="37" w:name="_Toc48121360"/>
      <w:r w:rsidRPr="0054142B">
        <w:rPr>
          <w:rFonts w:asciiTheme="minorHAnsi" w:hAnsiTheme="minorHAnsi" w:cstheme="minorHAnsi"/>
          <w:sz w:val="22"/>
          <w:szCs w:val="22"/>
        </w:rPr>
        <w:t>Microservices Architecture Components</w:t>
      </w:r>
      <w:bookmarkEnd w:id="37"/>
      <w:r w:rsidRPr="0054142B">
        <w:rPr>
          <w:rFonts w:asciiTheme="minorHAnsi" w:hAnsiTheme="minorHAnsi" w:cstheme="minorHAnsi"/>
          <w:sz w:val="22"/>
          <w:szCs w:val="22"/>
        </w:rPr>
        <w:t xml:space="preserve"> </w:t>
      </w:r>
    </w:p>
    <w:tbl>
      <w:tblPr>
        <w:tblStyle w:val="WBPOTable"/>
        <w:tblW w:w="9746" w:type="dxa"/>
        <w:tblInd w:w="-5" w:type="dxa"/>
        <w:tblLook w:val="04A0" w:firstRow="1" w:lastRow="0" w:firstColumn="1" w:lastColumn="0" w:noHBand="0" w:noVBand="1"/>
      </w:tblPr>
      <w:tblGrid>
        <w:gridCol w:w="2827"/>
        <w:gridCol w:w="6919"/>
      </w:tblGrid>
      <w:tr w:rsidR="006D75E8" w:rsidRPr="00B56E28" w14:paraId="53394AE7" w14:textId="77777777" w:rsidTr="006D75E8">
        <w:trPr>
          <w:cnfStyle w:val="100000000000" w:firstRow="1" w:lastRow="0" w:firstColumn="0" w:lastColumn="0" w:oddVBand="0" w:evenVBand="0" w:oddHBand="0" w:evenHBand="0" w:firstRowFirstColumn="0" w:firstRowLastColumn="0" w:lastRowFirstColumn="0" w:lastRowLastColumn="0"/>
        </w:trPr>
        <w:tc>
          <w:tcPr>
            <w:tcW w:w="2827" w:type="dxa"/>
          </w:tcPr>
          <w:p w14:paraId="6196BD93" w14:textId="42D6E458" w:rsidR="006D75E8" w:rsidRPr="00B56E28" w:rsidRDefault="006D75E8" w:rsidP="0065338A">
            <w:pPr>
              <w:pStyle w:val="Style1"/>
              <w:rPr>
                <w:rFonts w:asciiTheme="minorHAnsi" w:hAnsiTheme="minorHAnsi" w:cstheme="minorHAnsi"/>
                <w:sz w:val="18"/>
                <w:szCs w:val="18"/>
              </w:rPr>
            </w:pPr>
            <w:r w:rsidRPr="00B56E28">
              <w:rPr>
                <w:rFonts w:asciiTheme="minorHAnsi" w:hAnsiTheme="minorHAnsi" w:cstheme="minorHAnsi"/>
                <w:sz w:val="18"/>
                <w:szCs w:val="18"/>
              </w:rPr>
              <w:t>Component</w:t>
            </w:r>
          </w:p>
        </w:tc>
        <w:tc>
          <w:tcPr>
            <w:tcW w:w="6919" w:type="dxa"/>
          </w:tcPr>
          <w:p w14:paraId="118C6CDE" w14:textId="2E1C5CAF" w:rsidR="006D75E8" w:rsidRPr="00B56E28" w:rsidRDefault="006D75E8" w:rsidP="006D75E8">
            <w:pPr>
              <w:pStyle w:val="Style1"/>
              <w:jc w:val="both"/>
              <w:rPr>
                <w:rFonts w:asciiTheme="minorHAnsi" w:hAnsiTheme="minorHAnsi" w:cstheme="minorHAnsi"/>
                <w:sz w:val="18"/>
                <w:szCs w:val="18"/>
              </w:rPr>
            </w:pPr>
            <w:r w:rsidRPr="00B56E28">
              <w:rPr>
                <w:rFonts w:asciiTheme="minorHAnsi" w:hAnsiTheme="minorHAnsi" w:cstheme="minorHAnsi"/>
                <w:sz w:val="18"/>
                <w:szCs w:val="18"/>
              </w:rPr>
              <w:t>Description</w:t>
            </w:r>
          </w:p>
        </w:tc>
      </w:tr>
      <w:tr w:rsidR="00E115DE" w:rsidRPr="00B56E28" w14:paraId="319B9F9D" w14:textId="77777777" w:rsidTr="006D75E8">
        <w:tc>
          <w:tcPr>
            <w:tcW w:w="2827" w:type="dxa"/>
          </w:tcPr>
          <w:p w14:paraId="6DAD6910" w14:textId="4EA31B22" w:rsidR="00E115DE" w:rsidRPr="00B56E28" w:rsidRDefault="00E115DE" w:rsidP="00E115DE">
            <w:pPr>
              <w:rPr>
                <w:rFonts w:asciiTheme="minorHAnsi" w:hAnsiTheme="minorHAnsi" w:cstheme="minorHAnsi"/>
                <w:color w:val="000000"/>
                <w:sz w:val="18"/>
                <w:szCs w:val="18"/>
                <w:shd w:val="clear" w:color="auto" w:fill="FFFF00"/>
              </w:rPr>
            </w:pPr>
            <w:r w:rsidRPr="00B56E28">
              <w:rPr>
                <w:rFonts w:asciiTheme="minorHAnsi" w:hAnsiTheme="minorHAnsi" w:cstheme="minorHAnsi"/>
                <w:sz w:val="18"/>
                <w:szCs w:val="18"/>
              </w:rPr>
              <w:t>Containers</w:t>
            </w:r>
          </w:p>
        </w:tc>
        <w:tc>
          <w:tcPr>
            <w:tcW w:w="6919" w:type="dxa"/>
          </w:tcPr>
          <w:p w14:paraId="30A47EA7" w14:textId="612773D8" w:rsidR="00E115DE" w:rsidRPr="00B56E28" w:rsidRDefault="00E115DE" w:rsidP="00E115DE">
            <w:pPr>
              <w:rPr>
                <w:rFonts w:asciiTheme="minorHAnsi" w:hAnsiTheme="minorHAnsi" w:cstheme="minorHAnsi"/>
                <w:color w:val="000000"/>
                <w:sz w:val="18"/>
                <w:szCs w:val="18"/>
                <w:shd w:val="clear" w:color="auto" w:fill="FFFF00"/>
              </w:rPr>
            </w:pPr>
            <w:r w:rsidRPr="00B56E28">
              <w:rPr>
                <w:rFonts w:asciiTheme="minorHAnsi" w:hAnsiTheme="minorHAnsi" w:cstheme="minorHAnsi"/>
                <w:sz w:val="18"/>
                <w:szCs w:val="18"/>
              </w:rPr>
              <w:t>Containers are a run time component encapsulating discreet components of application logic with minimal resource footprint</w:t>
            </w:r>
            <w:r w:rsidR="00752900" w:rsidRPr="00B56E28">
              <w:rPr>
                <w:rFonts w:asciiTheme="minorHAnsi" w:hAnsiTheme="minorHAnsi" w:cstheme="minorHAnsi"/>
                <w:sz w:val="18"/>
                <w:szCs w:val="18"/>
              </w:rPr>
              <w:t xml:space="preserve"> a</w:t>
            </w:r>
            <w:r w:rsidRPr="00B56E28">
              <w:rPr>
                <w:rFonts w:asciiTheme="minorHAnsi" w:hAnsiTheme="minorHAnsi" w:cstheme="minorHAnsi"/>
                <w:sz w:val="18"/>
                <w:szCs w:val="18"/>
              </w:rPr>
              <w:t>s compared to monolithic deployments, containers provide independent deployment and scaling of services, elastic scaling advantages so resource utilization is optimized and application can scale massively and release resources when load reduces</w:t>
            </w:r>
          </w:p>
        </w:tc>
      </w:tr>
      <w:tr w:rsidR="00E115DE" w:rsidRPr="00B56E28" w14:paraId="140F78A3" w14:textId="77777777" w:rsidTr="006D75E8">
        <w:tc>
          <w:tcPr>
            <w:tcW w:w="2827" w:type="dxa"/>
          </w:tcPr>
          <w:p w14:paraId="0E63D25D" w14:textId="0B37EF92" w:rsidR="00E115DE" w:rsidRPr="00B56E28" w:rsidRDefault="00E115DE" w:rsidP="00E115DE">
            <w:pPr>
              <w:rPr>
                <w:rFonts w:asciiTheme="minorHAnsi" w:hAnsiTheme="minorHAnsi" w:cstheme="minorHAnsi"/>
                <w:color w:val="000000"/>
                <w:sz w:val="18"/>
                <w:szCs w:val="18"/>
                <w:shd w:val="clear" w:color="auto" w:fill="FFFF00"/>
              </w:rPr>
            </w:pPr>
            <w:r w:rsidRPr="00B56E28">
              <w:rPr>
                <w:rFonts w:asciiTheme="minorHAnsi" w:hAnsiTheme="minorHAnsi" w:cstheme="minorHAnsi"/>
                <w:sz w:val="18"/>
                <w:szCs w:val="18"/>
              </w:rPr>
              <w:t>Distributed Cache (Redis)</w:t>
            </w:r>
          </w:p>
        </w:tc>
        <w:tc>
          <w:tcPr>
            <w:tcW w:w="6919" w:type="dxa"/>
          </w:tcPr>
          <w:p w14:paraId="2689EB2A" w14:textId="2EB4C96D" w:rsidR="00E115DE" w:rsidRPr="00B56E28" w:rsidRDefault="00E115DE" w:rsidP="00E115DE">
            <w:pPr>
              <w:rPr>
                <w:rFonts w:asciiTheme="minorHAnsi" w:hAnsiTheme="minorHAnsi" w:cstheme="minorHAnsi"/>
                <w:color w:val="000000"/>
                <w:sz w:val="18"/>
                <w:szCs w:val="18"/>
                <w:shd w:val="clear" w:color="auto" w:fill="FFFF00"/>
              </w:rPr>
            </w:pPr>
            <w:r w:rsidRPr="00B56E28">
              <w:rPr>
                <w:rFonts w:asciiTheme="minorHAnsi" w:hAnsiTheme="minorHAnsi" w:cstheme="minorHAnsi"/>
                <w:sz w:val="18"/>
                <w:szCs w:val="18"/>
              </w:rPr>
              <w:t>Redis Cache provides caching of data that can be retrieved using a key. Caching provides performance improvement for use cases where static data is retrieved from APIs. This type of data can be stored and loaded from cache for faster turnaround and avoiding roundtrips. Depending on the use case cache timeout need to be set.</w:t>
            </w:r>
          </w:p>
        </w:tc>
      </w:tr>
      <w:tr w:rsidR="00E115DE" w:rsidRPr="00B56E28" w14:paraId="151276D5" w14:textId="77777777" w:rsidTr="006D75E8">
        <w:tc>
          <w:tcPr>
            <w:tcW w:w="2827" w:type="dxa"/>
            <w:hideMark/>
          </w:tcPr>
          <w:p w14:paraId="54B868F4"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Spring Boot Web</w:t>
            </w:r>
          </w:p>
        </w:tc>
        <w:tc>
          <w:tcPr>
            <w:tcW w:w="6919" w:type="dxa"/>
            <w:hideMark/>
          </w:tcPr>
          <w:p w14:paraId="419F3DCB"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For building RESTful Web Services for enterprise applications.</w:t>
            </w:r>
          </w:p>
        </w:tc>
      </w:tr>
      <w:tr w:rsidR="00E115DE" w:rsidRPr="00B56E28" w14:paraId="3E5B0AD6" w14:textId="77777777" w:rsidTr="006D75E8">
        <w:tc>
          <w:tcPr>
            <w:tcW w:w="2827" w:type="dxa"/>
            <w:hideMark/>
          </w:tcPr>
          <w:p w14:paraId="006573F1"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Spring Boot AOP</w:t>
            </w:r>
          </w:p>
        </w:tc>
        <w:tc>
          <w:tcPr>
            <w:tcW w:w="6919" w:type="dxa"/>
            <w:hideMark/>
          </w:tcPr>
          <w:p w14:paraId="4F1D9E9F"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For implementing cross-cutting concerns such as logging across the multiple layers of a Java application</w:t>
            </w:r>
          </w:p>
        </w:tc>
      </w:tr>
      <w:tr w:rsidR="00E115DE" w:rsidRPr="00B56E28" w14:paraId="4821B0E4" w14:textId="77777777" w:rsidTr="006D75E8">
        <w:tc>
          <w:tcPr>
            <w:tcW w:w="2827" w:type="dxa"/>
            <w:hideMark/>
          </w:tcPr>
          <w:p w14:paraId="45BB8A22"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Spring Boot Validation</w:t>
            </w:r>
          </w:p>
        </w:tc>
        <w:tc>
          <w:tcPr>
            <w:tcW w:w="6919" w:type="dxa"/>
            <w:hideMark/>
          </w:tcPr>
          <w:p w14:paraId="46AF24C0"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For custom validators that allows to apply and combine different validation rules</w:t>
            </w:r>
          </w:p>
        </w:tc>
      </w:tr>
      <w:tr w:rsidR="00E115DE" w:rsidRPr="00B56E28" w14:paraId="35DD6E40" w14:textId="77777777" w:rsidTr="006D75E8">
        <w:tc>
          <w:tcPr>
            <w:tcW w:w="2827" w:type="dxa"/>
            <w:hideMark/>
          </w:tcPr>
          <w:p w14:paraId="4F8BFE2F"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Spring Boot Actuator</w:t>
            </w:r>
          </w:p>
        </w:tc>
        <w:tc>
          <w:tcPr>
            <w:tcW w:w="6919" w:type="dxa"/>
            <w:hideMark/>
          </w:tcPr>
          <w:p w14:paraId="48A3255E"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Provides endpoints for monitoring and managing Spring Boot application such as health and metrics. It also enables the refresh of externalized Config on a microservice.</w:t>
            </w:r>
          </w:p>
        </w:tc>
      </w:tr>
      <w:tr w:rsidR="00E115DE" w:rsidRPr="00B56E28" w14:paraId="6B903C6E" w14:textId="77777777" w:rsidTr="006D75E8">
        <w:tc>
          <w:tcPr>
            <w:tcW w:w="2827" w:type="dxa"/>
            <w:hideMark/>
          </w:tcPr>
          <w:p w14:paraId="0ADB64B2"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Spring Cloud Config</w:t>
            </w:r>
          </w:p>
        </w:tc>
        <w:tc>
          <w:tcPr>
            <w:tcW w:w="6919" w:type="dxa"/>
            <w:hideMark/>
          </w:tcPr>
          <w:p w14:paraId="1DB2B32B"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Config server that manages all the application related configuration properties. And client applications can load the configuration properties from the Config server without app restart and downtime</w:t>
            </w:r>
          </w:p>
        </w:tc>
      </w:tr>
      <w:tr w:rsidR="00E115DE" w:rsidRPr="00B56E28" w14:paraId="6608EC4A" w14:textId="77777777" w:rsidTr="006D75E8">
        <w:tc>
          <w:tcPr>
            <w:tcW w:w="2827" w:type="dxa"/>
            <w:hideMark/>
          </w:tcPr>
          <w:p w14:paraId="176B3090"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Spring Cloud Netflix Eureka</w:t>
            </w:r>
          </w:p>
        </w:tc>
        <w:tc>
          <w:tcPr>
            <w:tcW w:w="6919" w:type="dxa"/>
            <w:hideMark/>
          </w:tcPr>
          <w:p w14:paraId="0632CDAC"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A discovery Server that holds the information about all client microservice applications, as a result of microservices registering into the Eureka Server.</w:t>
            </w:r>
          </w:p>
        </w:tc>
      </w:tr>
      <w:tr w:rsidR="00E115DE" w:rsidRPr="00B56E28" w14:paraId="7564485B" w14:textId="77777777" w:rsidTr="006D75E8">
        <w:tc>
          <w:tcPr>
            <w:tcW w:w="2827" w:type="dxa"/>
            <w:hideMark/>
          </w:tcPr>
          <w:p w14:paraId="7F5DC48C"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Spring Cloud OpenFeign</w:t>
            </w:r>
          </w:p>
        </w:tc>
        <w:tc>
          <w:tcPr>
            <w:tcW w:w="6919" w:type="dxa"/>
            <w:hideMark/>
          </w:tcPr>
          <w:p w14:paraId="4B4A1DC1"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Is a REST client that makes it easy to invoke microservices.</w:t>
            </w:r>
          </w:p>
        </w:tc>
      </w:tr>
      <w:tr w:rsidR="00E115DE" w:rsidRPr="00B56E28" w14:paraId="5FB79443" w14:textId="77777777" w:rsidTr="006D75E8">
        <w:tc>
          <w:tcPr>
            <w:tcW w:w="2827" w:type="dxa"/>
            <w:hideMark/>
          </w:tcPr>
          <w:p w14:paraId="2338C3B2"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Spring Cloud Netflix Ribbon</w:t>
            </w:r>
          </w:p>
        </w:tc>
        <w:tc>
          <w:tcPr>
            <w:tcW w:w="6919" w:type="dxa"/>
            <w:hideMark/>
          </w:tcPr>
          <w:p w14:paraId="53B84839"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That provides client-side load balancing algorithms, and used by Feign. It internally resolves the service name with a lookup on the Eureka server.</w:t>
            </w:r>
          </w:p>
        </w:tc>
      </w:tr>
      <w:tr w:rsidR="00E115DE" w:rsidRPr="00B56E28" w14:paraId="40F10814" w14:textId="77777777" w:rsidTr="006D75E8">
        <w:tc>
          <w:tcPr>
            <w:tcW w:w="2827" w:type="dxa"/>
            <w:hideMark/>
          </w:tcPr>
          <w:p w14:paraId="20BFBB36"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Spring Cloud Netflix Hystrix</w:t>
            </w:r>
          </w:p>
        </w:tc>
        <w:tc>
          <w:tcPr>
            <w:tcW w:w="6919" w:type="dxa"/>
            <w:hideMark/>
          </w:tcPr>
          <w:p w14:paraId="767DDD88" w14:textId="77777777" w:rsidR="00E115DE" w:rsidRPr="00B56E28" w:rsidRDefault="00E115DE" w:rsidP="00E115DE">
            <w:pPr>
              <w:shd w:val="clear" w:color="auto" w:fill="FFFFFF"/>
              <w:jc w:val="both"/>
              <w:rPr>
                <w:rFonts w:asciiTheme="minorHAnsi" w:hAnsiTheme="minorHAnsi" w:cstheme="minorHAnsi"/>
                <w:sz w:val="18"/>
                <w:szCs w:val="18"/>
              </w:rPr>
            </w:pPr>
            <w:r w:rsidRPr="00B56E28">
              <w:rPr>
                <w:rFonts w:asciiTheme="minorHAnsi" w:hAnsiTheme="minorHAnsi" w:cstheme="minorHAnsi"/>
                <w:sz w:val="18"/>
                <w:szCs w:val="18"/>
              </w:rPr>
              <w:t>Stops cascading failures and enables resilience in a distributed system where failure is inevitable</w:t>
            </w:r>
          </w:p>
          <w:p w14:paraId="55A89F38"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 </w:t>
            </w:r>
          </w:p>
        </w:tc>
      </w:tr>
      <w:tr w:rsidR="00E115DE" w:rsidRPr="00B56E28" w14:paraId="40F8CC3F" w14:textId="77777777" w:rsidTr="006D75E8">
        <w:tc>
          <w:tcPr>
            <w:tcW w:w="2827" w:type="dxa"/>
            <w:hideMark/>
          </w:tcPr>
          <w:p w14:paraId="79CFADD8"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Spring Cloud Zipkin / Sleuth</w:t>
            </w:r>
          </w:p>
        </w:tc>
        <w:tc>
          <w:tcPr>
            <w:tcW w:w="6919" w:type="dxa"/>
            <w:hideMark/>
          </w:tcPr>
          <w:p w14:paraId="2F4D3BB8"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For distributed tracing including where trace data are reported to</w:t>
            </w:r>
          </w:p>
        </w:tc>
      </w:tr>
      <w:tr w:rsidR="00E115DE" w:rsidRPr="00B56E28" w14:paraId="247EB440" w14:textId="77777777" w:rsidTr="006D75E8">
        <w:tc>
          <w:tcPr>
            <w:tcW w:w="2827" w:type="dxa"/>
            <w:hideMark/>
          </w:tcPr>
          <w:p w14:paraId="23C074E4" w14:textId="2AAC991D"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 xml:space="preserve">Spring Cloud Netflix </w:t>
            </w:r>
            <w:r w:rsidR="00502090">
              <w:rPr>
                <w:rFonts w:asciiTheme="minorHAnsi" w:hAnsiTheme="minorHAnsi" w:cstheme="minorHAnsi"/>
                <w:sz w:val="18"/>
                <w:szCs w:val="18"/>
              </w:rPr>
              <w:t>Spring Cloud Gateway</w:t>
            </w:r>
          </w:p>
        </w:tc>
        <w:tc>
          <w:tcPr>
            <w:tcW w:w="6919" w:type="dxa"/>
            <w:hideMark/>
          </w:tcPr>
          <w:p w14:paraId="295106CD"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As a proxy server and service router that handles the requests and does the dynamic routing to microservice applications with a lookup on Discovery server </w:t>
            </w:r>
          </w:p>
        </w:tc>
      </w:tr>
      <w:tr w:rsidR="00E115DE" w:rsidRPr="00B56E28" w14:paraId="41D70C84" w14:textId="77777777" w:rsidTr="006D75E8">
        <w:tc>
          <w:tcPr>
            <w:tcW w:w="2827" w:type="dxa"/>
            <w:hideMark/>
          </w:tcPr>
          <w:p w14:paraId="2BD5C38F"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Spring Boot Security</w:t>
            </w:r>
          </w:p>
        </w:tc>
        <w:tc>
          <w:tcPr>
            <w:tcW w:w="6919" w:type="dxa"/>
            <w:hideMark/>
          </w:tcPr>
          <w:p w14:paraId="42BC034A"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For securing an application, for example to prevent XSS, DDOS.</w:t>
            </w:r>
          </w:p>
        </w:tc>
      </w:tr>
      <w:tr w:rsidR="00E115DE" w:rsidRPr="00B56E28" w14:paraId="79F7F743" w14:textId="77777777" w:rsidTr="006D75E8">
        <w:tc>
          <w:tcPr>
            <w:tcW w:w="2827" w:type="dxa"/>
            <w:hideMark/>
          </w:tcPr>
          <w:p w14:paraId="72080D99"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Spring Data JPA</w:t>
            </w:r>
          </w:p>
        </w:tc>
        <w:tc>
          <w:tcPr>
            <w:tcW w:w="6919" w:type="dxa"/>
            <w:hideMark/>
          </w:tcPr>
          <w:p w14:paraId="39FEAB22"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Java Persistence API that improves the implementation of data access layer for Oracle DB</w:t>
            </w:r>
          </w:p>
        </w:tc>
      </w:tr>
      <w:tr w:rsidR="00E115DE" w:rsidRPr="00B56E28" w14:paraId="1FFAA45F" w14:textId="77777777" w:rsidTr="006D75E8">
        <w:tc>
          <w:tcPr>
            <w:tcW w:w="2827" w:type="dxa"/>
            <w:hideMark/>
          </w:tcPr>
          <w:p w14:paraId="6401F92D"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Spring Data Redis</w:t>
            </w:r>
          </w:p>
        </w:tc>
        <w:tc>
          <w:tcPr>
            <w:tcW w:w="6919" w:type="dxa"/>
            <w:hideMark/>
          </w:tcPr>
          <w:p w14:paraId="3AC12D7B"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To integrate with Redis Cache.</w:t>
            </w:r>
          </w:p>
        </w:tc>
      </w:tr>
      <w:tr w:rsidR="00E115DE" w:rsidRPr="00B56E28" w14:paraId="2B08FB00" w14:textId="77777777" w:rsidTr="006D75E8">
        <w:tc>
          <w:tcPr>
            <w:tcW w:w="2827" w:type="dxa"/>
            <w:hideMark/>
          </w:tcPr>
          <w:p w14:paraId="6D809E6F"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Spring Kafka</w:t>
            </w:r>
          </w:p>
        </w:tc>
        <w:tc>
          <w:tcPr>
            <w:tcW w:w="6919" w:type="dxa"/>
            <w:hideMark/>
          </w:tcPr>
          <w:p w14:paraId="7A4B04ED"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To publish and subscribe the messages based on the fault-tolerant messaging system, which is fast, scalable and distributed by design.</w:t>
            </w:r>
          </w:p>
        </w:tc>
      </w:tr>
      <w:tr w:rsidR="00E115DE" w:rsidRPr="00B56E28" w14:paraId="57CEEE4B" w14:textId="77777777" w:rsidTr="006D75E8">
        <w:tc>
          <w:tcPr>
            <w:tcW w:w="2827" w:type="dxa"/>
            <w:hideMark/>
          </w:tcPr>
          <w:p w14:paraId="1291EF11"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SLF4J</w:t>
            </w:r>
          </w:p>
        </w:tc>
        <w:tc>
          <w:tcPr>
            <w:tcW w:w="6919" w:type="dxa"/>
            <w:hideMark/>
          </w:tcPr>
          <w:p w14:paraId="038D1E45" w14:textId="77777777" w:rsidR="00E115DE" w:rsidRPr="00B56E28" w:rsidRDefault="00E115DE" w:rsidP="00E115DE">
            <w:pPr>
              <w:rPr>
                <w:rFonts w:asciiTheme="minorHAnsi" w:hAnsiTheme="minorHAnsi" w:cstheme="minorHAnsi"/>
                <w:sz w:val="18"/>
                <w:szCs w:val="18"/>
              </w:rPr>
            </w:pPr>
            <w:r w:rsidRPr="00B56E28">
              <w:rPr>
                <w:rFonts w:asciiTheme="minorHAnsi" w:hAnsiTheme="minorHAnsi" w:cstheme="minorHAnsi"/>
                <w:sz w:val="18"/>
                <w:szCs w:val="18"/>
              </w:rPr>
              <w:t>The Simple Logging Façade for Java that serves as a façade or abstraction for the various logging frameworks. E.g. log4j2 or logback</w:t>
            </w:r>
          </w:p>
        </w:tc>
      </w:tr>
    </w:tbl>
    <w:p w14:paraId="38989A0C" w14:textId="5355C80C" w:rsidR="00E115DE" w:rsidRDefault="00E115DE" w:rsidP="00E115DE">
      <w:pPr>
        <w:rPr>
          <w:rFonts w:ascii="Calibri" w:hAnsi="Calibri" w:cs="Calibri"/>
          <w:color w:val="000000"/>
          <w:sz w:val="21"/>
          <w:szCs w:val="21"/>
        </w:rPr>
      </w:pPr>
      <w:r w:rsidRPr="00E115DE">
        <w:rPr>
          <w:rFonts w:ascii="Calibri" w:hAnsi="Calibri" w:cs="Calibri"/>
          <w:color w:val="000000"/>
          <w:sz w:val="21"/>
          <w:szCs w:val="21"/>
        </w:rPr>
        <w:lastRenderedPageBreak/>
        <w:t> </w:t>
      </w:r>
    </w:p>
    <w:p w14:paraId="143983F5" w14:textId="4D9A3BDF" w:rsidR="008733E2" w:rsidRPr="00B56E28" w:rsidRDefault="008733E2" w:rsidP="008733E2">
      <w:pPr>
        <w:pStyle w:val="Heading2"/>
        <w:rPr>
          <w:rFonts w:asciiTheme="minorHAnsi" w:hAnsiTheme="minorHAnsi" w:cstheme="minorHAnsi"/>
          <w:sz w:val="22"/>
          <w:szCs w:val="22"/>
        </w:rPr>
      </w:pPr>
      <w:bookmarkStart w:id="38" w:name="_Toc48121361"/>
      <w:r w:rsidRPr="00FD052F">
        <w:rPr>
          <w:rFonts w:asciiTheme="minorHAnsi" w:hAnsiTheme="minorHAnsi" w:cstheme="minorHAnsi"/>
          <w:sz w:val="22"/>
          <w:szCs w:val="22"/>
        </w:rPr>
        <w:t>Architecture Guiding Principles</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8"/>
      <w:r w:rsidR="002E5967" w:rsidRPr="00FD052F">
        <w:rPr>
          <w:rFonts w:asciiTheme="minorHAnsi" w:hAnsiTheme="minorHAnsi" w:cstheme="minorHAnsi"/>
          <w:sz w:val="22"/>
          <w:szCs w:val="22"/>
        </w:rPr>
        <w:t xml:space="preserve"> </w:t>
      </w:r>
    </w:p>
    <w:tbl>
      <w:tblPr>
        <w:tblStyle w:val="WBPOTable"/>
        <w:tblW w:w="0" w:type="auto"/>
        <w:jc w:val="center"/>
        <w:tblLook w:val="04A0" w:firstRow="1" w:lastRow="0" w:firstColumn="1" w:lastColumn="0" w:noHBand="0" w:noVBand="1"/>
      </w:tblPr>
      <w:tblGrid>
        <w:gridCol w:w="2582"/>
        <w:gridCol w:w="3532"/>
        <w:gridCol w:w="2902"/>
      </w:tblGrid>
      <w:tr w:rsidR="00B518E8" w:rsidRPr="00C3718D" w14:paraId="56EB800D" w14:textId="5725FCDF" w:rsidTr="00B17593">
        <w:trPr>
          <w:cnfStyle w:val="100000000000" w:firstRow="1" w:lastRow="0" w:firstColumn="0" w:lastColumn="0" w:oddVBand="0" w:evenVBand="0" w:oddHBand="0" w:evenHBand="0" w:firstRowFirstColumn="0" w:firstRowLastColumn="0" w:lastRowFirstColumn="0" w:lastRowLastColumn="0"/>
          <w:trHeight w:val="273"/>
          <w:jc w:val="center"/>
        </w:trPr>
        <w:tc>
          <w:tcPr>
            <w:tcW w:w="2582" w:type="dxa"/>
          </w:tcPr>
          <w:p w14:paraId="6AD88FF9" w14:textId="1C39F994" w:rsidR="00B518E8" w:rsidRPr="00C3718D" w:rsidRDefault="00B518E8" w:rsidP="008733E2">
            <w:pPr>
              <w:rPr>
                <w:rFonts w:asciiTheme="minorHAnsi" w:hAnsiTheme="minorHAnsi" w:cstheme="minorHAnsi"/>
                <w:sz w:val="16"/>
                <w:szCs w:val="16"/>
              </w:rPr>
            </w:pPr>
            <w:r w:rsidRPr="00C3718D">
              <w:rPr>
                <w:rFonts w:asciiTheme="minorHAnsi" w:hAnsiTheme="minorHAnsi" w:cstheme="minorHAnsi"/>
                <w:sz w:val="16"/>
                <w:szCs w:val="16"/>
              </w:rPr>
              <w:t>Principle</w:t>
            </w:r>
          </w:p>
        </w:tc>
        <w:tc>
          <w:tcPr>
            <w:tcW w:w="3532" w:type="dxa"/>
          </w:tcPr>
          <w:p w14:paraId="11182EAF" w14:textId="4469F9CF" w:rsidR="00B518E8" w:rsidRPr="00C3718D" w:rsidRDefault="00B518E8" w:rsidP="008733E2">
            <w:pPr>
              <w:rPr>
                <w:rFonts w:asciiTheme="minorHAnsi" w:hAnsiTheme="minorHAnsi" w:cstheme="minorHAnsi"/>
                <w:sz w:val="16"/>
                <w:szCs w:val="16"/>
              </w:rPr>
            </w:pPr>
            <w:r w:rsidRPr="00C3718D">
              <w:rPr>
                <w:rFonts w:asciiTheme="minorHAnsi" w:hAnsiTheme="minorHAnsi" w:cstheme="minorHAnsi"/>
                <w:sz w:val="16"/>
                <w:szCs w:val="16"/>
              </w:rPr>
              <w:t>Rationale</w:t>
            </w:r>
          </w:p>
        </w:tc>
        <w:tc>
          <w:tcPr>
            <w:tcW w:w="2902" w:type="dxa"/>
          </w:tcPr>
          <w:p w14:paraId="6762ECCC" w14:textId="69E33DA5" w:rsidR="00B518E8" w:rsidRPr="00C3718D" w:rsidRDefault="00B518E8" w:rsidP="008733E2">
            <w:pPr>
              <w:rPr>
                <w:rFonts w:asciiTheme="minorHAnsi" w:hAnsiTheme="minorHAnsi" w:cstheme="minorHAnsi"/>
                <w:sz w:val="16"/>
                <w:szCs w:val="16"/>
              </w:rPr>
            </w:pPr>
            <w:r w:rsidRPr="00C3718D">
              <w:rPr>
                <w:rFonts w:asciiTheme="minorHAnsi" w:hAnsiTheme="minorHAnsi" w:cstheme="minorHAnsi"/>
                <w:sz w:val="16"/>
                <w:szCs w:val="16"/>
              </w:rPr>
              <w:t>Implications</w:t>
            </w:r>
          </w:p>
        </w:tc>
      </w:tr>
      <w:tr w:rsidR="00B518E8" w:rsidRPr="00C3718D" w14:paraId="0AAC0B69" w14:textId="38247B7E" w:rsidTr="00B17593">
        <w:trPr>
          <w:trHeight w:val="1480"/>
          <w:jc w:val="center"/>
        </w:trPr>
        <w:tc>
          <w:tcPr>
            <w:tcW w:w="2582" w:type="dxa"/>
          </w:tcPr>
          <w:p w14:paraId="239C4705" w14:textId="520C3806" w:rsidR="00B518E8" w:rsidRPr="00C3718D" w:rsidRDefault="00B518E8" w:rsidP="004621E7">
            <w:pPr>
              <w:rPr>
                <w:rFonts w:asciiTheme="minorHAnsi" w:hAnsiTheme="minorHAnsi" w:cstheme="minorHAnsi"/>
                <w:sz w:val="16"/>
                <w:szCs w:val="16"/>
              </w:rPr>
            </w:pPr>
            <w:r w:rsidRPr="00C3718D">
              <w:rPr>
                <w:rFonts w:asciiTheme="minorHAnsi" w:hAnsiTheme="minorHAnsi" w:cstheme="minorHAnsi"/>
                <w:sz w:val="16"/>
                <w:szCs w:val="16"/>
              </w:rPr>
              <w:t xml:space="preserve">Data and IT systems should be </w:t>
            </w:r>
            <w:r w:rsidRPr="00C3718D">
              <w:rPr>
                <w:rFonts w:asciiTheme="minorHAnsi" w:hAnsiTheme="minorHAnsi" w:cstheme="minorHAnsi"/>
                <w:b/>
                <w:bCs/>
                <w:sz w:val="16"/>
                <w:szCs w:val="16"/>
              </w:rPr>
              <w:t>secured</w:t>
            </w:r>
            <w:r w:rsidRPr="00C3718D">
              <w:rPr>
                <w:rFonts w:asciiTheme="minorHAnsi" w:hAnsiTheme="minorHAnsi" w:cstheme="minorHAnsi"/>
                <w:sz w:val="16"/>
                <w:szCs w:val="16"/>
              </w:rPr>
              <w:t xml:space="preserve"> at all times, in rest or transit</w:t>
            </w:r>
          </w:p>
        </w:tc>
        <w:tc>
          <w:tcPr>
            <w:tcW w:w="3532" w:type="dxa"/>
          </w:tcPr>
          <w:p w14:paraId="68722465" w14:textId="1C0C0721" w:rsidR="00B518E8" w:rsidRPr="00C3718D" w:rsidRDefault="00B518E8" w:rsidP="004621E7">
            <w:pPr>
              <w:rPr>
                <w:rFonts w:asciiTheme="minorHAnsi" w:hAnsiTheme="minorHAnsi" w:cstheme="minorHAnsi"/>
                <w:sz w:val="16"/>
                <w:szCs w:val="16"/>
              </w:rPr>
            </w:pPr>
            <w:r w:rsidRPr="00C3718D">
              <w:rPr>
                <w:rFonts w:asciiTheme="minorHAnsi" w:hAnsiTheme="minorHAnsi" w:cstheme="minorHAnsi"/>
                <w:sz w:val="16"/>
                <w:szCs w:val="16"/>
              </w:rPr>
              <w:t>Financial institution's data is highly sensitive and should be protected against tampering and unauthorized access.</w:t>
            </w:r>
          </w:p>
          <w:p w14:paraId="3D5D4B8E" w14:textId="77777777" w:rsidR="00B518E8" w:rsidRPr="00C3718D" w:rsidRDefault="00B518E8" w:rsidP="004621E7">
            <w:pPr>
              <w:rPr>
                <w:rFonts w:asciiTheme="minorHAnsi" w:hAnsiTheme="minorHAnsi" w:cstheme="minorHAnsi"/>
                <w:sz w:val="16"/>
                <w:szCs w:val="16"/>
              </w:rPr>
            </w:pPr>
          </w:p>
        </w:tc>
        <w:tc>
          <w:tcPr>
            <w:tcW w:w="2902" w:type="dxa"/>
          </w:tcPr>
          <w:p w14:paraId="6AA2534F" w14:textId="2595DA16" w:rsidR="00B518E8" w:rsidRPr="00C3718D" w:rsidRDefault="00B518E8" w:rsidP="004621E7">
            <w:pPr>
              <w:rPr>
                <w:rFonts w:asciiTheme="minorHAnsi" w:hAnsiTheme="minorHAnsi" w:cstheme="minorHAnsi"/>
                <w:sz w:val="16"/>
                <w:szCs w:val="16"/>
              </w:rPr>
            </w:pPr>
            <w:r w:rsidRPr="00C3718D">
              <w:rPr>
                <w:rFonts w:asciiTheme="minorHAnsi" w:hAnsiTheme="minorHAnsi" w:cstheme="minorHAnsi"/>
                <w:sz w:val="16"/>
                <w:szCs w:val="16"/>
              </w:rPr>
              <w:t>Security principles specific to NSE should be laid down and implemented using suitable standard protocols</w:t>
            </w:r>
          </w:p>
        </w:tc>
      </w:tr>
      <w:tr w:rsidR="00B518E8" w:rsidRPr="00C3718D" w14:paraId="26DAE8E9" w14:textId="085589C3" w:rsidTr="00B17593">
        <w:trPr>
          <w:trHeight w:val="273"/>
          <w:jc w:val="center"/>
        </w:trPr>
        <w:tc>
          <w:tcPr>
            <w:tcW w:w="2582" w:type="dxa"/>
          </w:tcPr>
          <w:p w14:paraId="3D9356EE" w14:textId="77777777" w:rsidR="00B518E8" w:rsidRPr="00C3718D" w:rsidRDefault="00B518E8" w:rsidP="00847C69">
            <w:pPr>
              <w:rPr>
                <w:rFonts w:asciiTheme="minorHAnsi" w:hAnsiTheme="minorHAnsi" w:cstheme="minorHAnsi"/>
                <w:sz w:val="16"/>
                <w:szCs w:val="16"/>
              </w:rPr>
            </w:pPr>
            <w:r w:rsidRPr="00C3718D">
              <w:rPr>
                <w:rFonts w:asciiTheme="minorHAnsi" w:hAnsiTheme="minorHAnsi" w:cstheme="minorHAnsi"/>
                <w:sz w:val="16"/>
                <w:szCs w:val="16"/>
              </w:rPr>
              <w:t xml:space="preserve">Seamless access to data &amp; processes </w:t>
            </w:r>
            <w:r w:rsidRPr="00C3718D">
              <w:rPr>
                <w:rFonts w:asciiTheme="minorHAnsi" w:hAnsiTheme="minorHAnsi" w:cstheme="minorHAnsi"/>
                <w:b/>
                <w:bCs/>
                <w:sz w:val="16"/>
                <w:szCs w:val="16"/>
              </w:rPr>
              <w:t>through all channels</w:t>
            </w:r>
            <w:r w:rsidRPr="00C3718D">
              <w:rPr>
                <w:rFonts w:asciiTheme="minorHAnsi" w:hAnsiTheme="minorHAnsi" w:cstheme="minorHAnsi"/>
                <w:sz w:val="16"/>
                <w:szCs w:val="16"/>
              </w:rPr>
              <w:t xml:space="preserve">, agnostic of device </w:t>
            </w:r>
          </w:p>
          <w:p w14:paraId="053E7EF5" w14:textId="77777777" w:rsidR="00B518E8" w:rsidRPr="00C3718D" w:rsidRDefault="00B518E8" w:rsidP="00847C69">
            <w:pPr>
              <w:rPr>
                <w:rFonts w:asciiTheme="minorHAnsi" w:hAnsiTheme="minorHAnsi" w:cstheme="minorHAnsi"/>
                <w:sz w:val="16"/>
                <w:szCs w:val="16"/>
              </w:rPr>
            </w:pPr>
          </w:p>
        </w:tc>
        <w:tc>
          <w:tcPr>
            <w:tcW w:w="3532" w:type="dxa"/>
          </w:tcPr>
          <w:p w14:paraId="3314058B" w14:textId="77777777" w:rsidR="00B518E8" w:rsidRPr="00C3718D" w:rsidRDefault="00B518E8" w:rsidP="00992ABF">
            <w:pPr>
              <w:rPr>
                <w:rFonts w:asciiTheme="minorHAnsi" w:hAnsiTheme="minorHAnsi" w:cstheme="minorHAnsi"/>
                <w:sz w:val="16"/>
                <w:szCs w:val="16"/>
              </w:rPr>
            </w:pPr>
            <w:r w:rsidRPr="00C3718D">
              <w:rPr>
                <w:rFonts w:asciiTheme="minorHAnsi" w:hAnsiTheme="minorHAnsi" w:cstheme="minorHAnsi"/>
                <w:sz w:val="16"/>
                <w:szCs w:val="16"/>
              </w:rPr>
              <w:t xml:space="preserve">Inherent need to provide a seamless omni-channel experience to the stakeholders </w:t>
            </w:r>
          </w:p>
          <w:p w14:paraId="49993F3E" w14:textId="77777777" w:rsidR="00B518E8" w:rsidRPr="00C3718D" w:rsidRDefault="00B518E8" w:rsidP="00D34A23">
            <w:pPr>
              <w:rPr>
                <w:rFonts w:asciiTheme="minorHAnsi" w:hAnsiTheme="minorHAnsi" w:cstheme="minorHAnsi"/>
                <w:sz w:val="16"/>
                <w:szCs w:val="16"/>
              </w:rPr>
            </w:pPr>
          </w:p>
        </w:tc>
        <w:tc>
          <w:tcPr>
            <w:tcW w:w="2902" w:type="dxa"/>
          </w:tcPr>
          <w:p w14:paraId="5EFE4AE1" w14:textId="7FC2B86A" w:rsidR="00D34A23" w:rsidRPr="00C3718D" w:rsidRDefault="00D34A23" w:rsidP="00D34A23">
            <w:pPr>
              <w:rPr>
                <w:rFonts w:asciiTheme="minorHAnsi" w:hAnsiTheme="minorHAnsi" w:cstheme="minorHAnsi"/>
                <w:sz w:val="16"/>
                <w:szCs w:val="16"/>
              </w:rPr>
            </w:pPr>
            <w:r w:rsidRPr="00C3718D">
              <w:rPr>
                <w:rFonts w:asciiTheme="minorHAnsi" w:hAnsiTheme="minorHAnsi" w:cstheme="minorHAnsi"/>
                <w:sz w:val="16"/>
                <w:szCs w:val="16"/>
              </w:rPr>
              <w:t xml:space="preserve">Services and systems need to be available across channels using a suitable digital experience layer </w:t>
            </w:r>
          </w:p>
          <w:p w14:paraId="54929FDB" w14:textId="77777777" w:rsidR="00B518E8" w:rsidRPr="00C3718D" w:rsidRDefault="00B518E8" w:rsidP="00992ABF">
            <w:pPr>
              <w:rPr>
                <w:rFonts w:asciiTheme="minorHAnsi" w:hAnsiTheme="minorHAnsi" w:cstheme="minorHAnsi"/>
                <w:sz w:val="16"/>
                <w:szCs w:val="16"/>
              </w:rPr>
            </w:pPr>
          </w:p>
        </w:tc>
      </w:tr>
      <w:tr w:rsidR="00B518E8" w:rsidRPr="00C3718D" w14:paraId="451244CD" w14:textId="08DFFAF1" w:rsidTr="00B17593">
        <w:trPr>
          <w:trHeight w:val="273"/>
          <w:jc w:val="center"/>
        </w:trPr>
        <w:tc>
          <w:tcPr>
            <w:tcW w:w="2582" w:type="dxa"/>
          </w:tcPr>
          <w:p w14:paraId="0A154ECF" w14:textId="77777777" w:rsidR="00B518E8" w:rsidRPr="00C3718D" w:rsidRDefault="00B518E8" w:rsidP="00847C69">
            <w:pPr>
              <w:rPr>
                <w:rFonts w:asciiTheme="minorHAnsi" w:hAnsiTheme="minorHAnsi" w:cstheme="minorHAnsi"/>
                <w:sz w:val="16"/>
                <w:szCs w:val="16"/>
              </w:rPr>
            </w:pPr>
            <w:r w:rsidRPr="00C3718D">
              <w:rPr>
                <w:rFonts w:asciiTheme="minorHAnsi" w:hAnsiTheme="minorHAnsi" w:cstheme="minorHAnsi"/>
                <w:sz w:val="16"/>
                <w:szCs w:val="16"/>
              </w:rPr>
              <w:t xml:space="preserve">Ease of </w:t>
            </w:r>
            <w:r w:rsidRPr="00C3718D">
              <w:rPr>
                <w:rFonts w:asciiTheme="minorHAnsi" w:hAnsiTheme="minorHAnsi" w:cstheme="minorHAnsi"/>
                <w:b/>
                <w:bCs/>
                <w:sz w:val="16"/>
                <w:szCs w:val="16"/>
              </w:rPr>
              <w:t>integration</w:t>
            </w:r>
            <w:r w:rsidRPr="00C3718D">
              <w:rPr>
                <w:rFonts w:asciiTheme="minorHAnsi" w:hAnsiTheme="minorHAnsi" w:cstheme="minorHAnsi"/>
                <w:sz w:val="16"/>
                <w:szCs w:val="16"/>
              </w:rPr>
              <w:t xml:space="preserve"> across applications &amp; services, internally &amp; externally</w:t>
            </w:r>
          </w:p>
          <w:p w14:paraId="78A1ACC9" w14:textId="77777777" w:rsidR="00B518E8" w:rsidRPr="00C3718D" w:rsidRDefault="00B518E8" w:rsidP="00847C69">
            <w:pPr>
              <w:rPr>
                <w:rFonts w:asciiTheme="minorHAnsi" w:hAnsiTheme="minorHAnsi" w:cstheme="minorHAnsi"/>
                <w:sz w:val="16"/>
                <w:szCs w:val="16"/>
              </w:rPr>
            </w:pPr>
          </w:p>
        </w:tc>
        <w:tc>
          <w:tcPr>
            <w:tcW w:w="3532" w:type="dxa"/>
          </w:tcPr>
          <w:p w14:paraId="780F5A93" w14:textId="77777777" w:rsidR="00B518E8" w:rsidRPr="00C3718D" w:rsidRDefault="00B518E8" w:rsidP="00992ABF">
            <w:pPr>
              <w:rPr>
                <w:rFonts w:asciiTheme="minorHAnsi" w:hAnsiTheme="minorHAnsi" w:cstheme="minorHAnsi"/>
                <w:sz w:val="16"/>
                <w:szCs w:val="16"/>
              </w:rPr>
            </w:pPr>
            <w:r w:rsidRPr="00C3718D">
              <w:rPr>
                <w:rFonts w:asciiTheme="minorHAnsi" w:hAnsiTheme="minorHAnsi" w:cstheme="minorHAnsi"/>
                <w:sz w:val="16"/>
                <w:szCs w:val="16"/>
              </w:rPr>
              <w:t xml:space="preserve">Integration issues or integration inability with multiple parties lead to inefficiencies and delayed processes </w:t>
            </w:r>
          </w:p>
          <w:p w14:paraId="6D6E8C89" w14:textId="77777777" w:rsidR="00B518E8" w:rsidRPr="00C3718D" w:rsidRDefault="00B518E8" w:rsidP="00D34A23">
            <w:pPr>
              <w:rPr>
                <w:rFonts w:asciiTheme="minorHAnsi" w:hAnsiTheme="minorHAnsi" w:cstheme="minorHAnsi"/>
                <w:sz w:val="16"/>
                <w:szCs w:val="16"/>
              </w:rPr>
            </w:pPr>
          </w:p>
        </w:tc>
        <w:tc>
          <w:tcPr>
            <w:tcW w:w="2902" w:type="dxa"/>
          </w:tcPr>
          <w:p w14:paraId="66E64627" w14:textId="6C29B3AA" w:rsidR="00D34A23" w:rsidRPr="00C3718D" w:rsidRDefault="00D34A23" w:rsidP="00D34A23">
            <w:pPr>
              <w:rPr>
                <w:rFonts w:asciiTheme="minorHAnsi" w:hAnsiTheme="minorHAnsi" w:cstheme="minorHAnsi"/>
                <w:sz w:val="16"/>
                <w:szCs w:val="16"/>
              </w:rPr>
            </w:pPr>
            <w:r w:rsidRPr="00C3718D">
              <w:rPr>
                <w:rFonts w:asciiTheme="minorHAnsi" w:hAnsiTheme="minorHAnsi" w:cstheme="minorHAnsi"/>
                <w:sz w:val="16"/>
                <w:szCs w:val="16"/>
              </w:rPr>
              <w:t xml:space="preserve">NSE's to-be architecture should support secure, API-led integration for real time &amp; batch processing </w:t>
            </w:r>
          </w:p>
          <w:p w14:paraId="13AAA3DB" w14:textId="77777777" w:rsidR="00B518E8" w:rsidRPr="00C3718D" w:rsidRDefault="00B518E8" w:rsidP="00992ABF">
            <w:pPr>
              <w:rPr>
                <w:rFonts w:asciiTheme="minorHAnsi" w:hAnsiTheme="minorHAnsi" w:cstheme="minorHAnsi"/>
                <w:sz w:val="16"/>
                <w:szCs w:val="16"/>
              </w:rPr>
            </w:pPr>
          </w:p>
        </w:tc>
      </w:tr>
      <w:tr w:rsidR="009B253E" w:rsidRPr="00C3718D" w14:paraId="2413686D" w14:textId="77777777" w:rsidTr="00B17593">
        <w:trPr>
          <w:trHeight w:val="273"/>
          <w:jc w:val="center"/>
        </w:trPr>
        <w:tc>
          <w:tcPr>
            <w:tcW w:w="2582" w:type="dxa"/>
          </w:tcPr>
          <w:p w14:paraId="3E418FC1" w14:textId="733084D0" w:rsidR="009B253E" w:rsidRPr="00C3718D" w:rsidRDefault="009B253E" w:rsidP="00847C69">
            <w:pPr>
              <w:rPr>
                <w:rFonts w:asciiTheme="minorHAnsi" w:hAnsiTheme="minorHAnsi" w:cstheme="minorHAnsi"/>
                <w:sz w:val="16"/>
                <w:szCs w:val="16"/>
              </w:rPr>
            </w:pPr>
            <w:r w:rsidRPr="00C3718D">
              <w:rPr>
                <w:rFonts w:asciiTheme="minorHAnsi" w:hAnsiTheme="minorHAnsi" w:cstheme="minorHAnsi"/>
                <w:sz w:val="16"/>
                <w:szCs w:val="16"/>
              </w:rPr>
              <w:t>Microservices should be resilient and robust</w:t>
            </w:r>
          </w:p>
        </w:tc>
        <w:tc>
          <w:tcPr>
            <w:tcW w:w="3532" w:type="dxa"/>
          </w:tcPr>
          <w:p w14:paraId="7434C131" w14:textId="734F4B56" w:rsidR="009B253E" w:rsidRPr="00C3718D" w:rsidRDefault="009B253E" w:rsidP="00992ABF">
            <w:pPr>
              <w:rPr>
                <w:rFonts w:asciiTheme="minorHAnsi" w:hAnsiTheme="minorHAnsi" w:cstheme="minorHAnsi"/>
                <w:sz w:val="16"/>
                <w:szCs w:val="16"/>
              </w:rPr>
            </w:pPr>
            <w:r w:rsidRPr="00C3718D">
              <w:rPr>
                <w:rFonts w:asciiTheme="minorHAnsi" w:hAnsiTheme="minorHAnsi" w:cstheme="minorHAnsi"/>
                <w:sz w:val="16"/>
                <w:szCs w:val="16"/>
              </w:rPr>
              <w:t>Services need to be always available and fault tolerant</w:t>
            </w:r>
          </w:p>
        </w:tc>
        <w:tc>
          <w:tcPr>
            <w:tcW w:w="2902" w:type="dxa"/>
          </w:tcPr>
          <w:p w14:paraId="26E46C17" w14:textId="191860BC" w:rsidR="009B253E" w:rsidRPr="00C3718D" w:rsidRDefault="009B253E" w:rsidP="00D34A23">
            <w:pPr>
              <w:rPr>
                <w:rFonts w:asciiTheme="minorHAnsi" w:hAnsiTheme="minorHAnsi" w:cstheme="minorHAnsi"/>
                <w:sz w:val="16"/>
                <w:szCs w:val="16"/>
              </w:rPr>
            </w:pPr>
            <w:r w:rsidRPr="00C3718D">
              <w:rPr>
                <w:rFonts w:asciiTheme="minorHAnsi" w:hAnsiTheme="minorHAnsi" w:cstheme="minorHAnsi"/>
                <w:sz w:val="16"/>
                <w:szCs w:val="16"/>
              </w:rPr>
              <w:t>NSEs API should have high availability and responsiveness and system should ensure intelligent routing for errors as they happen</w:t>
            </w:r>
          </w:p>
        </w:tc>
      </w:tr>
      <w:tr w:rsidR="00B518E8" w:rsidRPr="00C3718D" w14:paraId="5D7F7CD0" w14:textId="5EEC54F7" w:rsidTr="00B17593">
        <w:trPr>
          <w:trHeight w:val="273"/>
          <w:jc w:val="center"/>
        </w:trPr>
        <w:tc>
          <w:tcPr>
            <w:tcW w:w="2582" w:type="dxa"/>
          </w:tcPr>
          <w:p w14:paraId="19E89D26" w14:textId="77777777" w:rsidR="00B518E8" w:rsidRPr="00C3718D" w:rsidRDefault="00B518E8" w:rsidP="00847C69">
            <w:pPr>
              <w:rPr>
                <w:rFonts w:asciiTheme="minorHAnsi" w:hAnsiTheme="minorHAnsi" w:cstheme="minorHAnsi"/>
                <w:sz w:val="16"/>
                <w:szCs w:val="16"/>
              </w:rPr>
            </w:pPr>
            <w:r w:rsidRPr="00C3718D">
              <w:rPr>
                <w:rFonts w:asciiTheme="minorHAnsi" w:hAnsiTheme="minorHAnsi" w:cstheme="minorHAnsi"/>
                <w:sz w:val="16"/>
                <w:szCs w:val="16"/>
              </w:rPr>
              <w:t xml:space="preserve">Processes should have minimal manual intervention &amp; leverage </w:t>
            </w:r>
            <w:r w:rsidRPr="00C3718D">
              <w:rPr>
                <w:rFonts w:asciiTheme="minorHAnsi" w:hAnsiTheme="minorHAnsi" w:cstheme="minorHAnsi"/>
                <w:b/>
                <w:bCs/>
                <w:sz w:val="16"/>
                <w:szCs w:val="16"/>
              </w:rPr>
              <w:t>automation</w:t>
            </w:r>
          </w:p>
          <w:p w14:paraId="3222CD01" w14:textId="77777777" w:rsidR="00B518E8" w:rsidRPr="00C3718D" w:rsidRDefault="00B518E8" w:rsidP="00847C69">
            <w:pPr>
              <w:rPr>
                <w:rFonts w:asciiTheme="minorHAnsi" w:hAnsiTheme="minorHAnsi" w:cstheme="minorHAnsi"/>
                <w:sz w:val="16"/>
                <w:szCs w:val="16"/>
              </w:rPr>
            </w:pPr>
          </w:p>
        </w:tc>
        <w:tc>
          <w:tcPr>
            <w:tcW w:w="3532" w:type="dxa"/>
          </w:tcPr>
          <w:p w14:paraId="3A6CBACB" w14:textId="77777777" w:rsidR="00B518E8" w:rsidRPr="00C3718D" w:rsidRDefault="00B518E8" w:rsidP="00992ABF">
            <w:pPr>
              <w:rPr>
                <w:rFonts w:asciiTheme="minorHAnsi" w:hAnsiTheme="minorHAnsi" w:cstheme="minorHAnsi"/>
                <w:sz w:val="16"/>
                <w:szCs w:val="16"/>
              </w:rPr>
            </w:pPr>
            <w:r w:rsidRPr="00C3718D">
              <w:rPr>
                <w:rFonts w:asciiTheme="minorHAnsi" w:hAnsiTheme="minorHAnsi" w:cstheme="minorHAnsi"/>
                <w:sz w:val="16"/>
                <w:szCs w:val="16"/>
              </w:rPr>
              <w:t xml:space="preserve">Back-&amp;-forth on email and processes heavy on manual &amp; multiple data entry lead to productivity loss </w:t>
            </w:r>
          </w:p>
          <w:p w14:paraId="7C1F72AE" w14:textId="77777777" w:rsidR="00B518E8" w:rsidRPr="00C3718D" w:rsidRDefault="00B518E8" w:rsidP="00D34A23">
            <w:pPr>
              <w:rPr>
                <w:rFonts w:asciiTheme="minorHAnsi" w:hAnsiTheme="minorHAnsi" w:cstheme="minorHAnsi"/>
                <w:sz w:val="16"/>
                <w:szCs w:val="16"/>
              </w:rPr>
            </w:pPr>
          </w:p>
        </w:tc>
        <w:tc>
          <w:tcPr>
            <w:tcW w:w="2902" w:type="dxa"/>
          </w:tcPr>
          <w:p w14:paraId="7697FE62" w14:textId="16DE7606" w:rsidR="00D34A23" w:rsidRPr="00C3718D" w:rsidRDefault="00D34A23" w:rsidP="00D34A23">
            <w:pPr>
              <w:rPr>
                <w:rFonts w:asciiTheme="minorHAnsi" w:hAnsiTheme="minorHAnsi" w:cstheme="minorHAnsi"/>
                <w:sz w:val="16"/>
                <w:szCs w:val="16"/>
              </w:rPr>
            </w:pPr>
            <w:r w:rsidRPr="00C3718D">
              <w:rPr>
                <w:rFonts w:asciiTheme="minorHAnsi" w:hAnsiTheme="minorHAnsi" w:cstheme="minorHAnsi"/>
                <w:sz w:val="16"/>
                <w:szCs w:val="16"/>
              </w:rPr>
              <w:t xml:space="preserve">At NSE, processes should be simplified, digitized and automated across stakeholders and applications </w:t>
            </w:r>
          </w:p>
          <w:p w14:paraId="2B847979" w14:textId="77777777" w:rsidR="00B518E8" w:rsidRPr="00C3718D" w:rsidRDefault="00B518E8" w:rsidP="00992ABF">
            <w:pPr>
              <w:rPr>
                <w:rFonts w:asciiTheme="minorHAnsi" w:hAnsiTheme="minorHAnsi" w:cstheme="minorHAnsi"/>
                <w:sz w:val="16"/>
                <w:szCs w:val="16"/>
              </w:rPr>
            </w:pPr>
          </w:p>
        </w:tc>
      </w:tr>
      <w:tr w:rsidR="00B518E8" w:rsidRPr="00C3718D" w14:paraId="54847C2F" w14:textId="7B6B2422" w:rsidTr="00B17593">
        <w:trPr>
          <w:trHeight w:val="273"/>
          <w:jc w:val="center"/>
        </w:trPr>
        <w:tc>
          <w:tcPr>
            <w:tcW w:w="2582" w:type="dxa"/>
          </w:tcPr>
          <w:p w14:paraId="5923BF36" w14:textId="77777777" w:rsidR="00B518E8" w:rsidRPr="00C3718D" w:rsidRDefault="00B518E8" w:rsidP="00847C69">
            <w:pPr>
              <w:rPr>
                <w:rFonts w:asciiTheme="minorHAnsi" w:hAnsiTheme="minorHAnsi" w:cstheme="minorHAnsi"/>
                <w:sz w:val="16"/>
                <w:szCs w:val="16"/>
              </w:rPr>
            </w:pPr>
            <w:r w:rsidRPr="00C3718D">
              <w:rPr>
                <w:rFonts w:asciiTheme="minorHAnsi" w:hAnsiTheme="minorHAnsi" w:cstheme="minorHAnsi"/>
                <w:sz w:val="16"/>
                <w:szCs w:val="16"/>
              </w:rPr>
              <w:t xml:space="preserve">Systems should be </w:t>
            </w:r>
            <w:r w:rsidRPr="00C3718D">
              <w:rPr>
                <w:rFonts w:asciiTheme="minorHAnsi" w:hAnsiTheme="minorHAnsi" w:cstheme="minorHAnsi"/>
                <w:b/>
                <w:bCs/>
                <w:sz w:val="16"/>
                <w:szCs w:val="16"/>
              </w:rPr>
              <w:t>scalable</w:t>
            </w:r>
            <w:r w:rsidRPr="00C3718D">
              <w:rPr>
                <w:rFonts w:asciiTheme="minorHAnsi" w:hAnsiTheme="minorHAnsi" w:cstheme="minorHAnsi"/>
                <w:sz w:val="16"/>
                <w:szCs w:val="16"/>
              </w:rPr>
              <w:t xml:space="preserve"> (horizontally &amp; vertically) to manage rapid increases seamlessly </w:t>
            </w:r>
          </w:p>
          <w:p w14:paraId="6DE76716" w14:textId="77777777" w:rsidR="00B518E8" w:rsidRPr="00C3718D" w:rsidRDefault="00B518E8" w:rsidP="00847C69">
            <w:pPr>
              <w:rPr>
                <w:rFonts w:asciiTheme="minorHAnsi" w:hAnsiTheme="minorHAnsi" w:cstheme="minorHAnsi"/>
                <w:sz w:val="16"/>
                <w:szCs w:val="16"/>
              </w:rPr>
            </w:pPr>
          </w:p>
        </w:tc>
        <w:tc>
          <w:tcPr>
            <w:tcW w:w="3532" w:type="dxa"/>
          </w:tcPr>
          <w:p w14:paraId="13D103F6" w14:textId="77777777" w:rsidR="00B518E8" w:rsidRPr="00C3718D" w:rsidRDefault="00B518E8" w:rsidP="00992ABF">
            <w:pPr>
              <w:rPr>
                <w:rFonts w:asciiTheme="minorHAnsi" w:hAnsiTheme="minorHAnsi" w:cstheme="minorHAnsi"/>
                <w:sz w:val="16"/>
                <w:szCs w:val="16"/>
              </w:rPr>
            </w:pPr>
            <w:r w:rsidRPr="00C3718D">
              <w:rPr>
                <w:rFonts w:asciiTheme="minorHAnsi" w:hAnsiTheme="minorHAnsi" w:cstheme="minorHAnsi"/>
                <w:sz w:val="16"/>
                <w:szCs w:val="16"/>
              </w:rPr>
              <w:t xml:space="preserve">With the rapid increase in trade volumes and data, need the right kind of systems to manage the influx </w:t>
            </w:r>
          </w:p>
          <w:p w14:paraId="616AAD3A" w14:textId="77777777" w:rsidR="00B518E8" w:rsidRPr="00C3718D" w:rsidRDefault="00B518E8" w:rsidP="00D34A23">
            <w:pPr>
              <w:rPr>
                <w:rFonts w:asciiTheme="minorHAnsi" w:hAnsiTheme="minorHAnsi" w:cstheme="minorHAnsi"/>
                <w:sz w:val="16"/>
                <w:szCs w:val="16"/>
              </w:rPr>
            </w:pPr>
          </w:p>
        </w:tc>
        <w:tc>
          <w:tcPr>
            <w:tcW w:w="2902" w:type="dxa"/>
          </w:tcPr>
          <w:p w14:paraId="29A834E7" w14:textId="34C1DCAB" w:rsidR="00D34A23" w:rsidRPr="00C3718D" w:rsidRDefault="00D34A23" w:rsidP="00D34A23">
            <w:pPr>
              <w:rPr>
                <w:rFonts w:asciiTheme="minorHAnsi" w:hAnsiTheme="minorHAnsi" w:cstheme="minorHAnsi"/>
                <w:sz w:val="16"/>
                <w:szCs w:val="16"/>
              </w:rPr>
            </w:pPr>
            <w:r w:rsidRPr="00C3718D">
              <w:rPr>
                <w:rFonts w:asciiTheme="minorHAnsi" w:hAnsiTheme="minorHAnsi" w:cstheme="minorHAnsi"/>
                <w:sz w:val="16"/>
                <w:szCs w:val="16"/>
              </w:rPr>
              <w:t>NSE's architecture should be scalable without impacting performance during peak times (e</w:t>
            </w:r>
            <w:r w:rsidR="003C318B">
              <w:rPr>
                <w:rFonts w:asciiTheme="minorHAnsi" w:hAnsiTheme="minorHAnsi" w:cstheme="minorHAnsi"/>
                <w:sz w:val="16"/>
                <w:szCs w:val="16"/>
              </w:rPr>
              <w:t>.</w:t>
            </w:r>
            <w:r w:rsidRPr="00C3718D">
              <w:rPr>
                <w:rFonts w:asciiTheme="minorHAnsi" w:hAnsiTheme="minorHAnsi" w:cstheme="minorHAnsi"/>
                <w:sz w:val="16"/>
                <w:szCs w:val="16"/>
              </w:rPr>
              <w:t>g</w:t>
            </w:r>
            <w:r w:rsidR="003C318B">
              <w:rPr>
                <w:rFonts w:asciiTheme="minorHAnsi" w:hAnsiTheme="minorHAnsi" w:cstheme="minorHAnsi"/>
                <w:sz w:val="16"/>
                <w:szCs w:val="16"/>
              </w:rPr>
              <w:t>.</w:t>
            </w:r>
            <w:r w:rsidRPr="00C3718D">
              <w:rPr>
                <w:rFonts w:asciiTheme="minorHAnsi" w:hAnsiTheme="minorHAnsi" w:cstheme="minorHAnsi"/>
                <w:sz w:val="16"/>
                <w:szCs w:val="16"/>
              </w:rPr>
              <w:t xml:space="preserve"> expiry dates, etc.) </w:t>
            </w:r>
          </w:p>
          <w:p w14:paraId="5856139A" w14:textId="77777777" w:rsidR="00B518E8" w:rsidRPr="00C3718D" w:rsidRDefault="00B518E8" w:rsidP="00992ABF">
            <w:pPr>
              <w:rPr>
                <w:rFonts w:asciiTheme="minorHAnsi" w:hAnsiTheme="minorHAnsi" w:cstheme="minorHAnsi"/>
                <w:sz w:val="16"/>
                <w:szCs w:val="16"/>
              </w:rPr>
            </w:pPr>
          </w:p>
        </w:tc>
      </w:tr>
      <w:tr w:rsidR="00460497" w:rsidRPr="00C3718D" w14:paraId="248977B7" w14:textId="77777777" w:rsidTr="00B17593">
        <w:trPr>
          <w:trHeight w:val="273"/>
          <w:jc w:val="center"/>
        </w:trPr>
        <w:tc>
          <w:tcPr>
            <w:tcW w:w="2582" w:type="dxa"/>
          </w:tcPr>
          <w:p w14:paraId="611FF774" w14:textId="70549C98" w:rsidR="00460497" w:rsidRPr="00C3718D" w:rsidRDefault="00460497" w:rsidP="00847C69">
            <w:pPr>
              <w:rPr>
                <w:rFonts w:asciiTheme="minorHAnsi" w:hAnsiTheme="minorHAnsi" w:cstheme="minorHAnsi"/>
                <w:sz w:val="16"/>
                <w:szCs w:val="16"/>
              </w:rPr>
            </w:pPr>
            <w:r w:rsidRPr="00C3718D">
              <w:rPr>
                <w:rFonts w:asciiTheme="minorHAnsi" w:hAnsiTheme="minorHAnsi" w:cstheme="minorHAnsi"/>
                <w:sz w:val="16"/>
                <w:szCs w:val="16"/>
              </w:rPr>
              <w:t xml:space="preserve">Data Domain models should be of </w:t>
            </w:r>
            <w:r w:rsidRPr="00C3718D">
              <w:rPr>
                <w:rFonts w:asciiTheme="minorHAnsi" w:hAnsiTheme="minorHAnsi" w:cstheme="minorHAnsi"/>
                <w:b/>
                <w:bCs/>
                <w:sz w:val="16"/>
                <w:szCs w:val="16"/>
              </w:rPr>
              <w:t>optimal granularity</w:t>
            </w:r>
          </w:p>
        </w:tc>
        <w:tc>
          <w:tcPr>
            <w:tcW w:w="3532" w:type="dxa"/>
          </w:tcPr>
          <w:p w14:paraId="2265175A" w14:textId="1D7AE68C" w:rsidR="00460497" w:rsidRPr="00C3718D" w:rsidRDefault="00460497" w:rsidP="00992ABF">
            <w:pPr>
              <w:rPr>
                <w:rFonts w:asciiTheme="minorHAnsi" w:hAnsiTheme="minorHAnsi" w:cstheme="minorHAnsi"/>
                <w:sz w:val="16"/>
                <w:szCs w:val="16"/>
              </w:rPr>
            </w:pPr>
            <w:r w:rsidRPr="00C3718D">
              <w:rPr>
                <w:rFonts w:asciiTheme="minorHAnsi" w:hAnsiTheme="minorHAnsi" w:cstheme="minorHAnsi"/>
                <w:sz w:val="16"/>
                <w:szCs w:val="16"/>
              </w:rPr>
              <w:t>Microservices domain models granularity should be optimized based on business domains</w:t>
            </w:r>
          </w:p>
        </w:tc>
        <w:tc>
          <w:tcPr>
            <w:tcW w:w="2902" w:type="dxa"/>
          </w:tcPr>
          <w:p w14:paraId="1B3D94FD" w14:textId="5CC0D6C9" w:rsidR="00460497" w:rsidRPr="00C3718D" w:rsidRDefault="00460497" w:rsidP="00D34A23">
            <w:pPr>
              <w:rPr>
                <w:rFonts w:asciiTheme="minorHAnsi" w:hAnsiTheme="minorHAnsi" w:cstheme="minorHAnsi"/>
                <w:sz w:val="16"/>
                <w:szCs w:val="16"/>
              </w:rPr>
            </w:pPr>
            <w:r w:rsidRPr="00C3718D">
              <w:rPr>
                <w:rFonts w:asciiTheme="minorHAnsi" w:hAnsiTheme="minorHAnsi" w:cstheme="minorHAnsi"/>
                <w:sz w:val="16"/>
                <w:szCs w:val="16"/>
              </w:rPr>
              <w:t>Optimized domain models will enhance performance and prevent proliferations of microservice datastores</w:t>
            </w:r>
          </w:p>
        </w:tc>
      </w:tr>
      <w:tr w:rsidR="00B518E8" w:rsidRPr="00C3718D" w14:paraId="765CA749" w14:textId="55FD8AC8" w:rsidTr="00B17593">
        <w:trPr>
          <w:trHeight w:val="273"/>
          <w:jc w:val="center"/>
        </w:trPr>
        <w:tc>
          <w:tcPr>
            <w:tcW w:w="2582" w:type="dxa"/>
          </w:tcPr>
          <w:p w14:paraId="0F034D6F" w14:textId="77777777" w:rsidR="00B518E8" w:rsidRPr="00C3718D" w:rsidRDefault="00B518E8" w:rsidP="00847C69">
            <w:pPr>
              <w:rPr>
                <w:rFonts w:asciiTheme="minorHAnsi" w:hAnsiTheme="minorHAnsi" w:cstheme="minorHAnsi"/>
                <w:sz w:val="16"/>
                <w:szCs w:val="16"/>
              </w:rPr>
            </w:pPr>
            <w:r w:rsidRPr="00C3718D">
              <w:rPr>
                <w:rFonts w:asciiTheme="minorHAnsi" w:hAnsiTheme="minorHAnsi" w:cstheme="minorHAnsi"/>
                <w:sz w:val="16"/>
                <w:szCs w:val="16"/>
              </w:rPr>
              <w:t xml:space="preserve">Systems should exhibit </w:t>
            </w:r>
            <w:r w:rsidRPr="00C3718D">
              <w:rPr>
                <w:rFonts w:asciiTheme="minorHAnsi" w:hAnsiTheme="minorHAnsi" w:cstheme="minorHAnsi"/>
                <w:b/>
                <w:bCs/>
                <w:sz w:val="16"/>
                <w:szCs w:val="16"/>
              </w:rPr>
              <w:t>flexibility</w:t>
            </w:r>
            <w:r w:rsidRPr="00C3718D">
              <w:rPr>
                <w:rFonts w:asciiTheme="minorHAnsi" w:hAnsiTheme="minorHAnsi" w:cstheme="minorHAnsi"/>
                <w:sz w:val="16"/>
                <w:szCs w:val="16"/>
              </w:rPr>
              <w:t xml:space="preserve"> to tackle ever-changing environment</w:t>
            </w:r>
          </w:p>
          <w:p w14:paraId="5C71B8EC" w14:textId="77777777" w:rsidR="00B518E8" w:rsidRPr="00C3718D" w:rsidRDefault="00B518E8" w:rsidP="00847C69">
            <w:pPr>
              <w:rPr>
                <w:rFonts w:asciiTheme="minorHAnsi" w:hAnsiTheme="minorHAnsi" w:cstheme="minorHAnsi"/>
                <w:sz w:val="16"/>
                <w:szCs w:val="16"/>
              </w:rPr>
            </w:pPr>
          </w:p>
        </w:tc>
        <w:tc>
          <w:tcPr>
            <w:tcW w:w="3532" w:type="dxa"/>
          </w:tcPr>
          <w:p w14:paraId="2E0E630C" w14:textId="71021E3F" w:rsidR="00B518E8" w:rsidRPr="00C3718D" w:rsidRDefault="003C07F8" w:rsidP="00992ABF">
            <w:pPr>
              <w:rPr>
                <w:rFonts w:asciiTheme="minorHAnsi" w:hAnsiTheme="minorHAnsi" w:cstheme="minorHAnsi"/>
                <w:sz w:val="16"/>
                <w:szCs w:val="16"/>
              </w:rPr>
            </w:pPr>
            <w:r w:rsidRPr="00C3718D">
              <w:rPr>
                <w:rFonts w:asciiTheme="minorHAnsi" w:hAnsiTheme="minorHAnsi" w:cstheme="minorHAnsi"/>
                <w:sz w:val="16"/>
                <w:szCs w:val="16"/>
              </w:rPr>
              <w:t>Highly regulated</w:t>
            </w:r>
            <w:r w:rsidR="00B518E8" w:rsidRPr="00C3718D">
              <w:rPr>
                <w:rFonts w:asciiTheme="minorHAnsi" w:hAnsiTheme="minorHAnsi" w:cstheme="minorHAnsi"/>
                <w:sz w:val="16"/>
                <w:szCs w:val="16"/>
              </w:rPr>
              <w:t xml:space="preserve"> areas need flexibility to tackle frequent policy changes and stakeholder requirements </w:t>
            </w:r>
          </w:p>
          <w:p w14:paraId="11D01259" w14:textId="77777777" w:rsidR="00B518E8" w:rsidRPr="00C3718D" w:rsidRDefault="00B518E8" w:rsidP="00D34A23">
            <w:pPr>
              <w:rPr>
                <w:rFonts w:asciiTheme="minorHAnsi" w:hAnsiTheme="minorHAnsi" w:cstheme="minorHAnsi"/>
                <w:sz w:val="16"/>
                <w:szCs w:val="16"/>
              </w:rPr>
            </w:pPr>
          </w:p>
        </w:tc>
        <w:tc>
          <w:tcPr>
            <w:tcW w:w="2902" w:type="dxa"/>
          </w:tcPr>
          <w:p w14:paraId="42426B75" w14:textId="3121E7DB" w:rsidR="00D34A23" w:rsidRPr="00C3718D" w:rsidRDefault="00D34A23" w:rsidP="00D34A23">
            <w:pPr>
              <w:rPr>
                <w:rFonts w:asciiTheme="minorHAnsi" w:hAnsiTheme="minorHAnsi" w:cstheme="minorHAnsi"/>
                <w:sz w:val="16"/>
                <w:szCs w:val="16"/>
              </w:rPr>
            </w:pPr>
            <w:r w:rsidRPr="00C3718D">
              <w:rPr>
                <w:rFonts w:asciiTheme="minorHAnsi" w:hAnsiTheme="minorHAnsi" w:cstheme="minorHAnsi"/>
                <w:sz w:val="16"/>
                <w:szCs w:val="16"/>
              </w:rPr>
              <w:t xml:space="preserve">NSE's to-be architecture needs to be microservices-enabled with sufficient granularity </w:t>
            </w:r>
          </w:p>
          <w:p w14:paraId="7AC20AE5" w14:textId="77777777" w:rsidR="00B518E8" w:rsidRPr="00C3718D" w:rsidRDefault="00B518E8" w:rsidP="00992ABF">
            <w:pPr>
              <w:rPr>
                <w:rFonts w:asciiTheme="minorHAnsi" w:hAnsiTheme="minorHAnsi" w:cstheme="minorHAnsi"/>
                <w:sz w:val="16"/>
                <w:szCs w:val="16"/>
              </w:rPr>
            </w:pPr>
          </w:p>
        </w:tc>
      </w:tr>
      <w:tr w:rsidR="00B518E8" w:rsidRPr="00C3718D" w14:paraId="01C92378" w14:textId="15CBC695" w:rsidTr="00B17593">
        <w:trPr>
          <w:trHeight w:val="273"/>
          <w:jc w:val="center"/>
        </w:trPr>
        <w:tc>
          <w:tcPr>
            <w:tcW w:w="2582" w:type="dxa"/>
          </w:tcPr>
          <w:p w14:paraId="2ED43AE2" w14:textId="77777777" w:rsidR="00B518E8" w:rsidRPr="00C3718D" w:rsidRDefault="00B518E8" w:rsidP="00847C69">
            <w:pPr>
              <w:rPr>
                <w:rFonts w:asciiTheme="minorHAnsi" w:hAnsiTheme="minorHAnsi" w:cstheme="minorHAnsi"/>
                <w:sz w:val="16"/>
                <w:szCs w:val="16"/>
              </w:rPr>
            </w:pPr>
            <w:r w:rsidRPr="00C3718D">
              <w:rPr>
                <w:rFonts w:asciiTheme="minorHAnsi" w:hAnsiTheme="minorHAnsi" w:cstheme="minorHAnsi"/>
                <w:sz w:val="16"/>
                <w:szCs w:val="16"/>
              </w:rPr>
              <w:t xml:space="preserve">Systems should always be </w:t>
            </w:r>
            <w:r w:rsidRPr="00C3718D">
              <w:rPr>
                <w:rFonts w:asciiTheme="minorHAnsi" w:hAnsiTheme="minorHAnsi" w:cstheme="minorHAnsi"/>
                <w:b/>
                <w:bCs/>
                <w:sz w:val="16"/>
                <w:szCs w:val="16"/>
              </w:rPr>
              <w:t>ready for future technologies</w:t>
            </w:r>
            <w:r w:rsidRPr="00C3718D">
              <w:rPr>
                <w:rFonts w:asciiTheme="minorHAnsi" w:hAnsiTheme="minorHAnsi" w:cstheme="minorHAnsi"/>
                <w:sz w:val="16"/>
                <w:szCs w:val="16"/>
              </w:rPr>
              <w:t xml:space="preserve"> to stay relevant</w:t>
            </w:r>
          </w:p>
          <w:p w14:paraId="5A9A0B1A" w14:textId="77777777" w:rsidR="00B518E8" w:rsidRPr="00C3718D" w:rsidRDefault="00B518E8" w:rsidP="00847C69">
            <w:pPr>
              <w:rPr>
                <w:rFonts w:asciiTheme="minorHAnsi" w:hAnsiTheme="minorHAnsi" w:cstheme="minorHAnsi"/>
                <w:sz w:val="16"/>
                <w:szCs w:val="16"/>
              </w:rPr>
            </w:pPr>
          </w:p>
        </w:tc>
        <w:tc>
          <w:tcPr>
            <w:tcW w:w="3532" w:type="dxa"/>
          </w:tcPr>
          <w:p w14:paraId="7A9224C4" w14:textId="77777777" w:rsidR="00B518E8" w:rsidRPr="00C3718D" w:rsidRDefault="00B518E8" w:rsidP="00992ABF">
            <w:pPr>
              <w:rPr>
                <w:rFonts w:asciiTheme="minorHAnsi" w:hAnsiTheme="minorHAnsi" w:cstheme="minorHAnsi"/>
                <w:sz w:val="16"/>
                <w:szCs w:val="16"/>
              </w:rPr>
            </w:pPr>
            <w:r w:rsidRPr="00C3718D">
              <w:rPr>
                <w:rFonts w:asciiTheme="minorHAnsi" w:hAnsiTheme="minorHAnsi" w:cstheme="minorHAnsi"/>
                <w:sz w:val="16"/>
                <w:szCs w:val="16"/>
              </w:rPr>
              <w:t xml:space="preserve">With the current pace of tech. advancements, imperative for architecture to support AI, ML, Blockchain, etc. </w:t>
            </w:r>
          </w:p>
          <w:p w14:paraId="62A8D390" w14:textId="77777777" w:rsidR="00B518E8" w:rsidRPr="00C3718D" w:rsidRDefault="00B518E8" w:rsidP="00D34A23">
            <w:pPr>
              <w:rPr>
                <w:rFonts w:asciiTheme="minorHAnsi" w:hAnsiTheme="minorHAnsi" w:cstheme="minorHAnsi"/>
                <w:sz w:val="16"/>
                <w:szCs w:val="16"/>
              </w:rPr>
            </w:pPr>
          </w:p>
        </w:tc>
        <w:tc>
          <w:tcPr>
            <w:tcW w:w="2902" w:type="dxa"/>
          </w:tcPr>
          <w:p w14:paraId="34FA7566" w14:textId="7CC89CB0" w:rsidR="00D34A23" w:rsidRPr="00C3718D" w:rsidRDefault="00D34A23" w:rsidP="00D34A23">
            <w:pPr>
              <w:rPr>
                <w:rFonts w:asciiTheme="minorHAnsi" w:hAnsiTheme="minorHAnsi" w:cstheme="minorHAnsi"/>
                <w:sz w:val="16"/>
                <w:szCs w:val="16"/>
              </w:rPr>
            </w:pPr>
            <w:r w:rsidRPr="00C3718D">
              <w:rPr>
                <w:rFonts w:asciiTheme="minorHAnsi" w:hAnsiTheme="minorHAnsi" w:cstheme="minorHAnsi"/>
                <w:sz w:val="16"/>
                <w:szCs w:val="16"/>
              </w:rPr>
              <w:t xml:space="preserve">NSE's to-be architecture should be analytics ready and readily support multi-format / standard integration </w:t>
            </w:r>
          </w:p>
          <w:p w14:paraId="458E041A" w14:textId="77777777" w:rsidR="00B518E8" w:rsidRPr="00C3718D" w:rsidRDefault="00B518E8" w:rsidP="00992ABF">
            <w:pPr>
              <w:rPr>
                <w:rFonts w:asciiTheme="minorHAnsi" w:hAnsiTheme="minorHAnsi" w:cstheme="minorHAnsi"/>
                <w:sz w:val="16"/>
                <w:szCs w:val="16"/>
              </w:rPr>
            </w:pPr>
          </w:p>
        </w:tc>
      </w:tr>
      <w:tr w:rsidR="00B518E8" w:rsidRPr="00C3718D" w14:paraId="3A4C2CAD" w14:textId="0AC24F15" w:rsidTr="00B17593">
        <w:trPr>
          <w:trHeight w:val="273"/>
          <w:jc w:val="center"/>
        </w:trPr>
        <w:tc>
          <w:tcPr>
            <w:tcW w:w="2582" w:type="dxa"/>
          </w:tcPr>
          <w:p w14:paraId="67A45E59" w14:textId="77777777" w:rsidR="00B518E8" w:rsidRPr="00C3718D" w:rsidRDefault="00B518E8" w:rsidP="00847C69">
            <w:pPr>
              <w:rPr>
                <w:rFonts w:asciiTheme="minorHAnsi" w:hAnsiTheme="minorHAnsi" w:cstheme="minorHAnsi"/>
                <w:sz w:val="16"/>
                <w:szCs w:val="16"/>
              </w:rPr>
            </w:pPr>
            <w:r w:rsidRPr="00C3718D">
              <w:rPr>
                <w:rFonts w:asciiTheme="minorHAnsi" w:hAnsiTheme="minorHAnsi" w:cstheme="minorHAnsi"/>
                <w:sz w:val="16"/>
                <w:szCs w:val="16"/>
              </w:rPr>
              <w:t xml:space="preserve">Organization's mindset and technology function to drive </w:t>
            </w:r>
            <w:r w:rsidRPr="00C3718D">
              <w:rPr>
                <w:rFonts w:asciiTheme="minorHAnsi" w:hAnsiTheme="minorHAnsi" w:cstheme="minorHAnsi"/>
                <w:b/>
                <w:bCs/>
                <w:sz w:val="16"/>
                <w:szCs w:val="16"/>
              </w:rPr>
              <w:t>Agility</w:t>
            </w:r>
          </w:p>
          <w:p w14:paraId="30B60B18" w14:textId="77777777" w:rsidR="00B518E8" w:rsidRPr="00C3718D" w:rsidRDefault="00B518E8" w:rsidP="00847C69">
            <w:pPr>
              <w:rPr>
                <w:rFonts w:asciiTheme="minorHAnsi" w:hAnsiTheme="minorHAnsi" w:cstheme="minorHAnsi"/>
                <w:sz w:val="16"/>
                <w:szCs w:val="16"/>
              </w:rPr>
            </w:pPr>
          </w:p>
        </w:tc>
        <w:tc>
          <w:tcPr>
            <w:tcW w:w="3532" w:type="dxa"/>
          </w:tcPr>
          <w:p w14:paraId="7330FD16" w14:textId="77777777" w:rsidR="00B518E8" w:rsidRPr="00C3718D" w:rsidRDefault="00B518E8" w:rsidP="00992ABF">
            <w:pPr>
              <w:rPr>
                <w:rFonts w:asciiTheme="minorHAnsi" w:hAnsiTheme="minorHAnsi" w:cstheme="minorHAnsi"/>
                <w:sz w:val="16"/>
                <w:szCs w:val="16"/>
              </w:rPr>
            </w:pPr>
            <w:r w:rsidRPr="00C3718D">
              <w:rPr>
                <w:rFonts w:asciiTheme="minorHAnsi" w:hAnsiTheme="minorHAnsi" w:cstheme="minorHAnsi"/>
                <w:sz w:val="16"/>
                <w:szCs w:val="16"/>
              </w:rPr>
              <w:t xml:space="preserve">Delivery and Org. processes need to be efficient to stand out in an ever-changing highly-regulated market </w:t>
            </w:r>
          </w:p>
          <w:p w14:paraId="52D46C50" w14:textId="77777777" w:rsidR="00B518E8" w:rsidRPr="00C3718D" w:rsidRDefault="00B518E8" w:rsidP="00331655">
            <w:pPr>
              <w:rPr>
                <w:rFonts w:asciiTheme="minorHAnsi" w:hAnsiTheme="minorHAnsi" w:cstheme="minorHAnsi"/>
                <w:sz w:val="16"/>
                <w:szCs w:val="16"/>
              </w:rPr>
            </w:pPr>
          </w:p>
        </w:tc>
        <w:tc>
          <w:tcPr>
            <w:tcW w:w="2902" w:type="dxa"/>
          </w:tcPr>
          <w:p w14:paraId="314C7BBE" w14:textId="37300DDD" w:rsidR="00331655" w:rsidRPr="00C3718D" w:rsidRDefault="00331655" w:rsidP="00331655">
            <w:pPr>
              <w:rPr>
                <w:rFonts w:asciiTheme="minorHAnsi" w:hAnsiTheme="minorHAnsi" w:cstheme="minorHAnsi"/>
                <w:sz w:val="16"/>
                <w:szCs w:val="16"/>
              </w:rPr>
            </w:pPr>
            <w:r w:rsidRPr="00C3718D">
              <w:rPr>
                <w:rFonts w:asciiTheme="minorHAnsi" w:hAnsiTheme="minorHAnsi" w:cstheme="minorHAnsi"/>
                <w:sz w:val="16"/>
                <w:szCs w:val="16"/>
              </w:rPr>
              <w:t xml:space="preserve">NSE needs to adopt "Agile" software delivery and "Devops" tooling to manage software lifecycle better </w:t>
            </w:r>
          </w:p>
          <w:p w14:paraId="5B6083F0" w14:textId="77777777" w:rsidR="00B518E8" w:rsidRPr="00C3718D" w:rsidRDefault="00B518E8" w:rsidP="00992ABF">
            <w:pPr>
              <w:rPr>
                <w:rFonts w:asciiTheme="minorHAnsi" w:hAnsiTheme="minorHAnsi" w:cstheme="minorHAnsi"/>
                <w:sz w:val="16"/>
                <w:szCs w:val="16"/>
              </w:rPr>
            </w:pPr>
          </w:p>
        </w:tc>
      </w:tr>
      <w:tr w:rsidR="00B518E8" w:rsidRPr="00C3718D" w14:paraId="7D1700AC" w14:textId="6347EA06" w:rsidTr="00B17593">
        <w:trPr>
          <w:trHeight w:val="273"/>
          <w:jc w:val="center"/>
        </w:trPr>
        <w:tc>
          <w:tcPr>
            <w:tcW w:w="2582" w:type="dxa"/>
          </w:tcPr>
          <w:p w14:paraId="0A24C46A" w14:textId="77777777" w:rsidR="00B518E8" w:rsidRPr="00C3718D" w:rsidRDefault="00B518E8" w:rsidP="00847C69">
            <w:pPr>
              <w:rPr>
                <w:rFonts w:asciiTheme="minorHAnsi" w:hAnsiTheme="minorHAnsi" w:cstheme="minorHAnsi"/>
                <w:sz w:val="16"/>
                <w:szCs w:val="16"/>
              </w:rPr>
            </w:pPr>
            <w:r w:rsidRPr="00C3718D">
              <w:rPr>
                <w:rFonts w:asciiTheme="minorHAnsi" w:hAnsiTheme="minorHAnsi" w:cstheme="minorHAnsi"/>
                <w:sz w:val="16"/>
                <w:szCs w:val="16"/>
              </w:rPr>
              <w:t xml:space="preserve">Design choices and systems should facilitate </w:t>
            </w:r>
            <w:r w:rsidRPr="00C3718D">
              <w:rPr>
                <w:rFonts w:asciiTheme="minorHAnsi" w:hAnsiTheme="minorHAnsi" w:cstheme="minorHAnsi"/>
                <w:b/>
                <w:bCs/>
                <w:sz w:val="16"/>
                <w:szCs w:val="16"/>
              </w:rPr>
              <w:t>minimal architecture maintenance</w:t>
            </w:r>
            <w:r w:rsidRPr="00C3718D">
              <w:rPr>
                <w:rFonts w:asciiTheme="minorHAnsi" w:hAnsiTheme="minorHAnsi" w:cstheme="minorHAnsi"/>
                <w:sz w:val="16"/>
                <w:szCs w:val="16"/>
              </w:rPr>
              <w:t xml:space="preserve"> </w:t>
            </w:r>
          </w:p>
          <w:p w14:paraId="3F5ED7DD" w14:textId="77777777" w:rsidR="00B518E8" w:rsidRPr="00C3718D" w:rsidRDefault="00B518E8" w:rsidP="00847C69">
            <w:pPr>
              <w:rPr>
                <w:rFonts w:asciiTheme="minorHAnsi" w:hAnsiTheme="minorHAnsi" w:cstheme="minorHAnsi"/>
                <w:sz w:val="16"/>
                <w:szCs w:val="16"/>
              </w:rPr>
            </w:pPr>
          </w:p>
        </w:tc>
        <w:tc>
          <w:tcPr>
            <w:tcW w:w="3532" w:type="dxa"/>
          </w:tcPr>
          <w:p w14:paraId="0F2C3FB8" w14:textId="77777777" w:rsidR="00B518E8" w:rsidRPr="00C3718D" w:rsidRDefault="00B518E8" w:rsidP="00992ABF">
            <w:pPr>
              <w:rPr>
                <w:rFonts w:asciiTheme="minorHAnsi" w:hAnsiTheme="minorHAnsi" w:cstheme="minorHAnsi"/>
                <w:sz w:val="16"/>
                <w:szCs w:val="16"/>
              </w:rPr>
            </w:pPr>
            <w:r w:rsidRPr="00C3718D">
              <w:rPr>
                <w:rFonts w:asciiTheme="minorHAnsi" w:hAnsiTheme="minorHAnsi" w:cstheme="minorHAnsi"/>
                <w:sz w:val="16"/>
                <w:szCs w:val="16"/>
              </w:rPr>
              <w:t xml:space="preserve">In a frequently changing environment, arch. should follow lean principles to allow for ease of change </w:t>
            </w:r>
          </w:p>
          <w:p w14:paraId="348C1539" w14:textId="77777777" w:rsidR="00B518E8" w:rsidRPr="00C3718D" w:rsidRDefault="00B518E8" w:rsidP="00331655">
            <w:pPr>
              <w:rPr>
                <w:rFonts w:asciiTheme="minorHAnsi" w:hAnsiTheme="minorHAnsi" w:cstheme="minorHAnsi"/>
                <w:sz w:val="16"/>
                <w:szCs w:val="16"/>
              </w:rPr>
            </w:pPr>
          </w:p>
        </w:tc>
        <w:tc>
          <w:tcPr>
            <w:tcW w:w="2902" w:type="dxa"/>
          </w:tcPr>
          <w:p w14:paraId="0DD00BA1" w14:textId="4990AFED" w:rsidR="00331655" w:rsidRPr="00C3718D" w:rsidRDefault="00331655" w:rsidP="00331655">
            <w:pPr>
              <w:rPr>
                <w:rFonts w:asciiTheme="minorHAnsi" w:hAnsiTheme="minorHAnsi" w:cstheme="minorHAnsi"/>
                <w:sz w:val="16"/>
                <w:szCs w:val="16"/>
              </w:rPr>
            </w:pPr>
            <w:r w:rsidRPr="00C3718D">
              <w:rPr>
                <w:rFonts w:asciiTheme="minorHAnsi" w:hAnsiTheme="minorHAnsi" w:cstheme="minorHAnsi"/>
                <w:sz w:val="16"/>
                <w:szCs w:val="16"/>
              </w:rPr>
              <w:t xml:space="preserve">Wherever possible, NSE's arch. should allow standardized codebases and modularity to localize impact </w:t>
            </w:r>
          </w:p>
          <w:p w14:paraId="58E9DA98" w14:textId="77777777" w:rsidR="00B518E8" w:rsidRPr="00C3718D" w:rsidRDefault="00B518E8" w:rsidP="00992ABF">
            <w:pPr>
              <w:rPr>
                <w:rFonts w:asciiTheme="minorHAnsi" w:hAnsiTheme="minorHAnsi" w:cstheme="minorHAnsi"/>
                <w:sz w:val="16"/>
                <w:szCs w:val="16"/>
              </w:rPr>
            </w:pPr>
          </w:p>
        </w:tc>
      </w:tr>
      <w:tr w:rsidR="00B518E8" w:rsidRPr="00C3718D" w14:paraId="748584A8" w14:textId="1237B035" w:rsidTr="00B17593">
        <w:trPr>
          <w:trHeight w:val="273"/>
          <w:jc w:val="center"/>
        </w:trPr>
        <w:tc>
          <w:tcPr>
            <w:tcW w:w="2582" w:type="dxa"/>
          </w:tcPr>
          <w:p w14:paraId="7593FBC7" w14:textId="77777777" w:rsidR="00B518E8" w:rsidRPr="00C3718D" w:rsidRDefault="00B518E8" w:rsidP="00847C69">
            <w:pPr>
              <w:rPr>
                <w:rFonts w:asciiTheme="minorHAnsi" w:hAnsiTheme="minorHAnsi" w:cstheme="minorHAnsi"/>
                <w:sz w:val="16"/>
                <w:szCs w:val="16"/>
              </w:rPr>
            </w:pPr>
            <w:r w:rsidRPr="00C3718D">
              <w:rPr>
                <w:rFonts w:asciiTheme="minorHAnsi" w:hAnsiTheme="minorHAnsi" w:cstheme="minorHAnsi"/>
                <w:b/>
                <w:bCs/>
                <w:sz w:val="16"/>
                <w:szCs w:val="16"/>
              </w:rPr>
              <w:t>Data governance</w:t>
            </w:r>
            <w:r w:rsidRPr="00C3718D">
              <w:rPr>
                <w:rFonts w:asciiTheme="minorHAnsi" w:hAnsiTheme="minorHAnsi" w:cstheme="minorHAnsi"/>
                <w:sz w:val="16"/>
                <w:szCs w:val="16"/>
              </w:rPr>
              <w:t xml:space="preserve"> is foundation to seamless &amp; secure operations across the organization </w:t>
            </w:r>
          </w:p>
          <w:p w14:paraId="0FFC3A1B" w14:textId="77777777" w:rsidR="00B518E8" w:rsidRPr="00C3718D" w:rsidRDefault="00B518E8" w:rsidP="00847C69">
            <w:pPr>
              <w:rPr>
                <w:rFonts w:asciiTheme="minorHAnsi" w:hAnsiTheme="minorHAnsi" w:cstheme="minorHAnsi"/>
                <w:sz w:val="16"/>
                <w:szCs w:val="16"/>
              </w:rPr>
            </w:pPr>
          </w:p>
        </w:tc>
        <w:tc>
          <w:tcPr>
            <w:tcW w:w="3532" w:type="dxa"/>
          </w:tcPr>
          <w:p w14:paraId="17617829" w14:textId="77777777" w:rsidR="00B518E8" w:rsidRPr="00C3718D" w:rsidRDefault="00B518E8" w:rsidP="00992ABF">
            <w:pPr>
              <w:rPr>
                <w:rFonts w:asciiTheme="minorHAnsi" w:hAnsiTheme="minorHAnsi" w:cstheme="minorHAnsi"/>
                <w:sz w:val="16"/>
                <w:szCs w:val="16"/>
              </w:rPr>
            </w:pPr>
            <w:r w:rsidRPr="00C3718D">
              <w:rPr>
                <w:rFonts w:asciiTheme="minorHAnsi" w:hAnsiTheme="minorHAnsi" w:cstheme="minorHAnsi"/>
                <w:sz w:val="16"/>
                <w:szCs w:val="16"/>
              </w:rPr>
              <w:t xml:space="preserve">Duplicated data, dispersed data and not-so-standard data lifecycle management leads to process disruption </w:t>
            </w:r>
          </w:p>
          <w:p w14:paraId="5A4DC4D8" w14:textId="77777777" w:rsidR="00B518E8" w:rsidRPr="00C3718D" w:rsidRDefault="00B518E8" w:rsidP="00331655">
            <w:pPr>
              <w:rPr>
                <w:rFonts w:asciiTheme="minorHAnsi" w:hAnsiTheme="minorHAnsi" w:cstheme="minorHAnsi"/>
                <w:sz w:val="16"/>
                <w:szCs w:val="16"/>
              </w:rPr>
            </w:pPr>
          </w:p>
        </w:tc>
        <w:tc>
          <w:tcPr>
            <w:tcW w:w="2902" w:type="dxa"/>
          </w:tcPr>
          <w:p w14:paraId="0A9011CD" w14:textId="4EB9EC5E" w:rsidR="00331655" w:rsidRPr="00C3718D" w:rsidRDefault="00331655" w:rsidP="00331655">
            <w:pPr>
              <w:rPr>
                <w:rFonts w:asciiTheme="minorHAnsi" w:hAnsiTheme="minorHAnsi" w:cstheme="minorHAnsi"/>
                <w:sz w:val="16"/>
                <w:szCs w:val="16"/>
              </w:rPr>
            </w:pPr>
            <w:r w:rsidRPr="00C3718D">
              <w:rPr>
                <w:rFonts w:asciiTheme="minorHAnsi" w:hAnsiTheme="minorHAnsi" w:cstheme="minorHAnsi"/>
                <w:sz w:val="16"/>
                <w:szCs w:val="16"/>
              </w:rPr>
              <w:t xml:space="preserve">NSE should follow best practices - MDM, data quality, data lifecycle management processes and tools, etc. </w:t>
            </w:r>
          </w:p>
          <w:p w14:paraId="7D6FA8CF" w14:textId="77777777" w:rsidR="00B518E8" w:rsidRPr="00C3718D" w:rsidRDefault="00B518E8" w:rsidP="00992ABF">
            <w:pPr>
              <w:rPr>
                <w:rFonts w:asciiTheme="minorHAnsi" w:hAnsiTheme="minorHAnsi" w:cstheme="minorHAnsi"/>
                <w:sz w:val="16"/>
                <w:szCs w:val="16"/>
              </w:rPr>
            </w:pPr>
          </w:p>
        </w:tc>
      </w:tr>
      <w:tr w:rsidR="00B518E8" w:rsidRPr="00C3718D" w14:paraId="523C7EF0" w14:textId="4397F156" w:rsidTr="00B17593">
        <w:trPr>
          <w:trHeight w:val="273"/>
          <w:jc w:val="center"/>
        </w:trPr>
        <w:tc>
          <w:tcPr>
            <w:tcW w:w="2582" w:type="dxa"/>
          </w:tcPr>
          <w:p w14:paraId="084B86A6" w14:textId="77777777" w:rsidR="00B518E8" w:rsidRPr="00C3718D" w:rsidRDefault="00B518E8" w:rsidP="00847C69">
            <w:pPr>
              <w:rPr>
                <w:rFonts w:asciiTheme="minorHAnsi" w:hAnsiTheme="minorHAnsi" w:cstheme="minorHAnsi"/>
                <w:sz w:val="16"/>
                <w:szCs w:val="16"/>
              </w:rPr>
            </w:pPr>
            <w:r w:rsidRPr="00C3718D">
              <w:rPr>
                <w:rFonts w:asciiTheme="minorHAnsi" w:hAnsiTheme="minorHAnsi" w:cstheme="minorHAnsi"/>
                <w:sz w:val="16"/>
                <w:szCs w:val="16"/>
              </w:rPr>
              <w:t xml:space="preserve">Adopt a </w:t>
            </w:r>
            <w:r w:rsidRPr="00C3718D">
              <w:rPr>
                <w:rFonts w:asciiTheme="minorHAnsi" w:hAnsiTheme="minorHAnsi" w:cstheme="minorHAnsi"/>
                <w:b/>
                <w:bCs/>
                <w:sz w:val="16"/>
                <w:szCs w:val="16"/>
              </w:rPr>
              <w:t>cloud-first</w:t>
            </w:r>
            <w:r w:rsidRPr="00C3718D">
              <w:rPr>
                <w:rFonts w:asciiTheme="minorHAnsi" w:hAnsiTheme="minorHAnsi" w:cstheme="minorHAnsi"/>
                <w:sz w:val="16"/>
                <w:szCs w:val="16"/>
              </w:rPr>
              <w:t xml:space="preserve"> approach to increase data accessibility &amp; scalability</w:t>
            </w:r>
          </w:p>
          <w:p w14:paraId="0267C2EB" w14:textId="77777777" w:rsidR="00B518E8" w:rsidRPr="00C3718D" w:rsidRDefault="00B518E8" w:rsidP="00847C69">
            <w:pPr>
              <w:rPr>
                <w:rFonts w:asciiTheme="minorHAnsi" w:hAnsiTheme="minorHAnsi" w:cstheme="minorHAnsi"/>
                <w:sz w:val="16"/>
                <w:szCs w:val="16"/>
              </w:rPr>
            </w:pPr>
          </w:p>
        </w:tc>
        <w:tc>
          <w:tcPr>
            <w:tcW w:w="3532" w:type="dxa"/>
          </w:tcPr>
          <w:p w14:paraId="146B70C1" w14:textId="77777777" w:rsidR="00B518E8" w:rsidRPr="00C3718D" w:rsidRDefault="00B518E8" w:rsidP="00992ABF">
            <w:pPr>
              <w:rPr>
                <w:rFonts w:asciiTheme="minorHAnsi" w:hAnsiTheme="minorHAnsi" w:cstheme="minorHAnsi"/>
                <w:sz w:val="16"/>
                <w:szCs w:val="16"/>
              </w:rPr>
            </w:pPr>
            <w:r w:rsidRPr="00C3718D">
              <w:rPr>
                <w:rFonts w:asciiTheme="minorHAnsi" w:hAnsiTheme="minorHAnsi" w:cstheme="minorHAnsi"/>
                <w:sz w:val="16"/>
                <w:szCs w:val="16"/>
              </w:rPr>
              <w:t xml:space="preserve">In today's fast changing environment, new ways of working like remote collaboration become very critical </w:t>
            </w:r>
          </w:p>
          <w:p w14:paraId="61AD5902" w14:textId="77777777" w:rsidR="00B518E8" w:rsidRPr="00C3718D" w:rsidRDefault="00B518E8" w:rsidP="00331655">
            <w:pPr>
              <w:rPr>
                <w:rFonts w:asciiTheme="minorHAnsi" w:hAnsiTheme="minorHAnsi" w:cstheme="minorHAnsi"/>
                <w:sz w:val="16"/>
                <w:szCs w:val="16"/>
              </w:rPr>
            </w:pPr>
          </w:p>
        </w:tc>
        <w:tc>
          <w:tcPr>
            <w:tcW w:w="2902" w:type="dxa"/>
          </w:tcPr>
          <w:p w14:paraId="7BC8E22B" w14:textId="4DADA0BF" w:rsidR="00331655" w:rsidRPr="00C3718D" w:rsidRDefault="00331655" w:rsidP="00331655">
            <w:pPr>
              <w:rPr>
                <w:rFonts w:asciiTheme="minorHAnsi" w:hAnsiTheme="minorHAnsi" w:cstheme="minorHAnsi"/>
                <w:sz w:val="16"/>
                <w:szCs w:val="16"/>
              </w:rPr>
            </w:pPr>
            <w:r w:rsidRPr="00C3718D">
              <w:rPr>
                <w:rFonts w:asciiTheme="minorHAnsi" w:hAnsiTheme="minorHAnsi" w:cstheme="minorHAnsi"/>
                <w:sz w:val="16"/>
                <w:szCs w:val="16"/>
              </w:rPr>
              <w:t xml:space="preserve">NSE should move away from on-prem &amp; move towards secure access to IT apps. and services on cloud </w:t>
            </w:r>
          </w:p>
          <w:p w14:paraId="3712430A" w14:textId="77777777" w:rsidR="00B518E8" w:rsidRPr="00C3718D" w:rsidRDefault="00B518E8" w:rsidP="00992ABF">
            <w:pPr>
              <w:rPr>
                <w:rFonts w:asciiTheme="minorHAnsi" w:hAnsiTheme="minorHAnsi" w:cstheme="minorHAnsi"/>
                <w:sz w:val="16"/>
                <w:szCs w:val="16"/>
              </w:rPr>
            </w:pPr>
          </w:p>
        </w:tc>
      </w:tr>
      <w:tr w:rsidR="00B518E8" w:rsidRPr="00C3718D" w14:paraId="52CC2913" w14:textId="08B2A2F4" w:rsidTr="00B17593">
        <w:trPr>
          <w:trHeight w:val="273"/>
          <w:jc w:val="center"/>
        </w:trPr>
        <w:tc>
          <w:tcPr>
            <w:tcW w:w="2582" w:type="dxa"/>
          </w:tcPr>
          <w:p w14:paraId="21930196" w14:textId="77777777" w:rsidR="00B518E8" w:rsidRPr="00C3718D" w:rsidRDefault="00B518E8" w:rsidP="00847C69">
            <w:pPr>
              <w:rPr>
                <w:rFonts w:asciiTheme="minorHAnsi" w:hAnsiTheme="minorHAnsi" w:cstheme="minorHAnsi"/>
                <w:sz w:val="16"/>
                <w:szCs w:val="16"/>
              </w:rPr>
            </w:pPr>
            <w:r w:rsidRPr="00C3718D">
              <w:rPr>
                <w:rFonts w:asciiTheme="minorHAnsi" w:hAnsiTheme="minorHAnsi" w:cstheme="minorHAnsi"/>
                <w:b/>
                <w:bCs/>
                <w:sz w:val="16"/>
                <w:szCs w:val="16"/>
              </w:rPr>
              <w:t>Data centralization</w:t>
            </w:r>
            <w:r w:rsidRPr="00C3718D">
              <w:rPr>
                <w:rFonts w:asciiTheme="minorHAnsi" w:hAnsiTheme="minorHAnsi" w:cstheme="minorHAnsi"/>
                <w:sz w:val="16"/>
                <w:szCs w:val="16"/>
              </w:rPr>
              <w:t xml:space="preserve"> is pivotal in leveraging the true power of data</w:t>
            </w:r>
          </w:p>
          <w:p w14:paraId="29430311" w14:textId="77777777" w:rsidR="00B518E8" w:rsidRPr="00C3718D" w:rsidRDefault="00B518E8" w:rsidP="00847C69">
            <w:pPr>
              <w:rPr>
                <w:rFonts w:asciiTheme="minorHAnsi" w:hAnsiTheme="minorHAnsi" w:cstheme="minorHAnsi"/>
                <w:sz w:val="16"/>
                <w:szCs w:val="16"/>
              </w:rPr>
            </w:pPr>
          </w:p>
        </w:tc>
        <w:tc>
          <w:tcPr>
            <w:tcW w:w="3532" w:type="dxa"/>
          </w:tcPr>
          <w:p w14:paraId="7E88CCF9" w14:textId="77777777" w:rsidR="00B518E8" w:rsidRPr="00C3718D" w:rsidRDefault="00B518E8" w:rsidP="00992ABF">
            <w:pPr>
              <w:rPr>
                <w:rFonts w:asciiTheme="minorHAnsi" w:hAnsiTheme="minorHAnsi" w:cstheme="minorHAnsi"/>
                <w:sz w:val="16"/>
                <w:szCs w:val="16"/>
              </w:rPr>
            </w:pPr>
            <w:r w:rsidRPr="00C3718D">
              <w:rPr>
                <w:rFonts w:asciiTheme="minorHAnsi" w:hAnsiTheme="minorHAnsi" w:cstheme="minorHAnsi"/>
                <w:sz w:val="16"/>
                <w:szCs w:val="16"/>
              </w:rPr>
              <w:t xml:space="preserve">Critical to establish single source of truth for all data across the organization – Data Masters </w:t>
            </w:r>
          </w:p>
          <w:p w14:paraId="0AD970E1" w14:textId="77777777" w:rsidR="00B518E8" w:rsidRPr="00C3718D" w:rsidRDefault="00B518E8" w:rsidP="00331655">
            <w:pPr>
              <w:rPr>
                <w:rFonts w:asciiTheme="minorHAnsi" w:hAnsiTheme="minorHAnsi" w:cstheme="minorHAnsi"/>
                <w:sz w:val="16"/>
                <w:szCs w:val="16"/>
              </w:rPr>
            </w:pPr>
          </w:p>
        </w:tc>
        <w:tc>
          <w:tcPr>
            <w:tcW w:w="2902" w:type="dxa"/>
          </w:tcPr>
          <w:p w14:paraId="1ECFCACD" w14:textId="18FCADFC" w:rsidR="00331655" w:rsidRPr="00C3718D" w:rsidRDefault="00331655" w:rsidP="00331655">
            <w:pPr>
              <w:rPr>
                <w:rFonts w:asciiTheme="minorHAnsi" w:hAnsiTheme="minorHAnsi" w:cstheme="minorHAnsi"/>
                <w:sz w:val="16"/>
                <w:szCs w:val="16"/>
              </w:rPr>
            </w:pPr>
            <w:r w:rsidRPr="00C3718D">
              <w:rPr>
                <w:rFonts w:asciiTheme="minorHAnsi" w:hAnsiTheme="minorHAnsi" w:cstheme="minorHAnsi"/>
                <w:sz w:val="16"/>
                <w:szCs w:val="16"/>
              </w:rPr>
              <w:t xml:space="preserve">NSE's to-be architecture should have consolidated databases and masters instead of different sources </w:t>
            </w:r>
          </w:p>
          <w:p w14:paraId="48222828" w14:textId="77777777" w:rsidR="00B518E8" w:rsidRPr="00C3718D" w:rsidRDefault="00B518E8" w:rsidP="00992ABF">
            <w:pPr>
              <w:rPr>
                <w:rFonts w:asciiTheme="minorHAnsi" w:hAnsiTheme="minorHAnsi" w:cstheme="minorHAnsi"/>
                <w:sz w:val="16"/>
                <w:szCs w:val="16"/>
              </w:rPr>
            </w:pPr>
          </w:p>
        </w:tc>
      </w:tr>
    </w:tbl>
    <w:p w14:paraId="2DE4ECAA" w14:textId="220390AD" w:rsidR="007140F8" w:rsidRDefault="00574426" w:rsidP="007140F8">
      <w:pPr>
        <w:pStyle w:val="Heading2"/>
        <w:rPr>
          <w:rFonts w:asciiTheme="minorHAnsi" w:hAnsiTheme="minorHAnsi" w:cstheme="minorHAnsi"/>
          <w:sz w:val="22"/>
          <w:szCs w:val="22"/>
        </w:rPr>
      </w:pPr>
      <w:bookmarkStart w:id="39" w:name="_Toc48121362"/>
      <w:r>
        <w:rPr>
          <w:rFonts w:asciiTheme="minorHAnsi" w:hAnsiTheme="minorHAnsi" w:cstheme="minorHAnsi"/>
          <w:sz w:val="22"/>
          <w:szCs w:val="22"/>
        </w:rPr>
        <w:t>Parivartan</w:t>
      </w:r>
      <w:r w:rsidR="00F237BA">
        <w:rPr>
          <w:rFonts w:asciiTheme="minorHAnsi" w:hAnsiTheme="minorHAnsi" w:cstheme="minorHAnsi"/>
          <w:sz w:val="22"/>
          <w:szCs w:val="22"/>
        </w:rPr>
        <w:t xml:space="preserve"> </w:t>
      </w:r>
      <w:r w:rsidR="00434799">
        <w:rPr>
          <w:rFonts w:asciiTheme="minorHAnsi" w:hAnsiTheme="minorHAnsi" w:cstheme="minorHAnsi"/>
          <w:sz w:val="22"/>
          <w:szCs w:val="22"/>
        </w:rPr>
        <w:t>Components and Products</w:t>
      </w:r>
      <w:bookmarkEnd w:id="39"/>
    </w:p>
    <w:p w14:paraId="03FE963A" w14:textId="6D74113B" w:rsidR="00104D02" w:rsidRPr="00686598" w:rsidRDefault="00104D02" w:rsidP="00A70345">
      <w:pPr>
        <w:pStyle w:val="Heading4"/>
      </w:pPr>
      <w:r>
        <w:t>DevOps Components</w:t>
      </w:r>
    </w:p>
    <w:tbl>
      <w:tblPr>
        <w:tblStyle w:val="WBPOTable"/>
        <w:tblW w:w="9639" w:type="dxa"/>
        <w:jc w:val="center"/>
        <w:tblLook w:val="04A0" w:firstRow="1" w:lastRow="0" w:firstColumn="1" w:lastColumn="0" w:noHBand="0" w:noVBand="1"/>
      </w:tblPr>
      <w:tblGrid>
        <w:gridCol w:w="1696"/>
        <w:gridCol w:w="2246"/>
        <w:gridCol w:w="1241"/>
        <w:gridCol w:w="4456"/>
      </w:tblGrid>
      <w:tr w:rsidR="007140F8" w:rsidRPr="00FD052F" w14:paraId="22068C8F" w14:textId="77777777" w:rsidTr="004A6B96">
        <w:trPr>
          <w:cnfStyle w:val="100000000000" w:firstRow="1" w:lastRow="0" w:firstColumn="0" w:lastColumn="0" w:oddVBand="0" w:evenVBand="0" w:oddHBand="0" w:evenHBand="0" w:firstRowFirstColumn="0" w:firstRowLastColumn="0" w:lastRowFirstColumn="0" w:lastRowLastColumn="0"/>
          <w:jc w:val="center"/>
        </w:trPr>
        <w:tc>
          <w:tcPr>
            <w:tcW w:w="1696" w:type="dxa"/>
          </w:tcPr>
          <w:p w14:paraId="4257FC44" w14:textId="77777777" w:rsidR="007140F8" w:rsidRPr="00FD052F" w:rsidRDefault="007140F8" w:rsidP="005B00B4">
            <w:pPr>
              <w:rPr>
                <w:rFonts w:asciiTheme="minorHAnsi" w:hAnsiTheme="minorHAnsi" w:cstheme="minorHAnsi"/>
                <w:color w:val="FFFFFF" w:themeColor="background1"/>
                <w:sz w:val="15"/>
                <w:szCs w:val="15"/>
              </w:rPr>
            </w:pPr>
            <w:r w:rsidRPr="00FD052F">
              <w:rPr>
                <w:rFonts w:asciiTheme="minorHAnsi" w:hAnsiTheme="minorHAnsi" w:cstheme="minorHAnsi"/>
                <w:color w:val="FFFFFF" w:themeColor="background1"/>
                <w:sz w:val="15"/>
                <w:szCs w:val="15"/>
              </w:rPr>
              <w:t>Area</w:t>
            </w:r>
          </w:p>
        </w:tc>
        <w:tc>
          <w:tcPr>
            <w:tcW w:w="2246" w:type="dxa"/>
          </w:tcPr>
          <w:p w14:paraId="4475939F" w14:textId="77777777" w:rsidR="007140F8" w:rsidRPr="00FD052F" w:rsidRDefault="007140F8" w:rsidP="005B00B4">
            <w:pPr>
              <w:rPr>
                <w:rFonts w:asciiTheme="minorHAnsi" w:hAnsiTheme="minorHAnsi" w:cstheme="minorHAnsi"/>
                <w:color w:val="FFFFFF" w:themeColor="background1"/>
                <w:sz w:val="15"/>
                <w:szCs w:val="15"/>
              </w:rPr>
            </w:pPr>
            <w:r w:rsidRPr="00FD052F">
              <w:rPr>
                <w:rFonts w:asciiTheme="minorHAnsi" w:hAnsiTheme="minorHAnsi" w:cstheme="minorHAnsi"/>
                <w:color w:val="FFFFFF" w:themeColor="background1"/>
                <w:sz w:val="15"/>
                <w:szCs w:val="15"/>
              </w:rPr>
              <w:t>Options Discussed</w:t>
            </w:r>
          </w:p>
        </w:tc>
        <w:tc>
          <w:tcPr>
            <w:tcW w:w="1241" w:type="dxa"/>
          </w:tcPr>
          <w:p w14:paraId="6DAD0936" w14:textId="77777777" w:rsidR="007140F8" w:rsidRPr="00FD052F" w:rsidRDefault="007140F8" w:rsidP="005B00B4">
            <w:pPr>
              <w:rPr>
                <w:rFonts w:asciiTheme="minorHAnsi" w:hAnsiTheme="minorHAnsi" w:cstheme="minorHAnsi"/>
                <w:color w:val="FFFFFF" w:themeColor="background1"/>
                <w:sz w:val="15"/>
                <w:szCs w:val="15"/>
              </w:rPr>
            </w:pPr>
            <w:r w:rsidRPr="00FD052F">
              <w:rPr>
                <w:rFonts w:asciiTheme="minorHAnsi" w:hAnsiTheme="minorHAnsi" w:cstheme="minorHAnsi"/>
                <w:color w:val="FFFFFF" w:themeColor="background1"/>
                <w:sz w:val="15"/>
                <w:szCs w:val="15"/>
              </w:rPr>
              <w:t>Decision</w:t>
            </w:r>
          </w:p>
        </w:tc>
        <w:tc>
          <w:tcPr>
            <w:tcW w:w="4456" w:type="dxa"/>
          </w:tcPr>
          <w:p w14:paraId="22473D47" w14:textId="77777777" w:rsidR="007140F8" w:rsidRPr="00FD052F" w:rsidRDefault="007140F8" w:rsidP="005B00B4">
            <w:pPr>
              <w:rPr>
                <w:rFonts w:asciiTheme="minorHAnsi" w:hAnsiTheme="minorHAnsi" w:cstheme="minorHAnsi"/>
                <w:color w:val="FFFFFF" w:themeColor="background1"/>
                <w:sz w:val="15"/>
                <w:szCs w:val="15"/>
              </w:rPr>
            </w:pPr>
            <w:r w:rsidRPr="00FD052F">
              <w:rPr>
                <w:rFonts w:asciiTheme="minorHAnsi" w:hAnsiTheme="minorHAnsi" w:cstheme="minorHAnsi"/>
                <w:color w:val="FFFFFF" w:themeColor="background1"/>
                <w:sz w:val="15"/>
                <w:szCs w:val="15"/>
              </w:rPr>
              <w:t>Rationale</w:t>
            </w:r>
          </w:p>
        </w:tc>
      </w:tr>
      <w:tr w:rsidR="007140F8" w:rsidRPr="00FD052F" w14:paraId="72399CD2" w14:textId="77777777" w:rsidTr="004A6B96">
        <w:trPr>
          <w:jc w:val="center"/>
        </w:trPr>
        <w:tc>
          <w:tcPr>
            <w:tcW w:w="1696" w:type="dxa"/>
          </w:tcPr>
          <w:p w14:paraId="704B1387"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t>CI/CD - ALM</w:t>
            </w:r>
          </w:p>
        </w:tc>
        <w:tc>
          <w:tcPr>
            <w:tcW w:w="2246" w:type="dxa"/>
          </w:tcPr>
          <w:p w14:paraId="26460647" w14:textId="77777777" w:rsidR="007140F8" w:rsidRPr="00FD052F" w:rsidRDefault="007140F8" w:rsidP="0065338A">
            <w:pPr>
              <w:rPr>
                <w:rFonts w:asciiTheme="minorHAnsi" w:hAnsiTheme="minorHAnsi" w:cstheme="minorHAnsi"/>
                <w:sz w:val="15"/>
                <w:szCs w:val="15"/>
              </w:rPr>
            </w:pPr>
          </w:p>
        </w:tc>
        <w:tc>
          <w:tcPr>
            <w:tcW w:w="1241" w:type="dxa"/>
          </w:tcPr>
          <w:p w14:paraId="676BA26A" w14:textId="63BB1CC4" w:rsidR="007140F8" w:rsidRPr="00FD052F" w:rsidRDefault="007140F8" w:rsidP="005B00B4">
            <w:pPr>
              <w:rPr>
                <w:rFonts w:asciiTheme="minorHAnsi" w:hAnsiTheme="minorHAnsi" w:cstheme="minorHAnsi"/>
                <w:b/>
                <w:bCs/>
                <w:sz w:val="15"/>
                <w:szCs w:val="15"/>
              </w:rPr>
            </w:pPr>
            <w:r w:rsidRPr="00FD052F">
              <w:rPr>
                <w:rFonts w:asciiTheme="minorHAnsi" w:hAnsiTheme="minorHAnsi" w:cstheme="minorHAnsi"/>
                <w:b/>
                <w:bCs/>
                <w:sz w:val="15"/>
                <w:szCs w:val="15"/>
              </w:rPr>
              <w:t>Jira</w:t>
            </w:r>
            <w:r w:rsidR="00AE3BEB">
              <w:rPr>
                <w:rFonts w:asciiTheme="minorHAnsi" w:hAnsiTheme="minorHAnsi" w:cstheme="minorHAnsi"/>
                <w:b/>
                <w:bCs/>
                <w:sz w:val="15"/>
                <w:szCs w:val="15"/>
              </w:rPr>
              <w:t xml:space="preserve"> </w:t>
            </w:r>
            <w:r w:rsidR="00AE3BEB" w:rsidRPr="00AE3BEB">
              <w:rPr>
                <w:rFonts w:asciiTheme="minorHAnsi" w:hAnsiTheme="minorHAnsi" w:cstheme="minorHAnsi"/>
                <w:b/>
                <w:bCs/>
                <w:sz w:val="15"/>
                <w:szCs w:val="15"/>
              </w:rPr>
              <w:t>8.10.0</w:t>
            </w:r>
          </w:p>
        </w:tc>
        <w:tc>
          <w:tcPr>
            <w:tcW w:w="4456" w:type="dxa"/>
          </w:tcPr>
          <w:p w14:paraId="431E0885" w14:textId="75401E48"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Jira is widely used as a project management tool for Agile projects and it integrates well with other CI / CD tools</w:t>
            </w:r>
          </w:p>
        </w:tc>
      </w:tr>
      <w:tr w:rsidR="007140F8" w:rsidRPr="00FD052F" w14:paraId="793CB5BD" w14:textId="77777777" w:rsidTr="004A6B96">
        <w:trPr>
          <w:jc w:val="center"/>
        </w:trPr>
        <w:tc>
          <w:tcPr>
            <w:tcW w:w="1696" w:type="dxa"/>
          </w:tcPr>
          <w:p w14:paraId="27422192"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lastRenderedPageBreak/>
              <w:t>Collaboration tool</w:t>
            </w:r>
          </w:p>
        </w:tc>
        <w:tc>
          <w:tcPr>
            <w:tcW w:w="2246" w:type="dxa"/>
          </w:tcPr>
          <w:p w14:paraId="2F0EAC7E" w14:textId="77777777"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Confluence and Sharepoint</w:t>
            </w:r>
          </w:p>
          <w:p w14:paraId="60FC1811" w14:textId="77777777" w:rsidR="007140F8" w:rsidRPr="00FD052F" w:rsidRDefault="007140F8" w:rsidP="005B00B4">
            <w:pPr>
              <w:rPr>
                <w:rFonts w:asciiTheme="minorHAnsi" w:hAnsiTheme="minorHAnsi" w:cstheme="minorHAnsi"/>
                <w:sz w:val="15"/>
                <w:szCs w:val="15"/>
              </w:rPr>
            </w:pPr>
          </w:p>
        </w:tc>
        <w:tc>
          <w:tcPr>
            <w:tcW w:w="1241" w:type="dxa"/>
          </w:tcPr>
          <w:p w14:paraId="42342A27" w14:textId="5A6329CA" w:rsidR="007140F8" w:rsidRPr="00FD052F" w:rsidRDefault="007140F8" w:rsidP="005B00B4">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Confluence</w:t>
            </w:r>
            <w:r w:rsidR="00AE3BEB">
              <w:rPr>
                <w:rFonts w:asciiTheme="minorHAnsi" w:hAnsiTheme="minorHAnsi" w:cstheme="minorHAnsi"/>
                <w:b/>
                <w:bCs/>
                <w:color w:val="000000"/>
                <w:sz w:val="15"/>
                <w:szCs w:val="15"/>
              </w:rPr>
              <w:t xml:space="preserve"> 7.4</w:t>
            </w:r>
          </w:p>
          <w:p w14:paraId="6641FC2C" w14:textId="77777777" w:rsidR="007140F8" w:rsidRPr="00FD052F" w:rsidRDefault="007140F8" w:rsidP="005B00B4">
            <w:pPr>
              <w:rPr>
                <w:rFonts w:asciiTheme="minorHAnsi" w:hAnsiTheme="minorHAnsi" w:cstheme="minorHAnsi"/>
                <w:sz w:val="15"/>
                <w:szCs w:val="15"/>
              </w:rPr>
            </w:pPr>
          </w:p>
        </w:tc>
        <w:tc>
          <w:tcPr>
            <w:tcW w:w="4456" w:type="dxa"/>
          </w:tcPr>
          <w:p w14:paraId="5C3BB286" w14:textId="3BA99EDB"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 xml:space="preserve">Confluence selected as it integrates well with Jira and supports the user collaboration in an agile program better. </w:t>
            </w:r>
          </w:p>
        </w:tc>
      </w:tr>
      <w:tr w:rsidR="007140F8" w:rsidRPr="00FD052F" w14:paraId="0C99FD60" w14:textId="77777777" w:rsidTr="004A6B96">
        <w:trPr>
          <w:jc w:val="center"/>
        </w:trPr>
        <w:tc>
          <w:tcPr>
            <w:tcW w:w="1696" w:type="dxa"/>
          </w:tcPr>
          <w:p w14:paraId="2915058E"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t>Source Code Control System</w:t>
            </w:r>
          </w:p>
        </w:tc>
        <w:tc>
          <w:tcPr>
            <w:tcW w:w="2246" w:type="dxa"/>
          </w:tcPr>
          <w:p w14:paraId="2682CFA9" w14:textId="713D2C07" w:rsidR="007140F8" w:rsidRPr="00FD052F" w:rsidRDefault="00543912"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GitHub</w:t>
            </w:r>
            <w:r w:rsidR="007140F8" w:rsidRPr="00FD052F">
              <w:rPr>
                <w:rFonts w:asciiTheme="minorHAnsi" w:hAnsiTheme="minorHAnsi" w:cstheme="minorHAnsi"/>
                <w:color w:val="000000"/>
                <w:sz w:val="15"/>
                <w:szCs w:val="15"/>
              </w:rPr>
              <w:t xml:space="preserve"> and </w:t>
            </w:r>
            <w:r w:rsidRPr="00FD052F">
              <w:rPr>
                <w:rFonts w:asciiTheme="minorHAnsi" w:hAnsiTheme="minorHAnsi" w:cstheme="minorHAnsi"/>
                <w:color w:val="000000"/>
                <w:sz w:val="15"/>
                <w:szCs w:val="15"/>
              </w:rPr>
              <w:t>Bitbucket</w:t>
            </w:r>
          </w:p>
          <w:p w14:paraId="03654D48" w14:textId="77777777" w:rsidR="007140F8" w:rsidRPr="00FD052F" w:rsidRDefault="007140F8" w:rsidP="005B00B4">
            <w:pPr>
              <w:rPr>
                <w:rFonts w:asciiTheme="minorHAnsi" w:hAnsiTheme="minorHAnsi" w:cstheme="minorHAnsi"/>
                <w:color w:val="000000"/>
                <w:sz w:val="15"/>
                <w:szCs w:val="15"/>
              </w:rPr>
            </w:pPr>
          </w:p>
        </w:tc>
        <w:tc>
          <w:tcPr>
            <w:tcW w:w="1241" w:type="dxa"/>
          </w:tcPr>
          <w:p w14:paraId="60527030" w14:textId="0BC3FBA6" w:rsidR="007140F8" w:rsidRPr="00FD052F" w:rsidRDefault="007140F8" w:rsidP="005B00B4">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Bitbucket</w:t>
            </w:r>
            <w:r w:rsidR="00AE3BEB">
              <w:rPr>
                <w:rFonts w:asciiTheme="minorHAnsi" w:hAnsiTheme="minorHAnsi" w:cstheme="minorHAnsi"/>
                <w:b/>
                <w:bCs/>
                <w:color w:val="000000"/>
                <w:sz w:val="15"/>
                <w:szCs w:val="15"/>
              </w:rPr>
              <w:t xml:space="preserve"> 7.1</w:t>
            </w:r>
          </w:p>
          <w:p w14:paraId="55A6C1A5" w14:textId="77777777" w:rsidR="007140F8" w:rsidRPr="00FD052F" w:rsidRDefault="007140F8" w:rsidP="005B00B4">
            <w:pPr>
              <w:rPr>
                <w:rFonts w:asciiTheme="minorHAnsi" w:hAnsiTheme="minorHAnsi" w:cstheme="minorHAnsi"/>
                <w:b/>
                <w:bCs/>
                <w:color w:val="000000"/>
                <w:sz w:val="15"/>
                <w:szCs w:val="15"/>
              </w:rPr>
            </w:pPr>
          </w:p>
        </w:tc>
        <w:tc>
          <w:tcPr>
            <w:tcW w:w="4456" w:type="dxa"/>
          </w:tcPr>
          <w:p w14:paraId="685B2B53" w14:textId="19AA7726" w:rsidR="007140F8" w:rsidRPr="00FD052F" w:rsidRDefault="00F224DA"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 xml:space="preserve">Bitbucket is from Atlassian and integrates better with Jira. Intuitive UI. Has more security features and the code can be split between team members by branches. </w:t>
            </w:r>
          </w:p>
        </w:tc>
      </w:tr>
      <w:tr w:rsidR="007140F8" w:rsidRPr="00FD052F" w14:paraId="5C6EC52D" w14:textId="77777777" w:rsidTr="004A6B96">
        <w:trPr>
          <w:jc w:val="center"/>
        </w:trPr>
        <w:tc>
          <w:tcPr>
            <w:tcW w:w="1696" w:type="dxa"/>
          </w:tcPr>
          <w:p w14:paraId="0A9A06C6"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t>Static Code Analysis</w:t>
            </w:r>
          </w:p>
        </w:tc>
        <w:tc>
          <w:tcPr>
            <w:tcW w:w="2246" w:type="dxa"/>
          </w:tcPr>
          <w:p w14:paraId="0FCB6F9D" w14:textId="09040C6F" w:rsidR="00436CF4" w:rsidRPr="00FD052F" w:rsidRDefault="00543912" w:rsidP="00436CF4">
            <w:pPr>
              <w:rPr>
                <w:rFonts w:asciiTheme="minorHAnsi" w:hAnsiTheme="minorHAnsi" w:cstheme="minorHAnsi"/>
                <w:color w:val="000000"/>
                <w:sz w:val="15"/>
                <w:szCs w:val="15"/>
              </w:rPr>
            </w:pPr>
            <w:r w:rsidRPr="00436CF4">
              <w:rPr>
                <w:rFonts w:asciiTheme="minorHAnsi" w:hAnsiTheme="minorHAnsi" w:cstheme="minorHAnsi"/>
                <w:color w:val="000000"/>
                <w:sz w:val="15"/>
                <w:szCs w:val="15"/>
              </w:rPr>
              <w:t>SonarQube</w:t>
            </w:r>
            <w:r w:rsidR="00436CF4" w:rsidRPr="00FD052F">
              <w:rPr>
                <w:rFonts w:asciiTheme="minorHAnsi" w:hAnsiTheme="minorHAnsi" w:cstheme="minorHAnsi"/>
                <w:color w:val="000000"/>
                <w:sz w:val="15"/>
                <w:szCs w:val="15"/>
              </w:rPr>
              <w:t xml:space="preserve"> </w:t>
            </w:r>
          </w:p>
          <w:p w14:paraId="45A46FB7" w14:textId="77777777" w:rsidR="007140F8" w:rsidRPr="00FD052F" w:rsidRDefault="007140F8" w:rsidP="0065338A">
            <w:pPr>
              <w:rPr>
                <w:rFonts w:asciiTheme="minorHAnsi" w:hAnsiTheme="minorHAnsi" w:cstheme="minorHAnsi"/>
                <w:color w:val="000000"/>
                <w:sz w:val="15"/>
                <w:szCs w:val="15"/>
              </w:rPr>
            </w:pPr>
          </w:p>
        </w:tc>
        <w:tc>
          <w:tcPr>
            <w:tcW w:w="1241" w:type="dxa"/>
          </w:tcPr>
          <w:p w14:paraId="505E8C6E" w14:textId="08C7117A" w:rsidR="007140F8" w:rsidRPr="00FD052F" w:rsidRDefault="00543912" w:rsidP="005B00B4">
            <w:pPr>
              <w:rPr>
                <w:rFonts w:asciiTheme="minorHAnsi" w:hAnsiTheme="minorHAnsi" w:cstheme="minorHAnsi"/>
                <w:color w:val="000000"/>
                <w:sz w:val="15"/>
                <w:szCs w:val="15"/>
              </w:rPr>
            </w:pPr>
            <w:r w:rsidRPr="00FD052F">
              <w:rPr>
                <w:rFonts w:asciiTheme="minorHAnsi" w:hAnsiTheme="minorHAnsi" w:cstheme="minorHAnsi"/>
                <w:b/>
                <w:bCs/>
                <w:color w:val="000000"/>
                <w:sz w:val="15"/>
                <w:szCs w:val="15"/>
              </w:rPr>
              <w:t>SonarQube</w:t>
            </w:r>
            <w:r w:rsidR="007140F8" w:rsidRPr="00FD052F">
              <w:rPr>
                <w:rFonts w:asciiTheme="minorHAnsi" w:hAnsiTheme="minorHAnsi" w:cstheme="minorHAnsi"/>
                <w:color w:val="000000"/>
                <w:sz w:val="15"/>
                <w:szCs w:val="15"/>
              </w:rPr>
              <w:t xml:space="preserve"> </w:t>
            </w:r>
            <w:r w:rsidR="00AE3BEB" w:rsidRPr="00AE3BEB">
              <w:rPr>
                <w:rFonts w:asciiTheme="minorHAnsi" w:hAnsiTheme="minorHAnsi" w:cstheme="minorHAnsi"/>
                <w:b/>
                <w:bCs/>
                <w:color w:val="000000"/>
                <w:sz w:val="15"/>
                <w:szCs w:val="15"/>
              </w:rPr>
              <w:t>7.9</w:t>
            </w:r>
          </w:p>
          <w:p w14:paraId="563E46B4" w14:textId="77777777" w:rsidR="007140F8" w:rsidRPr="00FD052F" w:rsidRDefault="007140F8" w:rsidP="005B00B4">
            <w:pPr>
              <w:rPr>
                <w:rFonts w:asciiTheme="minorHAnsi" w:hAnsiTheme="minorHAnsi" w:cstheme="minorHAnsi"/>
                <w:b/>
                <w:bCs/>
                <w:color w:val="000000"/>
                <w:sz w:val="15"/>
                <w:szCs w:val="15"/>
              </w:rPr>
            </w:pPr>
          </w:p>
        </w:tc>
        <w:tc>
          <w:tcPr>
            <w:tcW w:w="4456" w:type="dxa"/>
          </w:tcPr>
          <w:p w14:paraId="4F1E6753" w14:textId="1765BCB7" w:rsidR="007140F8" w:rsidRPr="00FD052F" w:rsidRDefault="00543912"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SonarQube</w:t>
            </w:r>
            <w:r w:rsidR="007140F8" w:rsidRPr="00FD052F">
              <w:rPr>
                <w:rFonts w:asciiTheme="minorHAnsi" w:hAnsiTheme="minorHAnsi" w:cstheme="minorHAnsi"/>
                <w:color w:val="000000"/>
                <w:sz w:val="15"/>
                <w:szCs w:val="15"/>
              </w:rPr>
              <w:t xml:space="preserve"> is good for static code analysis and integrates well with Jenkins as the CI tool.</w:t>
            </w:r>
          </w:p>
        </w:tc>
      </w:tr>
      <w:tr w:rsidR="007140F8" w:rsidRPr="00FD052F" w14:paraId="095FB987" w14:textId="77777777" w:rsidTr="004A6B96">
        <w:trPr>
          <w:jc w:val="center"/>
        </w:trPr>
        <w:tc>
          <w:tcPr>
            <w:tcW w:w="1696" w:type="dxa"/>
          </w:tcPr>
          <w:p w14:paraId="208F2A03"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t>CI/CD pipeline</w:t>
            </w:r>
          </w:p>
        </w:tc>
        <w:tc>
          <w:tcPr>
            <w:tcW w:w="2246" w:type="dxa"/>
          </w:tcPr>
          <w:p w14:paraId="12A5CE39" w14:textId="77777777" w:rsidR="00436CF4" w:rsidRPr="00FD052F" w:rsidRDefault="00436CF4" w:rsidP="00436CF4">
            <w:pPr>
              <w:rPr>
                <w:rFonts w:asciiTheme="minorHAnsi" w:hAnsiTheme="minorHAnsi" w:cstheme="minorHAnsi"/>
                <w:color w:val="000000"/>
                <w:sz w:val="15"/>
                <w:szCs w:val="15"/>
              </w:rPr>
            </w:pPr>
            <w:r w:rsidRPr="00436CF4">
              <w:rPr>
                <w:rFonts w:asciiTheme="minorHAnsi" w:hAnsiTheme="minorHAnsi" w:cstheme="minorHAnsi"/>
                <w:color w:val="000000"/>
                <w:sz w:val="15"/>
                <w:szCs w:val="15"/>
              </w:rPr>
              <w:t>Jenkins</w:t>
            </w:r>
            <w:r w:rsidRPr="00FD052F">
              <w:rPr>
                <w:rFonts w:asciiTheme="minorHAnsi" w:hAnsiTheme="minorHAnsi" w:cstheme="minorHAnsi"/>
                <w:color w:val="000000"/>
                <w:sz w:val="15"/>
                <w:szCs w:val="15"/>
              </w:rPr>
              <w:t xml:space="preserve"> </w:t>
            </w:r>
          </w:p>
          <w:p w14:paraId="2F4B86B0" w14:textId="77777777" w:rsidR="007140F8" w:rsidRPr="00FD052F" w:rsidRDefault="007140F8" w:rsidP="005B00B4">
            <w:pPr>
              <w:rPr>
                <w:rFonts w:asciiTheme="minorHAnsi" w:hAnsiTheme="minorHAnsi" w:cstheme="minorHAnsi"/>
                <w:color w:val="000000"/>
                <w:sz w:val="15"/>
                <w:szCs w:val="15"/>
              </w:rPr>
            </w:pPr>
          </w:p>
        </w:tc>
        <w:tc>
          <w:tcPr>
            <w:tcW w:w="1241" w:type="dxa"/>
          </w:tcPr>
          <w:p w14:paraId="7F7AE05B" w14:textId="5C27B1F4"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b/>
                <w:bCs/>
                <w:color w:val="000000"/>
                <w:sz w:val="15"/>
                <w:szCs w:val="15"/>
              </w:rPr>
              <w:t>Jenkins</w:t>
            </w:r>
            <w:r w:rsidRPr="00FD052F">
              <w:rPr>
                <w:rFonts w:asciiTheme="minorHAnsi" w:hAnsiTheme="minorHAnsi" w:cstheme="minorHAnsi"/>
                <w:color w:val="000000"/>
                <w:sz w:val="15"/>
                <w:szCs w:val="15"/>
              </w:rPr>
              <w:t xml:space="preserve"> </w:t>
            </w:r>
            <w:r w:rsidR="00AE3BEB" w:rsidRPr="00AE3BEB">
              <w:rPr>
                <w:rFonts w:asciiTheme="minorHAnsi" w:hAnsiTheme="minorHAnsi" w:cstheme="minorHAnsi"/>
                <w:b/>
                <w:bCs/>
                <w:color w:val="000000"/>
                <w:sz w:val="15"/>
                <w:szCs w:val="15"/>
              </w:rPr>
              <w:t>2.2.35.1</w:t>
            </w:r>
          </w:p>
          <w:p w14:paraId="27FDFBC5" w14:textId="77777777" w:rsidR="007140F8" w:rsidRPr="00FD052F" w:rsidRDefault="007140F8" w:rsidP="005B00B4">
            <w:pPr>
              <w:rPr>
                <w:rFonts w:asciiTheme="minorHAnsi" w:hAnsiTheme="minorHAnsi" w:cstheme="minorHAnsi"/>
                <w:b/>
                <w:bCs/>
                <w:color w:val="000000"/>
                <w:sz w:val="15"/>
                <w:szCs w:val="15"/>
              </w:rPr>
            </w:pPr>
          </w:p>
        </w:tc>
        <w:tc>
          <w:tcPr>
            <w:tcW w:w="4456" w:type="dxa"/>
          </w:tcPr>
          <w:p w14:paraId="6F2C1648" w14:textId="48904B45"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 xml:space="preserve">Jenkins integrates well with </w:t>
            </w:r>
            <w:r w:rsidR="002E049C">
              <w:rPr>
                <w:rFonts w:asciiTheme="minorHAnsi" w:hAnsiTheme="minorHAnsi" w:cstheme="minorHAnsi"/>
                <w:color w:val="000000"/>
                <w:sz w:val="15"/>
                <w:szCs w:val="15"/>
              </w:rPr>
              <w:t>a host of CI/CD ecosystem components</w:t>
            </w:r>
          </w:p>
        </w:tc>
      </w:tr>
      <w:tr w:rsidR="007140F8" w:rsidRPr="00FD052F" w14:paraId="04950256" w14:textId="77777777" w:rsidTr="004A6B96">
        <w:trPr>
          <w:jc w:val="center"/>
        </w:trPr>
        <w:tc>
          <w:tcPr>
            <w:tcW w:w="1696" w:type="dxa"/>
          </w:tcPr>
          <w:p w14:paraId="385D1CC7"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t>Build tools</w:t>
            </w:r>
          </w:p>
        </w:tc>
        <w:tc>
          <w:tcPr>
            <w:tcW w:w="2246" w:type="dxa"/>
          </w:tcPr>
          <w:p w14:paraId="198B007C" w14:textId="77777777" w:rsidR="00436CF4" w:rsidRPr="00FD052F" w:rsidRDefault="00436CF4" w:rsidP="00436CF4">
            <w:pPr>
              <w:rPr>
                <w:rFonts w:asciiTheme="minorHAnsi" w:hAnsiTheme="minorHAnsi" w:cstheme="minorHAnsi"/>
                <w:color w:val="000000"/>
                <w:sz w:val="15"/>
                <w:szCs w:val="15"/>
              </w:rPr>
            </w:pPr>
            <w:r w:rsidRPr="00436CF4">
              <w:rPr>
                <w:rFonts w:asciiTheme="minorHAnsi" w:hAnsiTheme="minorHAnsi" w:cstheme="minorHAnsi"/>
                <w:color w:val="000000"/>
                <w:sz w:val="15"/>
                <w:szCs w:val="15"/>
              </w:rPr>
              <w:t xml:space="preserve">Maven </w:t>
            </w:r>
            <w:r w:rsidRPr="00FD052F">
              <w:rPr>
                <w:rFonts w:asciiTheme="minorHAnsi" w:hAnsiTheme="minorHAnsi" w:cstheme="minorHAnsi"/>
                <w:color w:val="000000"/>
                <w:sz w:val="15"/>
                <w:szCs w:val="15"/>
              </w:rPr>
              <w:t xml:space="preserve">and </w:t>
            </w:r>
            <w:r w:rsidRPr="00436CF4">
              <w:rPr>
                <w:rFonts w:asciiTheme="minorHAnsi" w:hAnsiTheme="minorHAnsi" w:cstheme="minorHAnsi"/>
                <w:color w:val="000000"/>
                <w:sz w:val="15"/>
                <w:szCs w:val="15"/>
              </w:rPr>
              <w:t>NPM</w:t>
            </w:r>
          </w:p>
          <w:p w14:paraId="6725C2A0" w14:textId="77777777" w:rsidR="007140F8" w:rsidRPr="00FD052F" w:rsidRDefault="007140F8" w:rsidP="005B00B4">
            <w:pPr>
              <w:rPr>
                <w:rFonts w:asciiTheme="minorHAnsi" w:hAnsiTheme="minorHAnsi" w:cstheme="minorHAnsi"/>
                <w:color w:val="000000"/>
                <w:sz w:val="15"/>
                <w:szCs w:val="15"/>
              </w:rPr>
            </w:pPr>
          </w:p>
        </w:tc>
        <w:tc>
          <w:tcPr>
            <w:tcW w:w="1241" w:type="dxa"/>
          </w:tcPr>
          <w:p w14:paraId="2EA86724" w14:textId="5EF8A45C"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b/>
                <w:bCs/>
                <w:color w:val="000000"/>
                <w:sz w:val="15"/>
                <w:szCs w:val="15"/>
              </w:rPr>
              <w:t>Maven</w:t>
            </w:r>
            <w:r w:rsidR="00AE3BEB">
              <w:rPr>
                <w:rFonts w:asciiTheme="minorHAnsi" w:hAnsiTheme="minorHAnsi" w:cstheme="minorHAnsi"/>
                <w:b/>
                <w:bCs/>
                <w:color w:val="000000"/>
                <w:sz w:val="15"/>
                <w:szCs w:val="15"/>
              </w:rPr>
              <w:t xml:space="preserve"> 3.6.3</w:t>
            </w:r>
            <w:r w:rsidRPr="00FD052F">
              <w:rPr>
                <w:rFonts w:asciiTheme="minorHAnsi" w:hAnsiTheme="minorHAnsi" w:cstheme="minorHAnsi"/>
                <w:b/>
                <w:bCs/>
                <w:color w:val="000000"/>
                <w:sz w:val="15"/>
                <w:szCs w:val="15"/>
              </w:rPr>
              <w:t xml:space="preserve"> </w:t>
            </w:r>
            <w:r w:rsidRPr="00FD052F">
              <w:rPr>
                <w:rFonts w:asciiTheme="minorHAnsi" w:hAnsiTheme="minorHAnsi" w:cstheme="minorHAnsi"/>
                <w:color w:val="000000"/>
                <w:sz w:val="15"/>
                <w:szCs w:val="15"/>
              </w:rPr>
              <w:t xml:space="preserve">and </w:t>
            </w:r>
            <w:r w:rsidRPr="00FD052F">
              <w:rPr>
                <w:rFonts w:asciiTheme="minorHAnsi" w:hAnsiTheme="minorHAnsi" w:cstheme="minorHAnsi"/>
                <w:b/>
                <w:bCs/>
                <w:color w:val="000000"/>
                <w:sz w:val="15"/>
                <w:szCs w:val="15"/>
              </w:rPr>
              <w:t>NPM</w:t>
            </w:r>
            <w:r w:rsidR="00AE3BEB">
              <w:rPr>
                <w:rFonts w:asciiTheme="minorHAnsi" w:hAnsiTheme="minorHAnsi" w:cstheme="minorHAnsi"/>
                <w:b/>
                <w:bCs/>
                <w:color w:val="000000"/>
                <w:sz w:val="15"/>
                <w:szCs w:val="15"/>
              </w:rPr>
              <w:t xml:space="preserve"> 6.14.6</w:t>
            </w:r>
          </w:p>
          <w:p w14:paraId="0D89A2F4" w14:textId="77777777" w:rsidR="007140F8" w:rsidRPr="00FD052F" w:rsidRDefault="007140F8" w:rsidP="005B00B4">
            <w:pPr>
              <w:rPr>
                <w:rFonts w:asciiTheme="minorHAnsi" w:hAnsiTheme="minorHAnsi" w:cstheme="minorHAnsi"/>
                <w:b/>
                <w:bCs/>
                <w:color w:val="000000"/>
                <w:sz w:val="15"/>
                <w:szCs w:val="15"/>
              </w:rPr>
            </w:pPr>
          </w:p>
        </w:tc>
        <w:tc>
          <w:tcPr>
            <w:tcW w:w="4456" w:type="dxa"/>
          </w:tcPr>
          <w:p w14:paraId="671DFD8D" w14:textId="671ACB0A"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 xml:space="preserve">Maven </w:t>
            </w:r>
            <w:r w:rsidR="002E049C">
              <w:rPr>
                <w:rFonts w:asciiTheme="minorHAnsi" w:hAnsiTheme="minorHAnsi" w:cstheme="minorHAnsi"/>
                <w:color w:val="000000"/>
                <w:sz w:val="15"/>
                <w:szCs w:val="15"/>
              </w:rPr>
              <w:t xml:space="preserve">will be used </w:t>
            </w:r>
            <w:r w:rsidR="00F224DA" w:rsidRPr="00FD052F">
              <w:rPr>
                <w:rFonts w:asciiTheme="minorHAnsi" w:hAnsiTheme="minorHAnsi" w:cstheme="minorHAnsi"/>
                <w:color w:val="000000"/>
                <w:sz w:val="15"/>
                <w:szCs w:val="15"/>
              </w:rPr>
              <w:t>for</w:t>
            </w:r>
            <w:r w:rsidRPr="00FD052F">
              <w:rPr>
                <w:rFonts w:asciiTheme="minorHAnsi" w:hAnsiTheme="minorHAnsi" w:cstheme="minorHAnsi"/>
                <w:color w:val="000000"/>
                <w:sz w:val="15"/>
                <w:szCs w:val="15"/>
              </w:rPr>
              <w:t xml:space="preserve"> </w:t>
            </w:r>
            <w:r w:rsidR="00F224DA" w:rsidRPr="00FD052F">
              <w:rPr>
                <w:rFonts w:asciiTheme="minorHAnsi" w:hAnsiTheme="minorHAnsi" w:cstheme="minorHAnsi"/>
                <w:color w:val="000000"/>
                <w:sz w:val="15"/>
                <w:szCs w:val="15"/>
              </w:rPr>
              <w:t>java</w:t>
            </w:r>
            <w:r w:rsidRPr="00FD052F">
              <w:rPr>
                <w:rFonts w:asciiTheme="minorHAnsi" w:hAnsiTheme="minorHAnsi" w:cstheme="minorHAnsi"/>
                <w:color w:val="000000"/>
                <w:sz w:val="15"/>
                <w:szCs w:val="15"/>
              </w:rPr>
              <w:t xml:space="preserve"> code build. NPM </w:t>
            </w:r>
            <w:r w:rsidR="002E049C">
              <w:rPr>
                <w:rFonts w:asciiTheme="minorHAnsi" w:hAnsiTheme="minorHAnsi" w:cstheme="minorHAnsi"/>
                <w:color w:val="000000"/>
                <w:sz w:val="15"/>
                <w:szCs w:val="15"/>
              </w:rPr>
              <w:t>will be used for</w:t>
            </w:r>
            <w:r w:rsidRPr="00FD052F">
              <w:rPr>
                <w:rFonts w:asciiTheme="minorHAnsi" w:hAnsiTheme="minorHAnsi" w:cstheme="minorHAnsi"/>
                <w:color w:val="000000"/>
                <w:sz w:val="15"/>
                <w:szCs w:val="15"/>
              </w:rPr>
              <w:t xml:space="preserve"> node.js</w:t>
            </w:r>
            <w:r w:rsidR="00F224DA" w:rsidRPr="00FD052F">
              <w:rPr>
                <w:rFonts w:asciiTheme="minorHAnsi" w:hAnsiTheme="minorHAnsi" w:cstheme="minorHAnsi"/>
                <w:color w:val="000000"/>
                <w:sz w:val="15"/>
                <w:szCs w:val="15"/>
              </w:rPr>
              <w:t xml:space="preserve"> </w:t>
            </w:r>
            <w:r w:rsidRPr="00FD052F">
              <w:rPr>
                <w:rFonts w:asciiTheme="minorHAnsi" w:hAnsiTheme="minorHAnsi" w:cstheme="minorHAnsi"/>
                <w:color w:val="000000"/>
                <w:sz w:val="15"/>
                <w:szCs w:val="15"/>
              </w:rPr>
              <w:t>build.</w:t>
            </w:r>
          </w:p>
        </w:tc>
      </w:tr>
      <w:tr w:rsidR="007140F8" w:rsidRPr="00FD052F" w14:paraId="3944B7A7" w14:textId="77777777" w:rsidTr="004A6B96">
        <w:trPr>
          <w:jc w:val="center"/>
        </w:trPr>
        <w:tc>
          <w:tcPr>
            <w:tcW w:w="1696" w:type="dxa"/>
          </w:tcPr>
          <w:p w14:paraId="6387573C"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t>Binaries repository</w:t>
            </w:r>
          </w:p>
        </w:tc>
        <w:tc>
          <w:tcPr>
            <w:tcW w:w="2246" w:type="dxa"/>
          </w:tcPr>
          <w:p w14:paraId="5D10E192" w14:textId="77777777" w:rsidR="00436CF4" w:rsidRPr="00FD052F" w:rsidRDefault="00436CF4" w:rsidP="00436CF4">
            <w:pPr>
              <w:rPr>
                <w:rFonts w:asciiTheme="minorHAnsi" w:hAnsiTheme="minorHAnsi" w:cstheme="minorHAnsi"/>
                <w:color w:val="000000"/>
                <w:sz w:val="15"/>
                <w:szCs w:val="15"/>
              </w:rPr>
            </w:pPr>
            <w:r w:rsidRPr="00436CF4">
              <w:rPr>
                <w:rFonts w:asciiTheme="minorHAnsi" w:hAnsiTheme="minorHAnsi" w:cstheme="minorHAnsi"/>
                <w:color w:val="000000"/>
                <w:sz w:val="15"/>
                <w:szCs w:val="15"/>
              </w:rPr>
              <w:t>Artifactory</w:t>
            </w:r>
            <w:r w:rsidRPr="00FD052F">
              <w:rPr>
                <w:rFonts w:asciiTheme="minorHAnsi" w:hAnsiTheme="minorHAnsi" w:cstheme="minorHAnsi"/>
                <w:color w:val="000000"/>
                <w:sz w:val="15"/>
                <w:szCs w:val="15"/>
              </w:rPr>
              <w:t xml:space="preserve"> </w:t>
            </w:r>
          </w:p>
          <w:p w14:paraId="5A2A8943" w14:textId="77777777" w:rsidR="007140F8" w:rsidRPr="00FD052F" w:rsidRDefault="007140F8" w:rsidP="005B00B4">
            <w:pPr>
              <w:rPr>
                <w:rFonts w:asciiTheme="minorHAnsi" w:hAnsiTheme="minorHAnsi" w:cstheme="minorHAnsi"/>
                <w:color w:val="000000"/>
                <w:sz w:val="15"/>
                <w:szCs w:val="15"/>
              </w:rPr>
            </w:pPr>
          </w:p>
        </w:tc>
        <w:tc>
          <w:tcPr>
            <w:tcW w:w="1241" w:type="dxa"/>
          </w:tcPr>
          <w:p w14:paraId="2CE0C1D5" w14:textId="05A11BD1"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b/>
                <w:bCs/>
                <w:color w:val="000000"/>
                <w:sz w:val="15"/>
                <w:szCs w:val="15"/>
              </w:rPr>
              <w:t>Artifactory</w:t>
            </w:r>
            <w:r w:rsidRPr="00FD052F">
              <w:rPr>
                <w:rFonts w:asciiTheme="minorHAnsi" w:hAnsiTheme="minorHAnsi" w:cstheme="minorHAnsi"/>
                <w:color w:val="000000"/>
                <w:sz w:val="15"/>
                <w:szCs w:val="15"/>
              </w:rPr>
              <w:t xml:space="preserve"> </w:t>
            </w:r>
            <w:r w:rsidR="00AE3BEB">
              <w:rPr>
                <w:rFonts w:asciiTheme="minorHAnsi" w:hAnsiTheme="minorHAnsi" w:cstheme="minorHAnsi"/>
                <w:color w:val="000000"/>
                <w:sz w:val="15"/>
                <w:szCs w:val="15"/>
              </w:rPr>
              <w:t>7.6</w:t>
            </w:r>
          </w:p>
          <w:p w14:paraId="4578D0D6" w14:textId="77777777" w:rsidR="007140F8" w:rsidRPr="00FD052F" w:rsidRDefault="007140F8" w:rsidP="005B00B4">
            <w:pPr>
              <w:rPr>
                <w:rFonts w:asciiTheme="minorHAnsi" w:hAnsiTheme="minorHAnsi" w:cstheme="minorHAnsi"/>
                <w:b/>
                <w:bCs/>
                <w:color w:val="000000"/>
                <w:sz w:val="15"/>
                <w:szCs w:val="15"/>
              </w:rPr>
            </w:pPr>
          </w:p>
        </w:tc>
        <w:tc>
          <w:tcPr>
            <w:tcW w:w="4456" w:type="dxa"/>
          </w:tcPr>
          <w:p w14:paraId="46F06E05" w14:textId="77777777"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Artifactory is widely used and integrates well with other CI / CD components.</w:t>
            </w:r>
          </w:p>
          <w:p w14:paraId="10B98C36" w14:textId="77777777" w:rsidR="007140F8" w:rsidRPr="00FD052F" w:rsidRDefault="007140F8" w:rsidP="005B00B4">
            <w:pPr>
              <w:rPr>
                <w:rFonts w:asciiTheme="minorHAnsi" w:hAnsiTheme="minorHAnsi" w:cstheme="minorHAnsi"/>
                <w:color w:val="000000"/>
                <w:sz w:val="15"/>
                <w:szCs w:val="15"/>
              </w:rPr>
            </w:pPr>
          </w:p>
        </w:tc>
      </w:tr>
      <w:tr w:rsidR="007140F8" w:rsidRPr="00FD052F" w14:paraId="6CAA9287" w14:textId="77777777" w:rsidTr="004A6B96">
        <w:trPr>
          <w:jc w:val="center"/>
        </w:trPr>
        <w:tc>
          <w:tcPr>
            <w:tcW w:w="1696" w:type="dxa"/>
          </w:tcPr>
          <w:p w14:paraId="1C4658D0"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t>Unit Testing</w:t>
            </w:r>
          </w:p>
        </w:tc>
        <w:tc>
          <w:tcPr>
            <w:tcW w:w="2246" w:type="dxa"/>
          </w:tcPr>
          <w:p w14:paraId="37C10DD5" w14:textId="77777777" w:rsidR="00436CF4" w:rsidRPr="00FD052F" w:rsidRDefault="00436CF4" w:rsidP="00436CF4">
            <w:pPr>
              <w:rPr>
                <w:rFonts w:asciiTheme="minorHAnsi" w:hAnsiTheme="minorHAnsi" w:cstheme="minorHAnsi"/>
                <w:color w:val="000000"/>
                <w:sz w:val="15"/>
                <w:szCs w:val="15"/>
              </w:rPr>
            </w:pPr>
            <w:r w:rsidRPr="00436CF4">
              <w:rPr>
                <w:rFonts w:asciiTheme="minorHAnsi" w:hAnsiTheme="minorHAnsi" w:cstheme="minorHAnsi"/>
                <w:color w:val="000000"/>
                <w:sz w:val="15"/>
                <w:szCs w:val="15"/>
              </w:rPr>
              <w:t>Junit</w:t>
            </w:r>
            <w:r w:rsidRPr="00FD052F">
              <w:rPr>
                <w:rFonts w:asciiTheme="minorHAnsi" w:hAnsiTheme="minorHAnsi" w:cstheme="minorHAnsi"/>
                <w:color w:val="000000"/>
                <w:sz w:val="15"/>
                <w:szCs w:val="15"/>
              </w:rPr>
              <w:t xml:space="preserve"> </w:t>
            </w:r>
          </w:p>
          <w:p w14:paraId="51C9E08E" w14:textId="77777777" w:rsidR="007140F8" w:rsidRPr="00FD052F" w:rsidRDefault="007140F8" w:rsidP="005B00B4">
            <w:pPr>
              <w:rPr>
                <w:rFonts w:asciiTheme="minorHAnsi" w:hAnsiTheme="minorHAnsi" w:cstheme="minorHAnsi"/>
                <w:color w:val="000000"/>
                <w:sz w:val="15"/>
                <w:szCs w:val="15"/>
              </w:rPr>
            </w:pPr>
          </w:p>
        </w:tc>
        <w:tc>
          <w:tcPr>
            <w:tcW w:w="1241" w:type="dxa"/>
          </w:tcPr>
          <w:p w14:paraId="48B87BE1" w14:textId="5767D24A"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b/>
                <w:bCs/>
                <w:color w:val="000000"/>
                <w:sz w:val="15"/>
                <w:szCs w:val="15"/>
              </w:rPr>
              <w:t>Junit</w:t>
            </w:r>
            <w:r w:rsidRPr="00FD052F">
              <w:rPr>
                <w:rFonts w:asciiTheme="minorHAnsi" w:hAnsiTheme="minorHAnsi" w:cstheme="minorHAnsi"/>
                <w:color w:val="000000"/>
                <w:sz w:val="15"/>
                <w:szCs w:val="15"/>
              </w:rPr>
              <w:t xml:space="preserve"> </w:t>
            </w:r>
            <w:r w:rsidR="00AE3BEB">
              <w:rPr>
                <w:rFonts w:asciiTheme="minorHAnsi" w:hAnsiTheme="minorHAnsi" w:cstheme="minorHAnsi"/>
                <w:color w:val="000000"/>
                <w:sz w:val="15"/>
                <w:szCs w:val="15"/>
              </w:rPr>
              <w:t>5.6.0</w:t>
            </w:r>
          </w:p>
          <w:p w14:paraId="68754DD6" w14:textId="77777777" w:rsidR="007140F8" w:rsidRPr="00FD052F" w:rsidRDefault="007140F8" w:rsidP="005B00B4">
            <w:pPr>
              <w:rPr>
                <w:rFonts w:asciiTheme="minorHAnsi" w:hAnsiTheme="minorHAnsi" w:cstheme="minorHAnsi"/>
                <w:b/>
                <w:bCs/>
                <w:color w:val="000000"/>
                <w:sz w:val="15"/>
                <w:szCs w:val="15"/>
              </w:rPr>
            </w:pPr>
          </w:p>
        </w:tc>
        <w:tc>
          <w:tcPr>
            <w:tcW w:w="4456" w:type="dxa"/>
          </w:tcPr>
          <w:p w14:paraId="7738088B" w14:textId="6706E9C5"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 xml:space="preserve">Junit </w:t>
            </w:r>
            <w:r w:rsidR="002E049C">
              <w:rPr>
                <w:rFonts w:asciiTheme="minorHAnsi" w:hAnsiTheme="minorHAnsi" w:cstheme="minorHAnsi"/>
                <w:color w:val="000000"/>
                <w:sz w:val="15"/>
                <w:szCs w:val="15"/>
              </w:rPr>
              <w:t>will be used for unite testing of Java components</w:t>
            </w:r>
            <w:r w:rsidRPr="00FD052F">
              <w:rPr>
                <w:rFonts w:asciiTheme="minorHAnsi" w:hAnsiTheme="minorHAnsi" w:cstheme="minorHAnsi"/>
                <w:color w:val="000000"/>
                <w:sz w:val="15"/>
                <w:szCs w:val="15"/>
              </w:rPr>
              <w:t xml:space="preserve"> </w:t>
            </w:r>
          </w:p>
          <w:p w14:paraId="3BACBBBA" w14:textId="77777777" w:rsidR="007140F8" w:rsidRPr="00FD052F" w:rsidRDefault="007140F8" w:rsidP="005B00B4">
            <w:pPr>
              <w:rPr>
                <w:rFonts w:asciiTheme="minorHAnsi" w:hAnsiTheme="minorHAnsi" w:cstheme="minorHAnsi"/>
                <w:color w:val="000000"/>
                <w:sz w:val="15"/>
                <w:szCs w:val="15"/>
              </w:rPr>
            </w:pPr>
          </w:p>
        </w:tc>
      </w:tr>
      <w:tr w:rsidR="007140F8" w:rsidRPr="00FD052F" w14:paraId="6653AD49" w14:textId="77777777" w:rsidTr="004A6B96">
        <w:trPr>
          <w:jc w:val="center"/>
        </w:trPr>
        <w:tc>
          <w:tcPr>
            <w:tcW w:w="1696" w:type="dxa"/>
          </w:tcPr>
          <w:p w14:paraId="66C43B94"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t>DB Monitoring</w:t>
            </w:r>
          </w:p>
        </w:tc>
        <w:tc>
          <w:tcPr>
            <w:tcW w:w="2246" w:type="dxa"/>
          </w:tcPr>
          <w:p w14:paraId="37A5304C" w14:textId="77777777" w:rsidR="00436CF4" w:rsidRPr="00FD052F" w:rsidRDefault="00436CF4" w:rsidP="00436CF4">
            <w:pPr>
              <w:rPr>
                <w:rFonts w:asciiTheme="minorHAnsi" w:hAnsiTheme="minorHAnsi" w:cstheme="minorHAnsi"/>
                <w:color w:val="000000"/>
                <w:sz w:val="15"/>
                <w:szCs w:val="15"/>
              </w:rPr>
            </w:pPr>
            <w:r w:rsidRPr="00436CF4">
              <w:rPr>
                <w:rFonts w:asciiTheme="minorHAnsi" w:hAnsiTheme="minorHAnsi" w:cstheme="minorHAnsi"/>
                <w:color w:val="000000"/>
                <w:sz w:val="15"/>
                <w:szCs w:val="15"/>
              </w:rPr>
              <w:t>Oracle Enterprise Manager</w:t>
            </w:r>
            <w:r w:rsidRPr="00FD052F">
              <w:rPr>
                <w:rFonts w:asciiTheme="minorHAnsi" w:hAnsiTheme="minorHAnsi" w:cstheme="minorHAnsi"/>
                <w:color w:val="000000"/>
                <w:sz w:val="15"/>
                <w:szCs w:val="15"/>
              </w:rPr>
              <w:t xml:space="preserve"> </w:t>
            </w:r>
          </w:p>
          <w:p w14:paraId="112E8465" w14:textId="77777777" w:rsidR="007140F8" w:rsidRPr="00FD052F" w:rsidRDefault="007140F8" w:rsidP="005B00B4">
            <w:pPr>
              <w:rPr>
                <w:rFonts w:asciiTheme="minorHAnsi" w:hAnsiTheme="minorHAnsi" w:cstheme="minorHAnsi"/>
                <w:color w:val="000000"/>
                <w:sz w:val="15"/>
                <w:szCs w:val="15"/>
              </w:rPr>
            </w:pPr>
          </w:p>
        </w:tc>
        <w:tc>
          <w:tcPr>
            <w:tcW w:w="1241" w:type="dxa"/>
          </w:tcPr>
          <w:p w14:paraId="4099D22F" w14:textId="08B4679C"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b/>
                <w:bCs/>
                <w:color w:val="000000"/>
                <w:sz w:val="15"/>
                <w:szCs w:val="15"/>
              </w:rPr>
              <w:t>Oracle Enterprise Manager</w:t>
            </w:r>
            <w:r w:rsidRPr="00FD052F">
              <w:rPr>
                <w:rFonts w:asciiTheme="minorHAnsi" w:hAnsiTheme="minorHAnsi" w:cstheme="minorHAnsi"/>
                <w:color w:val="000000"/>
                <w:sz w:val="15"/>
                <w:szCs w:val="15"/>
              </w:rPr>
              <w:t xml:space="preserve"> </w:t>
            </w:r>
            <w:r w:rsidR="00AE3BEB">
              <w:rPr>
                <w:rFonts w:asciiTheme="minorHAnsi" w:hAnsiTheme="minorHAnsi" w:cstheme="minorHAnsi"/>
                <w:color w:val="000000"/>
                <w:sz w:val="15"/>
                <w:szCs w:val="15"/>
              </w:rPr>
              <w:t>13.4.0</w:t>
            </w:r>
          </w:p>
          <w:p w14:paraId="68213774" w14:textId="77777777" w:rsidR="007140F8" w:rsidRPr="00FD052F" w:rsidRDefault="007140F8" w:rsidP="005B00B4">
            <w:pPr>
              <w:rPr>
                <w:rFonts w:asciiTheme="minorHAnsi" w:hAnsiTheme="minorHAnsi" w:cstheme="minorHAnsi"/>
                <w:b/>
                <w:bCs/>
                <w:color w:val="000000"/>
                <w:sz w:val="15"/>
                <w:szCs w:val="15"/>
              </w:rPr>
            </w:pPr>
          </w:p>
        </w:tc>
        <w:tc>
          <w:tcPr>
            <w:tcW w:w="4456" w:type="dxa"/>
          </w:tcPr>
          <w:p w14:paraId="45764C23" w14:textId="74CA88F2"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This will be used for Oracle component testing and monitoring.</w:t>
            </w:r>
          </w:p>
        </w:tc>
      </w:tr>
      <w:tr w:rsidR="007140F8" w:rsidRPr="00FD052F" w14:paraId="0424FD2B" w14:textId="77777777" w:rsidTr="004A6B96">
        <w:trPr>
          <w:jc w:val="center"/>
        </w:trPr>
        <w:tc>
          <w:tcPr>
            <w:tcW w:w="1696" w:type="dxa"/>
          </w:tcPr>
          <w:p w14:paraId="332BA9CE"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t>API testing</w:t>
            </w:r>
          </w:p>
        </w:tc>
        <w:tc>
          <w:tcPr>
            <w:tcW w:w="2246" w:type="dxa"/>
          </w:tcPr>
          <w:p w14:paraId="47630F2E" w14:textId="77777777" w:rsidR="00436CF4" w:rsidRPr="00FD052F" w:rsidRDefault="00436CF4" w:rsidP="00436CF4">
            <w:pPr>
              <w:rPr>
                <w:rFonts w:asciiTheme="minorHAnsi" w:hAnsiTheme="minorHAnsi" w:cstheme="minorHAnsi"/>
                <w:color w:val="000000"/>
                <w:sz w:val="15"/>
                <w:szCs w:val="15"/>
              </w:rPr>
            </w:pPr>
            <w:r w:rsidRPr="00436CF4">
              <w:rPr>
                <w:rFonts w:asciiTheme="minorHAnsi" w:hAnsiTheme="minorHAnsi" w:cstheme="minorHAnsi"/>
                <w:color w:val="000000"/>
                <w:sz w:val="15"/>
                <w:szCs w:val="15"/>
              </w:rPr>
              <w:t>REST Assured</w:t>
            </w:r>
            <w:r w:rsidRPr="00FD052F">
              <w:rPr>
                <w:rFonts w:asciiTheme="minorHAnsi" w:hAnsiTheme="minorHAnsi" w:cstheme="minorHAnsi"/>
                <w:color w:val="000000"/>
                <w:sz w:val="15"/>
                <w:szCs w:val="15"/>
              </w:rPr>
              <w:t xml:space="preserve"> </w:t>
            </w:r>
          </w:p>
          <w:p w14:paraId="2D1E06F9" w14:textId="77777777" w:rsidR="007140F8" w:rsidRPr="00FD052F" w:rsidRDefault="007140F8" w:rsidP="005B00B4">
            <w:pPr>
              <w:rPr>
                <w:rFonts w:asciiTheme="minorHAnsi" w:hAnsiTheme="minorHAnsi" w:cstheme="minorHAnsi"/>
                <w:color w:val="000000"/>
                <w:sz w:val="15"/>
                <w:szCs w:val="15"/>
              </w:rPr>
            </w:pPr>
          </w:p>
        </w:tc>
        <w:tc>
          <w:tcPr>
            <w:tcW w:w="1241" w:type="dxa"/>
          </w:tcPr>
          <w:p w14:paraId="73FE4EB4" w14:textId="485AFA2A"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b/>
                <w:bCs/>
                <w:color w:val="000000"/>
                <w:sz w:val="15"/>
                <w:szCs w:val="15"/>
              </w:rPr>
              <w:t>REST Assured</w:t>
            </w:r>
            <w:r w:rsidRPr="00FD052F">
              <w:rPr>
                <w:rFonts w:asciiTheme="minorHAnsi" w:hAnsiTheme="minorHAnsi" w:cstheme="minorHAnsi"/>
                <w:color w:val="000000"/>
                <w:sz w:val="15"/>
                <w:szCs w:val="15"/>
              </w:rPr>
              <w:t xml:space="preserve"> </w:t>
            </w:r>
            <w:r w:rsidR="00AE3BEB">
              <w:rPr>
                <w:rFonts w:asciiTheme="minorHAnsi" w:hAnsiTheme="minorHAnsi" w:cstheme="minorHAnsi"/>
                <w:color w:val="000000"/>
                <w:sz w:val="15"/>
                <w:szCs w:val="15"/>
              </w:rPr>
              <w:t>4.3</w:t>
            </w:r>
          </w:p>
          <w:p w14:paraId="7E1E3DD5" w14:textId="77777777" w:rsidR="007140F8" w:rsidRPr="00FD052F" w:rsidRDefault="007140F8" w:rsidP="005B00B4">
            <w:pPr>
              <w:rPr>
                <w:rFonts w:asciiTheme="minorHAnsi" w:hAnsiTheme="minorHAnsi" w:cstheme="minorHAnsi"/>
                <w:b/>
                <w:bCs/>
                <w:color w:val="000000"/>
                <w:sz w:val="15"/>
                <w:szCs w:val="15"/>
              </w:rPr>
            </w:pPr>
          </w:p>
        </w:tc>
        <w:tc>
          <w:tcPr>
            <w:tcW w:w="4456" w:type="dxa"/>
          </w:tcPr>
          <w:p w14:paraId="7FA1FAF1" w14:textId="1F849C03" w:rsidR="007140F8" w:rsidRPr="00FD052F" w:rsidRDefault="002E049C" w:rsidP="005B00B4">
            <w:pPr>
              <w:rPr>
                <w:rFonts w:asciiTheme="minorHAnsi" w:hAnsiTheme="minorHAnsi" w:cstheme="minorHAnsi"/>
                <w:color w:val="000000"/>
                <w:sz w:val="15"/>
                <w:szCs w:val="15"/>
              </w:rPr>
            </w:pPr>
            <w:r>
              <w:rPr>
                <w:rFonts w:asciiTheme="minorHAnsi" w:hAnsiTheme="minorHAnsi" w:cstheme="minorHAnsi"/>
                <w:color w:val="000000"/>
                <w:sz w:val="15"/>
                <w:szCs w:val="15"/>
              </w:rPr>
              <w:t>Intuitive tool for REST API automated testing</w:t>
            </w:r>
          </w:p>
        </w:tc>
      </w:tr>
      <w:tr w:rsidR="007140F8" w:rsidRPr="00FD052F" w14:paraId="11CF23A2" w14:textId="77777777" w:rsidTr="004A6B96">
        <w:trPr>
          <w:jc w:val="center"/>
        </w:trPr>
        <w:tc>
          <w:tcPr>
            <w:tcW w:w="1696" w:type="dxa"/>
          </w:tcPr>
          <w:p w14:paraId="1A1119CA"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t>Application Performance Management</w:t>
            </w:r>
          </w:p>
        </w:tc>
        <w:tc>
          <w:tcPr>
            <w:tcW w:w="2246" w:type="dxa"/>
          </w:tcPr>
          <w:p w14:paraId="68F07210" w14:textId="77777777" w:rsidR="00436CF4" w:rsidRPr="00436CF4" w:rsidRDefault="00436CF4" w:rsidP="00436CF4">
            <w:pPr>
              <w:rPr>
                <w:rFonts w:asciiTheme="minorHAnsi" w:hAnsiTheme="minorHAnsi" w:cstheme="minorHAnsi"/>
                <w:color w:val="000000"/>
                <w:sz w:val="15"/>
                <w:szCs w:val="15"/>
              </w:rPr>
            </w:pPr>
            <w:r w:rsidRPr="00436CF4">
              <w:rPr>
                <w:rFonts w:asciiTheme="minorHAnsi" w:hAnsiTheme="minorHAnsi" w:cstheme="minorHAnsi"/>
                <w:color w:val="000000"/>
                <w:sz w:val="15"/>
                <w:szCs w:val="15"/>
              </w:rPr>
              <w:t>AppDynamics</w:t>
            </w:r>
          </w:p>
          <w:p w14:paraId="1D171295" w14:textId="77777777" w:rsidR="007140F8" w:rsidRPr="00FD052F" w:rsidRDefault="007140F8" w:rsidP="005B00B4">
            <w:pPr>
              <w:rPr>
                <w:rFonts w:asciiTheme="minorHAnsi" w:hAnsiTheme="minorHAnsi" w:cstheme="minorHAnsi"/>
                <w:color w:val="000000"/>
                <w:sz w:val="15"/>
                <w:szCs w:val="15"/>
              </w:rPr>
            </w:pPr>
          </w:p>
        </w:tc>
        <w:tc>
          <w:tcPr>
            <w:tcW w:w="1241" w:type="dxa"/>
          </w:tcPr>
          <w:p w14:paraId="19309A73" w14:textId="71A31D9D" w:rsidR="007140F8" w:rsidRPr="00FD052F" w:rsidRDefault="007140F8" w:rsidP="005B00B4">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AppDynamics</w:t>
            </w:r>
            <w:r w:rsidR="00AE3BEB">
              <w:rPr>
                <w:rFonts w:asciiTheme="minorHAnsi" w:hAnsiTheme="minorHAnsi" w:cstheme="minorHAnsi"/>
                <w:b/>
                <w:bCs/>
                <w:color w:val="000000"/>
                <w:sz w:val="15"/>
                <w:szCs w:val="15"/>
              </w:rPr>
              <w:t xml:space="preserve"> 4.5</w:t>
            </w:r>
          </w:p>
          <w:p w14:paraId="78A1E9B8" w14:textId="77777777" w:rsidR="007140F8" w:rsidRPr="00FD052F" w:rsidRDefault="007140F8" w:rsidP="005B00B4">
            <w:pPr>
              <w:jc w:val="center"/>
              <w:rPr>
                <w:rFonts w:asciiTheme="minorHAnsi" w:hAnsiTheme="minorHAnsi" w:cstheme="minorHAnsi"/>
                <w:b/>
                <w:bCs/>
                <w:color w:val="000000"/>
                <w:sz w:val="15"/>
                <w:szCs w:val="15"/>
              </w:rPr>
            </w:pPr>
          </w:p>
        </w:tc>
        <w:tc>
          <w:tcPr>
            <w:tcW w:w="4456" w:type="dxa"/>
          </w:tcPr>
          <w:p w14:paraId="76901DAB" w14:textId="34BA9813" w:rsidR="007140F8" w:rsidRPr="00FD052F" w:rsidRDefault="00F224DA"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Application Performance Monitoring</w:t>
            </w:r>
          </w:p>
        </w:tc>
      </w:tr>
      <w:tr w:rsidR="007140F8" w:rsidRPr="00FD052F" w14:paraId="03470249" w14:textId="77777777" w:rsidTr="004A6B96">
        <w:trPr>
          <w:jc w:val="center"/>
        </w:trPr>
        <w:tc>
          <w:tcPr>
            <w:tcW w:w="1696" w:type="dxa"/>
          </w:tcPr>
          <w:p w14:paraId="5296B0BA"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t>Performance Testing</w:t>
            </w:r>
          </w:p>
        </w:tc>
        <w:tc>
          <w:tcPr>
            <w:tcW w:w="2246" w:type="dxa"/>
          </w:tcPr>
          <w:p w14:paraId="7A06B638" w14:textId="0DB2281B" w:rsidR="007140F8" w:rsidRPr="00FD052F" w:rsidRDefault="00436CF4" w:rsidP="005B00B4">
            <w:pPr>
              <w:rPr>
                <w:rFonts w:asciiTheme="minorHAnsi" w:hAnsiTheme="minorHAnsi" w:cstheme="minorHAnsi"/>
                <w:color w:val="000000"/>
                <w:sz w:val="15"/>
                <w:szCs w:val="15"/>
              </w:rPr>
            </w:pPr>
            <w:r w:rsidRPr="00436CF4">
              <w:rPr>
                <w:rFonts w:asciiTheme="minorHAnsi" w:hAnsiTheme="minorHAnsi" w:cstheme="minorHAnsi"/>
                <w:color w:val="000000"/>
                <w:sz w:val="15"/>
                <w:szCs w:val="15"/>
              </w:rPr>
              <w:t>JMeter</w:t>
            </w:r>
          </w:p>
        </w:tc>
        <w:tc>
          <w:tcPr>
            <w:tcW w:w="1241" w:type="dxa"/>
          </w:tcPr>
          <w:p w14:paraId="6E897CB3" w14:textId="5A84EABC" w:rsidR="007140F8" w:rsidRPr="00FD052F" w:rsidRDefault="007140F8" w:rsidP="005B00B4">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JMeter</w:t>
            </w:r>
            <w:r w:rsidR="00AE3BEB">
              <w:rPr>
                <w:rFonts w:asciiTheme="minorHAnsi" w:hAnsiTheme="minorHAnsi" w:cstheme="minorHAnsi"/>
                <w:b/>
                <w:bCs/>
                <w:color w:val="000000"/>
                <w:sz w:val="15"/>
                <w:szCs w:val="15"/>
              </w:rPr>
              <w:t xml:space="preserve"> 5.3</w:t>
            </w:r>
          </w:p>
        </w:tc>
        <w:tc>
          <w:tcPr>
            <w:tcW w:w="4456" w:type="dxa"/>
          </w:tcPr>
          <w:p w14:paraId="2B81D0B2" w14:textId="4C8C4848"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 xml:space="preserve">JMeter </w:t>
            </w:r>
            <w:r w:rsidR="002E049C">
              <w:rPr>
                <w:rFonts w:asciiTheme="minorHAnsi" w:hAnsiTheme="minorHAnsi" w:cstheme="minorHAnsi"/>
                <w:color w:val="000000"/>
                <w:sz w:val="15"/>
                <w:szCs w:val="15"/>
              </w:rPr>
              <w:t>will be</w:t>
            </w:r>
            <w:r w:rsidRPr="00FD052F">
              <w:rPr>
                <w:rFonts w:asciiTheme="minorHAnsi" w:hAnsiTheme="minorHAnsi" w:cstheme="minorHAnsi"/>
                <w:color w:val="000000"/>
                <w:sz w:val="15"/>
                <w:szCs w:val="15"/>
              </w:rPr>
              <w:t xml:space="preserve"> used </w:t>
            </w:r>
            <w:r w:rsidR="002E049C">
              <w:rPr>
                <w:rFonts w:asciiTheme="minorHAnsi" w:hAnsiTheme="minorHAnsi" w:cstheme="minorHAnsi"/>
                <w:color w:val="000000"/>
                <w:sz w:val="15"/>
                <w:szCs w:val="15"/>
              </w:rPr>
              <w:t xml:space="preserve">as </w:t>
            </w:r>
            <w:r w:rsidRPr="00FD052F">
              <w:rPr>
                <w:rFonts w:asciiTheme="minorHAnsi" w:hAnsiTheme="minorHAnsi" w:cstheme="minorHAnsi"/>
                <w:color w:val="000000"/>
                <w:sz w:val="15"/>
                <w:szCs w:val="15"/>
              </w:rPr>
              <w:t xml:space="preserve">performance testing tool with specific focus on web applications. </w:t>
            </w:r>
          </w:p>
          <w:p w14:paraId="2E300545" w14:textId="77777777" w:rsidR="007140F8" w:rsidRPr="00FD052F" w:rsidRDefault="007140F8" w:rsidP="005B00B4">
            <w:pPr>
              <w:rPr>
                <w:rFonts w:asciiTheme="minorHAnsi" w:hAnsiTheme="minorHAnsi" w:cstheme="minorHAnsi"/>
                <w:color w:val="000000"/>
                <w:sz w:val="15"/>
                <w:szCs w:val="15"/>
              </w:rPr>
            </w:pPr>
          </w:p>
        </w:tc>
      </w:tr>
      <w:tr w:rsidR="007140F8" w:rsidRPr="00FD052F" w14:paraId="68C2A712" w14:textId="77777777" w:rsidTr="004A6B96">
        <w:trPr>
          <w:jc w:val="center"/>
        </w:trPr>
        <w:tc>
          <w:tcPr>
            <w:tcW w:w="1696" w:type="dxa"/>
          </w:tcPr>
          <w:p w14:paraId="562F524E"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t>Software security and source code scanning</w:t>
            </w:r>
          </w:p>
        </w:tc>
        <w:tc>
          <w:tcPr>
            <w:tcW w:w="2246" w:type="dxa"/>
          </w:tcPr>
          <w:p w14:paraId="7075657C" w14:textId="363A211C" w:rsidR="007140F8" w:rsidRPr="00FD052F" w:rsidRDefault="00436CF4" w:rsidP="005B00B4">
            <w:pPr>
              <w:rPr>
                <w:rFonts w:asciiTheme="minorHAnsi" w:hAnsiTheme="minorHAnsi" w:cstheme="minorHAnsi"/>
                <w:color w:val="000000"/>
                <w:sz w:val="15"/>
                <w:szCs w:val="15"/>
              </w:rPr>
            </w:pPr>
            <w:r w:rsidRPr="00436CF4">
              <w:rPr>
                <w:rFonts w:asciiTheme="minorHAnsi" w:hAnsiTheme="minorHAnsi" w:cstheme="minorHAnsi"/>
                <w:color w:val="000000"/>
                <w:sz w:val="15"/>
                <w:szCs w:val="15"/>
              </w:rPr>
              <w:t>Checkmarx</w:t>
            </w:r>
            <w:r w:rsidRPr="00FD052F">
              <w:rPr>
                <w:rFonts w:asciiTheme="minorHAnsi" w:hAnsiTheme="minorHAnsi" w:cstheme="minorHAnsi"/>
                <w:color w:val="000000"/>
                <w:sz w:val="15"/>
                <w:szCs w:val="15"/>
              </w:rPr>
              <w:t xml:space="preserve"> and </w:t>
            </w:r>
            <w:r w:rsidRPr="00436CF4">
              <w:rPr>
                <w:rFonts w:asciiTheme="minorHAnsi" w:hAnsiTheme="minorHAnsi" w:cstheme="minorHAnsi"/>
                <w:color w:val="000000"/>
                <w:sz w:val="15"/>
                <w:szCs w:val="15"/>
              </w:rPr>
              <w:t>Veracode</w:t>
            </w:r>
          </w:p>
        </w:tc>
        <w:tc>
          <w:tcPr>
            <w:tcW w:w="1241" w:type="dxa"/>
          </w:tcPr>
          <w:p w14:paraId="62C32D25" w14:textId="7D5BF658"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b/>
                <w:bCs/>
                <w:color w:val="000000"/>
                <w:sz w:val="15"/>
                <w:szCs w:val="15"/>
              </w:rPr>
              <w:t>Checkmarx</w:t>
            </w:r>
            <w:r w:rsidRPr="00FD052F">
              <w:rPr>
                <w:rFonts w:asciiTheme="minorHAnsi" w:hAnsiTheme="minorHAnsi" w:cstheme="minorHAnsi"/>
                <w:color w:val="000000"/>
                <w:sz w:val="15"/>
                <w:szCs w:val="15"/>
              </w:rPr>
              <w:t xml:space="preserve"> </w:t>
            </w:r>
            <w:r w:rsidR="00AE3BEB" w:rsidRPr="00AE3BEB">
              <w:rPr>
                <w:rFonts w:asciiTheme="minorHAnsi" w:hAnsiTheme="minorHAnsi" w:cstheme="minorHAnsi"/>
                <w:b/>
                <w:bCs/>
                <w:color w:val="000000"/>
                <w:sz w:val="15"/>
                <w:szCs w:val="15"/>
              </w:rPr>
              <w:t>8.9.0</w:t>
            </w:r>
            <w:r w:rsidR="00AE3BEB">
              <w:rPr>
                <w:rFonts w:asciiTheme="minorHAnsi" w:hAnsiTheme="minorHAnsi" w:cstheme="minorHAnsi"/>
                <w:color w:val="000000"/>
                <w:sz w:val="15"/>
                <w:szCs w:val="15"/>
              </w:rPr>
              <w:t xml:space="preserve"> </w:t>
            </w:r>
            <w:r w:rsidRPr="00FD052F">
              <w:rPr>
                <w:rFonts w:asciiTheme="minorHAnsi" w:hAnsiTheme="minorHAnsi" w:cstheme="minorHAnsi"/>
                <w:color w:val="000000"/>
                <w:sz w:val="15"/>
                <w:szCs w:val="15"/>
              </w:rPr>
              <w:t xml:space="preserve">and </w:t>
            </w:r>
            <w:r w:rsidRPr="00FD052F">
              <w:rPr>
                <w:rFonts w:asciiTheme="minorHAnsi" w:hAnsiTheme="minorHAnsi" w:cstheme="minorHAnsi"/>
                <w:b/>
                <w:bCs/>
                <w:color w:val="000000"/>
                <w:sz w:val="15"/>
                <w:szCs w:val="15"/>
              </w:rPr>
              <w:t xml:space="preserve">Veracode </w:t>
            </w:r>
          </w:p>
        </w:tc>
        <w:tc>
          <w:tcPr>
            <w:tcW w:w="4456" w:type="dxa"/>
          </w:tcPr>
          <w:p w14:paraId="74A7E23E" w14:textId="77777777"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 xml:space="preserve">Checkmarx is already used by NSE and can be used for static code security assessment. Veracode will be used for Dynamic Analysis Security Testing. It integrates well with the other components. </w:t>
            </w:r>
          </w:p>
          <w:p w14:paraId="679F63C0" w14:textId="77777777" w:rsidR="007140F8" w:rsidRPr="00FD052F" w:rsidRDefault="007140F8" w:rsidP="005B00B4">
            <w:pPr>
              <w:rPr>
                <w:rFonts w:asciiTheme="minorHAnsi" w:hAnsiTheme="minorHAnsi" w:cstheme="minorHAnsi"/>
                <w:color w:val="000000"/>
                <w:sz w:val="15"/>
                <w:szCs w:val="15"/>
              </w:rPr>
            </w:pPr>
          </w:p>
        </w:tc>
      </w:tr>
      <w:tr w:rsidR="007140F8" w:rsidRPr="00FD052F" w14:paraId="5C932407" w14:textId="77777777" w:rsidTr="004A6B96">
        <w:trPr>
          <w:jc w:val="center"/>
        </w:trPr>
        <w:tc>
          <w:tcPr>
            <w:tcW w:w="1696" w:type="dxa"/>
          </w:tcPr>
          <w:p w14:paraId="57796ED7"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t>Multi cloud continuous delivery</w:t>
            </w:r>
          </w:p>
        </w:tc>
        <w:tc>
          <w:tcPr>
            <w:tcW w:w="2246" w:type="dxa"/>
          </w:tcPr>
          <w:p w14:paraId="689E25C4" w14:textId="666D5C7D" w:rsidR="007140F8" w:rsidRPr="00FD052F" w:rsidRDefault="00436CF4" w:rsidP="005B00B4">
            <w:pPr>
              <w:rPr>
                <w:rFonts w:asciiTheme="minorHAnsi" w:hAnsiTheme="minorHAnsi" w:cstheme="minorHAnsi"/>
                <w:color w:val="000000"/>
                <w:sz w:val="15"/>
                <w:szCs w:val="15"/>
              </w:rPr>
            </w:pPr>
            <w:r w:rsidRPr="00436CF4">
              <w:rPr>
                <w:rFonts w:asciiTheme="minorHAnsi" w:hAnsiTheme="minorHAnsi" w:cstheme="minorHAnsi"/>
                <w:color w:val="000000"/>
                <w:sz w:val="15"/>
                <w:szCs w:val="15"/>
              </w:rPr>
              <w:t>Spinnaker</w:t>
            </w:r>
          </w:p>
        </w:tc>
        <w:tc>
          <w:tcPr>
            <w:tcW w:w="1241" w:type="dxa"/>
          </w:tcPr>
          <w:p w14:paraId="161BAD1E" w14:textId="7DD6518D"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b/>
                <w:bCs/>
                <w:color w:val="000000"/>
                <w:sz w:val="15"/>
                <w:szCs w:val="15"/>
              </w:rPr>
              <w:t>Spinnaker</w:t>
            </w:r>
            <w:r w:rsidRPr="00FD052F">
              <w:rPr>
                <w:rFonts w:asciiTheme="minorHAnsi" w:hAnsiTheme="minorHAnsi" w:cstheme="minorHAnsi"/>
                <w:color w:val="000000"/>
                <w:sz w:val="15"/>
                <w:szCs w:val="15"/>
              </w:rPr>
              <w:t xml:space="preserve"> </w:t>
            </w:r>
            <w:r w:rsidR="00AE3BEB" w:rsidRPr="00AE3BEB">
              <w:rPr>
                <w:rFonts w:asciiTheme="minorHAnsi" w:hAnsiTheme="minorHAnsi" w:cstheme="minorHAnsi"/>
                <w:b/>
                <w:bCs/>
                <w:color w:val="000000"/>
                <w:sz w:val="15"/>
                <w:szCs w:val="15"/>
              </w:rPr>
              <w:t>1.17</w:t>
            </w:r>
          </w:p>
        </w:tc>
        <w:tc>
          <w:tcPr>
            <w:tcW w:w="4456" w:type="dxa"/>
          </w:tcPr>
          <w:p w14:paraId="3ECD145E" w14:textId="0ED2F3B2"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 xml:space="preserve">Spinnaker </w:t>
            </w:r>
            <w:r w:rsidR="002E049C">
              <w:rPr>
                <w:rFonts w:asciiTheme="minorHAnsi" w:hAnsiTheme="minorHAnsi" w:cstheme="minorHAnsi"/>
                <w:color w:val="000000"/>
                <w:sz w:val="15"/>
                <w:szCs w:val="15"/>
              </w:rPr>
              <w:t>for multicloud deployment pipelines</w:t>
            </w:r>
            <w:r w:rsidRPr="00FD052F">
              <w:rPr>
                <w:rFonts w:asciiTheme="minorHAnsi" w:hAnsiTheme="minorHAnsi" w:cstheme="minorHAnsi"/>
                <w:color w:val="000000"/>
                <w:sz w:val="15"/>
                <w:szCs w:val="15"/>
              </w:rPr>
              <w:t xml:space="preserve">. </w:t>
            </w:r>
          </w:p>
        </w:tc>
      </w:tr>
      <w:tr w:rsidR="007140F8" w:rsidRPr="00FD052F" w14:paraId="01B13729" w14:textId="77777777" w:rsidTr="004A6B96">
        <w:trPr>
          <w:jc w:val="center"/>
        </w:trPr>
        <w:tc>
          <w:tcPr>
            <w:tcW w:w="1696" w:type="dxa"/>
          </w:tcPr>
          <w:p w14:paraId="13D9FE22"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t>Logging</w:t>
            </w:r>
          </w:p>
        </w:tc>
        <w:tc>
          <w:tcPr>
            <w:tcW w:w="2246" w:type="dxa"/>
          </w:tcPr>
          <w:p w14:paraId="2CF70CCF" w14:textId="77777777"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ELK, Datadog, Loggly</w:t>
            </w:r>
          </w:p>
        </w:tc>
        <w:tc>
          <w:tcPr>
            <w:tcW w:w="1241" w:type="dxa"/>
          </w:tcPr>
          <w:p w14:paraId="1CB32C5B" w14:textId="5B80A096" w:rsidR="007140F8" w:rsidRPr="00FD052F" w:rsidRDefault="007140F8" w:rsidP="005B00B4">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ELK</w:t>
            </w:r>
            <w:r w:rsidR="00AE3BEB">
              <w:rPr>
                <w:rFonts w:asciiTheme="minorHAnsi" w:hAnsiTheme="minorHAnsi" w:cstheme="minorHAnsi"/>
                <w:b/>
                <w:bCs/>
                <w:color w:val="000000"/>
                <w:sz w:val="15"/>
                <w:szCs w:val="15"/>
              </w:rPr>
              <w:t xml:space="preserve"> 6.2</w:t>
            </w:r>
          </w:p>
        </w:tc>
        <w:tc>
          <w:tcPr>
            <w:tcW w:w="4456" w:type="dxa"/>
          </w:tcPr>
          <w:p w14:paraId="20B959A8" w14:textId="4AC4EC47"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 xml:space="preserve">ELK </w:t>
            </w:r>
            <w:r w:rsidR="002E049C">
              <w:rPr>
                <w:rFonts w:asciiTheme="minorHAnsi" w:hAnsiTheme="minorHAnsi" w:cstheme="minorHAnsi"/>
                <w:color w:val="000000"/>
                <w:sz w:val="15"/>
                <w:szCs w:val="15"/>
              </w:rPr>
              <w:t xml:space="preserve">will </w:t>
            </w:r>
            <w:r w:rsidRPr="00FD052F">
              <w:rPr>
                <w:rFonts w:asciiTheme="minorHAnsi" w:hAnsiTheme="minorHAnsi" w:cstheme="minorHAnsi"/>
                <w:color w:val="000000"/>
                <w:sz w:val="15"/>
                <w:szCs w:val="15"/>
              </w:rPr>
              <w:t>used</w:t>
            </w:r>
            <w:r w:rsidR="00F224DA" w:rsidRPr="00FD052F">
              <w:rPr>
                <w:rFonts w:asciiTheme="minorHAnsi" w:hAnsiTheme="minorHAnsi" w:cstheme="minorHAnsi"/>
                <w:color w:val="000000"/>
                <w:sz w:val="15"/>
                <w:szCs w:val="15"/>
              </w:rPr>
              <w:t xml:space="preserve"> logging framework</w:t>
            </w:r>
            <w:r w:rsidR="002E049C">
              <w:rPr>
                <w:rFonts w:asciiTheme="minorHAnsi" w:hAnsiTheme="minorHAnsi" w:cstheme="minorHAnsi"/>
                <w:color w:val="000000"/>
                <w:sz w:val="15"/>
                <w:szCs w:val="15"/>
              </w:rPr>
              <w:t xml:space="preserve"> provides dashboarding features and collects logs from streams. Easy for debugging on cloud environments.</w:t>
            </w:r>
          </w:p>
        </w:tc>
      </w:tr>
      <w:tr w:rsidR="007140F8" w:rsidRPr="00FD052F" w14:paraId="5B85B16A" w14:textId="77777777" w:rsidTr="004A6B96">
        <w:trPr>
          <w:jc w:val="center"/>
        </w:trPr>
        <w:tc>
          <w:tcPr>
            <w:tcW w:w="1696" w:type="dxa"/>
          </w:tcPr>
          <w:p w14:paraId="069DCB0F"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t>Delivery pipeline Dashboard</w:t>
            </w:r>
          </w:p>
        </w:tc>
        <w:tc>
          <w:tcPr>
            <w:tcW w:w="2246" w:type="dxa"/>
          </w:tcPr>
          <w:p w14:paraId="6E83A38A" w14:textId="4DD8AF06" w:rsidR="007140F8" w:rsidRPr="00FD052F" w:rsidRDefault="006A4B02" w:rsidP="005B00B4">
            <w:pPr>
              <w:rPr>
                <w:rFonts w:asciiTheme="minorHAnsi" w:hAnsiTheme="minorHAnsi" w:cstheme="minorHAnsi"/>
                <w:color w:val="000000"/>
                <w:sz w:val="15"/>
                <w:szCs w:val="15"/>
              </w:rPr>
            </w:pPr>
            <w:r w:rsidRPr="00436CF4">
              <w:rPr>
                <w:rFonts w:asciiTheme="minorHAnsi" w:hAnsiTheme="minorHAnsi" w:cstheme="minorHAnsi"/>
                <w:color w:val="000000"/>
                <w:sz w:val="15"/>
                <w:szCs w:val="15"/>
              </w:rPr>
              <w:t>Hygeia</w:t>
            </w:r>
          </w:p>
        </w:tc>
        <w:tc>
          <w:tcPr>
            <w:tcW w:w="1241" w:type="dxa"/>
          </w:tcPr>
          <w:p w14:paraId="4B25D298" w14:textId="5A2B472C" w:rsidR="007140F8" w:rsidRPr="00FD052F" w:rsidRDefault="006A4B02" w:rsidP="005B00B4">
            <w:pPr>
              <w:rPr>
                <w:rFonts w:asciiTheme="minorHAnsi" w:hAnsiTheme="minorHAnsi" w:cstheme="minorHAnsi"/>
                <w:color w:val="000000"/>
                <w:sz w:val="15"/>
                <w:szCs w:val="15"/>
              </w:rPr>
            </w:pPr>
            <w:r w:rsidRPr="00FD052F">
              <w:rPr>
                <w:rFonts w:asciiTheme="minorHAnsi" w:hAnsiTheme="minorHAnsi" w:cstheme="minorHAnsi"/>
                <w:b/>
                <w:bCs/>
                <w:color w:val="000000"/>
                <w:sz w:val="15"/>
                <w:szCs w:val="15"/>
              </w:rPr>
              <w:t>Hygeia</w:t>
            </w:r>
            <w:r w:rsidR="007140F8" w:rsidRPr="00FD052F">
              <w:rPr>
                <w:rFonts w:asciiTheme="minorHAnsi" w:hAnsiTheme="minorHAnsi" w:cstheme="minorHAnsi"/>
                <w:color w:val="000000"/>
                <w:sz w:val="15"/>
                <w:szCs w:val="15"/>
              </w:rPr>
              <w:t xml:space="preserve"> </w:t>
            </w:r>
            <w:r w:rsidR="00AE3BEB" w:rsidRPr="00AE3BEB">
              <w:rPr>
                <w:rFonts w:asciiTheme="minorHAnsi" w:hAnsiTheme="minorHAnsi" w:cstheme="minorHAnsi"/>
                <w:b/>
                <w:bCs/>
                <w:color w:val="000000"/>
                <w:sz w:val="15"/>
                <w:szCs w:val="15"/>
              </w:rPr>
              <w:t>3.1.0</w:t>
            </w:r>
          </w:p>
        </w:tc>
        <w:tc>
          <w:tcPr>
            <w:tcW w:w="4456" w:type="dxa"/>
          </w:tcPr>
          <w:p w14:paraId="050CEA50" w14:textId="0A67C47C" w:rsidR="007140F8" w:rsidRPr="00FD052F" w:rsidRDefault="002E049C" w:rsidP="005B00B4">
            <w:pPr>
              <w:rPr>
                <w:rFonts w:asciiTheme="minorHAnsi" w:hAnsiTheme="minorHAnsi" w:cstheme="minorHAnsi"/>
                <w:color w:val="000000"/>
                <w:sz w:val="15"/>
                <w:szCs w:val="15"/>
              </w:rPr>
            </w:pPr>
            <w:r>
              <w:rPr>
                <w:rFonts w:asciiTheme="minorHAnsi" w:hAnsiTheme="minorHAnsi" w:cstheme="minorHAnsi"/>
                <w:color w:val="000000"/>
                <w:sz w:val="15"/>
                <w:szCs w:val="15"/>
              </w:rPr>
              <w:t>Hygeiea for dashboard view of pipeline components</w:t>
            </w:r>
          </w:p>
        </w:tc>
      </w:tr>
      <w:tr w:rsidR="007140F8" w:rsidRPr="00FD052F" w14:paraId="406C60DF" w14:textId="77777777" w:rsidTr="004A6B96">
        <w:trPr>
          <w:jc w:val="center"/>
        </w:trPr>
        <w:tc>
          <w:tcPr>
            <w:tcW w:w="1696" w:type="dxa"/>
          </w:tcPr>
          <w:p w14:paraId="32F40BBF" w14:textId="77777777" w:rsidR="007140F8" w:rsidRPr="00FD052F" w:rsidRDefault="007140F8" w:rsidP="005B00B4">
            <w:pPr>
              <w:rPr>
                <w:rFonts w:asciiTheme="minorHAnsi" w:hAnsiTheme="minorHAnsi" w:cstheme="minorHAnsi"/>
                <w:sz w:val="15"/>
                <w:szCs w:val="15"/>
              </w:rPr>
            </w:pPr>
            <w:r w:rsidRPr="00FD052F">
              <w:rPr>
                <w:rFonts w:asciiTheme="minorHAnsi" w:hAnsiTheme="minorHAnsi" w:cstheme="minorHAnsi"/>
                <w:sz w:val="15"/>
                <w:szCs w:val="15"/>
              </w:rPr>
              <w:t>DB version control</w:t>
            </w:r>
          </w:p>
        </w:tc>
        <w:tc>
          <w:tcPr>
            <w:tcW w:w="2246" w:type="dxa"/>
          </w:tcPr>
          <w:p w14:paraId="19CE044D" w14:textId="77777777" w:rsidR="00436CF4" w:rsidRPr="00436CF4" w:rsidRDefault="00436CF4" w:rsidP="00436CF4">
            <w:pPr>
              <w:rPr>
                <w:rFonts w:asciiTheme="minorHAnsi" w:hAnsiTheme="minorHAnsi" w:cstheme="minorHAnsi"/>
                <w:color w:val="000000"/>
                <w:sz w:val="15"/>
                <w:szCs w:val="15"/>
              </w:rPr>
            </w:pPr>
            <w:r w:rsidRPr="00436CF4">
              <w:rPr>
                <w:rFonts w:asciiTheme="minorHAnsi" w:hAnsiTheme="minorHAnsi" w:cstheme="minorHAnsi"/>
                <w:color w:val="000000"/>
                <w:sz w:val="15"/>
                <w:szCs w:val="15"/>
              </w:rPr>
              <w:t xml:space="preserve">Liquibase </w:t>
            </w:r>
          </w:p>
          <w:p w14:paraId="577368DD" w14:textId="77777777" w:rsidR="007140F8" w:rsidRPr="00FD052F" w:rsidRDefault="007140F8" w:rsidP="005B00B4">
            <w:pPr>
              <w:rPr>
                <w:rFonts w:asciiTheme="minorHAnsi" w:hAnsiTheme="minorHAnsi" w:cstheme="minorHAnsi"/>
                <w:color w:val="000000"/>
                <w:sz w:val="15"/>
                <w:szCs w:val="15"/>
              </w:rPr>
            </w:pPr>
          </w:p>
        </w:tc>
        <w:tc>
          <w:tcPr>
            <w:tcW w:w="1241" w:type="dxa"/>
          </w:tcPr>
          <w:p w14:paraId="018AD542" w14:textId="5F507E00" w:rsidR="007140F8" w:rsidRPr="00FD052F" w:rsidRDefault="007140F8" w:rsidP="005B00B4">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 xml:space="preserve">Liquibase </w:t>
            </w:r>
            <w:r w:rsidR="00AE3BEB">
              <w:rPr>
                <w:rFonts w:asciiTheme="minorHAnsi" w:hAnsiTheme="minorHAnsi" w:cstheme="minorHAnsi"/>
                <w:b/>
                <w:bCs/>
                <w:color w:val="000000"/>
                <w:sz w:val="15"/>
                <w:szCs w:val="15"/>
              </w:rPr>
              <w:t>3.6.0</w:t>
            </w:r>
          </w:p>
          <w:p w14:paraId="4623F8D4" w14:textId="77777777" w:rsidR="007140F8" w:rsidRPr="00FD052F" w:rsidRDefault="007140F8" w:rsidP="005B00B4">
            <w:pPr>
              <w:jc w:val="center"/>
              <w:rPr>
                <w:rFonts w:asciiTheme="minorHAnsi" w:hAnsiTheme="minorHAnsi" w:cstheme="minorHAnsi"/>
                <w:b/>
                <w:bCs/>
                <w:color w:val="000000"/>
                <w:sz w:val="15"/>
                <w:szCs w:val="15"/>
              </w:rPr>
            </w:pPr>
          </w:p>
        </w:tc>
        <w:tc>
          <w:tcPr>
            <w:tcW w:w="4456" w:type="dxa"/>
          </w:tcPr>
          <w:p w14:paraId="6D0DAB2A" w14:textId="77777777" w:rsidR="007140F8" w:rsidRPr="00FD052F" w:rsidRDefault="007140F8" w:rsidP="005B00B4">
            <w:pPr>
              <w:rPr>
                <w:rFonts w:asciiTheme="minorHAnsi" w:hAnsiTheme="minorHAnsi" w:cstheme="minorHAnsi"/>
                <w:color w:val="000000"/>
                <w:sz w:val="15"/>
                <w:szCs w:val="15"/>
              </w:rPr>
            </w:pPr>
            <w:r w:rsidRPr="00FD052F">
              <w:rPr>
                <w:rFonts w:asciiTheme="minorHAnsi" w:hAnsiTheme="minorHAnsi" w:cstheme="minorHAnsi"/>
                <w:color w:val="000000"/>
                <w:sz w:val="15"/>
                <w:szCs w:val="15"/>
              </w:rPr>
              <w:t>Will be used to manage the versions of the database schema as part of the overall code version management.</w:t>
            </w:r>
          </w:p>
        </w:tc>
      </w:tr>
    </w:tbl>
    <w:p w14:paraId="5F6F24C1" w14:textId="2F6A74AF" w:rsidR="007140F8" w:rsidRDefault="007140F8" w:rsidP="007140F8">
      <w:pPr>
        <w:rPr>
          <w:rFonts w:asciiTheme="minorHAnsi" w:hAnsiTheme="minorHAnsi" w:cstheme="minorHAnsi"/>
          <w:sz w:val="21"/>
          <w:szCs w:val="21"/>
        </w:rPr>
      </w:pPr>
    </w:p>
    <w:p w14:paraId="4927E60A" w14:textId="39715462" w:rsidR="00F237BA" w:rsidRPr="009664FA" w:rsidRDefault="00F237BA" w:rsidP="009664FA">
      <w:pPr>
        <w:pStyle w:val="Heading4"/>
      </w:pPr>
      <w:r w:rsidRPr="009664FA">
        <w:t>Application Stack Components and Products</w:t>
      </w:r>
    </w:p>
    <w:tbl>
      <w:tblPr>
        <w:tblStyle w:val="WBPOTable"/>
        <w:tblW w:w="9639" w:type="dxa"/>
        <w:jc w:val="center"/>
        <w:tblLook w:val="04A0" w:firstRow="1" w:lastRow="0" w:firstColumn="1" w:lastColumn="0" w:noHBand="0" w:noVBand="1"/>
      </w:tblPr>
      <w:tblGrid>
        <w:gridCol w:w="1696"/>
        <w:gridCol w:w="2246"/>
        <w:gridCol w:w="1241"/>
        <w:gridCol w:w="4456"/>
      </w:tblGrid>
      <w:tr w:rsidR="00B92066" w:rsidRPr="00FD052F" w14:paraId="1121FEFE" w14:textId="77777777" w:rsidTr="001C2991">
        <w:trPr>
          <w:cnfStyle w:val="100000000000" w:firstRow="1" w:lastRow="0" w:firstColumn="0" w:lastColumn="0" w:oddVBand="0" w:evenVBand="0" w:oddHBand="0" w:evenHBand="0" w:firstRowFirstColumn="0" w:firstRowLastColumn="0" w:lastRowFirstColumn="0" w:lastRowLastColumn="0"/>
          <w:jc w:val="center"/>
        </w:trPr>
        <w:tc>
          <w:tcPr>
            <w:tcW w:w="1696" w:type="dxa"/>
          </w:tcPr>
          <w:p w14:paraId="088AB843" w14:textId="77777777" w:rsidR="00B92066" w:rsidRPr="00FD052F" w:rsidRDefault="00B92066" w:rsidP="00467B13">
            <w:pPr>
              <w:rPr>
                <w:rFonts w:asciiTheme="minorHAnsi" w:hAnsiTheme="minorHAnsi" w:cstheme="minorHAnsi"/>
                <w:color w:val="FFFFFF" w:themeColor="background1"/>
                <w:sz w:val="15"/>
                <w:szCs w:val="15"/>
              </w:rPr>
            </w:pPr>
            <w:r w:rsidRPr="00FD052F">
              <w:rPr>
                <w:rFonts w:asciiTheme="minorHAnsi" w:hAnsiTheme="minorHAnsi" w:cstheme="minorHAnsi"/>
                <w:color w:val="FFFFFF" w:themeColor="background1"/>
                <w:sz w:val="15"/>
                <w:szCs w:val="15"/>
              </w:rPr>
              <w:t>Area</w:t>
            </w:r>
          </w:p>
        </w:tc>
        <w:tc>
          <w:tcPr>
            <w:tcW w:w="2246" w:type="dxa"/>
          </w:tcPr>
          <w:p w14:paraId="4CCB9CDC" w14:textId="77777777" w:rsidR="00B92066" w:rsidRPr="00FD052F" w:rsidRDefault="00B92066" w:rsidP="00467B13">
            <w:pPr>
              <w:rPr>
                <w:rFonts w:asciiTheme="minorHAnsi" w:hAnsiTheme="minorHAnsi" w:cstheme="minorHAnsi"/>
                <w:color w:val="FFFFFF" w:themeColor="background1"/>
                <w:sz w:val="15"/>
                <w:szCs w:val="15"/>
              </w:rPr>
            </w:pPr>
            <w:r w:rsidRPr="00FD052F">
              <w:rPr>
                <w:rFonts w:asciiTheme="minorHAnsi" w:hAnsiTheme="minorHAnsi" w:cstheme="minorHAnsi"/>
                <w:color w:val="FFFFFF" w:themeColor="background1"/>
                <w:sz w:val="15"/>
                <w:szCs w:val="15"/>
              </w:rPr>
              <w:t>Options Discussed</w:t>
            </w:r>
          </w:p>
        </w:tc>
        <w:tc>
          <w:tcPr>
            <w:tcW w:w="1241" w:type="dxa"/>
          </w:tcPr>
          <w:p w14:paraId="3A4D8F6F" w14:textId="77777777" w:rsidR="00B92066" w:rsidRPr="00FD052F" w:rsidRDefault="00B92066" w:rsidP="00467B13">
            <w:pPr>
              <w:rPr>
                <w:rFonts w:asciiTheme="minorHAnsi" w:hAnsiTheme="minorHAnsi" w:cstheme="minorHAnsi"/>
                <w:color w:val="FFFFFF" w:themeColor="background1"/>
                <w:sz w:val="15"/>
                <w:szCs w:val="15"/>
              </w:rPr>
            </w:pPr>
            <w:r w:rsidRPr="00FD052F">
              <w:rPr>
                <w:rFonts w:asciiTheme="minorHAnsi" w:hAnsiTheme="minorHAnsi" w:cstheme="minorHAnsi"/>
                <w:color w:val="FFFFFF" w:themeColor="background1"/>
                <w:sz w:val="15"/>
                <w:szCs w:val="15"/>
              </w:rPr>
              <w:t>Decision</w:t>
            </w:r>
          </w:p>
        </w:tc>
        <w:tc>
          <w:tcPr>
            <w:tcW w:w="4456" w:type="dxa"/>
          </w:tcPr>
          <w:p w14:paraId="4C8478FA" w14:textId="77777777" w:rsidR="00B92066" w:rsidRPr="00FD052F" w:rsidRDefault="00B92066" w:rsidP="00467B13">
            <w:pPr>
              <w:rPr>
                <w:rFonts w:asciiTheme="minorHAnsi" w:hAnsiTheme="minorHAnsi" w:cstheme="minorHAnsi"/>
                <w:color w:val="FFFFFF" w:themeColor="background1"/>
                <w:sz w:val="15"/>
                <w:szCs w:val="15"/>
              </w:rPr>
            </w:pPr>
            <w:r w:rsidRPr="00FD052F">
              <w:rPr>
                <w:rFonts w:asciiTheme="minorHAnsi" w:hAnsiTheme="minorHAnsi" w:cstheme="minorHAnsi"/>
                <w:color w:val="FFFFFF" w:themeColor="background1"/>
                <w:sz w:val="15"/>
                <w:szCs w:val="15"/>
              </w:rPr>
              <w:t>Rationale</w:t>
            </w:r>
          </w:p>
        </w:tc>
      </w:tr>
      <w:tr w:rsidR="00B92066" w:rsidRPr="00FD052F" w14:paraId="77275DA7" w14:textId="77777777" w:rsidTr="001C2991">
        <w:trPr>
          <w:jc w:val="center"/>
        </w:trPr>
        <w:tc>
          <w:tcPr>
            <w:tcW w:w="1696" w:type="dxa"/>
          </w:tcPr>
          <w:p w14:paraId="30852B8C" w14:textId="77777777" w:rsidR="00B92066" w:rsidRPr="00FD052F" w:rsidRDefault="00B92066" w:rsidP="00467B13">
            <w:pPr>
              <w:rPr>
                <w:rFonts w:asciiTheme="minorHAnsi" w:hAnsiTheme="minorHAnsi" w:cstheme="minorHAnsi"/>
                <w:color w:val="000000"/>
                <w:sz w:val="15"/>
                <w:szCs w:val="15"/>
              </w:rPr>
            </w:pPr>
            <w:r w:rsidRPr="00FD052F">
              <w:rPr>
                <w:rFonts w:asciiTheme="minorHAnsi" w:hAnsiTheme="minorHAnsi" w:cstheme="minorHAnsi"/>
                <w:color w:val="000000"/>
                <w:sz w:val="15"/>
                <w:szCs w:val="15"/>
              </w:rPr>
              <w:t>Front end - web</w:t>
            </w:r>
          </w:p>
        </w:tc>
        <w:tc>
          <w:tcPr>
            <w:tcW w:w="2246" w:type="dxa"/>
          </w:tcPr>
          <w:p w14:paraId="7FE458F2" w14:textId="77777777" w:rsidR="00B92066" w:rsidRPr="00FD052F" w:rsidRDefault="00B92066" w:rsidP="00467B13">
            <w:pPr>
              <w:rPr>
                <w:rFonts w:asciiTheme="minorHAnsi" w:hAnsiTheme="minorHAnsi" w:cstheme="minorHAnsi"/>
                <w:color w:val="000000"/>
                <w:sz w:val="15"/>
                <w:szCs w:val="15"/>
              </w:rPr>
            </w:pPr>
            <w:r w:rsidRPr="00FD052F">
              <w:rPr>
                <w:rFonts w:asciiTheme="minorHAnsi" w:hAnsiTheme="minorHAnsi" w:cstheme="minorHAnsi"/>
                <w:color w:val="000000"/>
                <w:sz w:val="15"/>
                <w:szCs w:val="15"/>
              </w:rPr>
              <w:t>Angular, React</w:t>
            </w:r>
          </w:p>
        </w:tc>
        <w:tc>
          <w:tcPr>
            <w:tcW w:w="1241" w:type="dxa"/>
          </w:tcPr>
          <w:p w14:paraId="763539DE" w14:textId="4E4901C4" w:rsidR="00B92066" w:rsidRPr="00FD052F" w:rsidRDefault="00B92066" w:rsidP="00467B13">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Angular</w:t>
            </w:r>
            <w:r w:rsidR="008604A2">
              <w:rPr>
                <w:rFonts w:asciiTheme="minorHAnsi" w:hAnsiTheme="minorHAnsi" w:cstheme="minorHAnsi"/>
                <w:b/>
                <w:bCs/>
                <w:color w:val="000000"/>
                <w:sz w:val="15"/>
                <w:szCs w:val="15"/>
              </w:rPr>
              <w:t xml:space="preserve"> 8.0</w:t>
            </w:r>
          </w:p>
        </w:tc>
        <w:tc>
          <w:tcPr>
            <w:tcW w:w="4456" w:type="dxa"/>
          </w:tcPr>
          <w:p w14:paraId="72F9E086" w14:textId="77777777" w:rsidR="00B92066" w:rsidRPr="00FD052F" w:rsidRDefault="00B92066" w:rsidP="00467B13">
            <w:pPr>
              <w:rPr>
                <w:rFonts w:asciiTheme="minorHAnsi" w:hAnsiTheme="minorHAnsi" w:cstheme="minorHAnsi"/>
                <w:color w:val="000000"/>
                <w:sz w:val="15"/>
                <w:szCs w:val="15"/>
              </w:rPr>
            </w:pPr>
            <w:r w:rsidRPr="00FD052F">
              <w:rPr>
                <w:rFonts w:asciiTheme="minorHAnsi" w:hAnsiTheme="minorHAnsi" w:cstheme="minorHAnsi"/>
                <w:color w:val="000000"/>
                <w:sz w:val="15"/>
                <w:szCs w:val="15"/>
              </w:rPr>
              <w:t>MVC framework, better maintainability, less code, better user experience</w:t>
            </w:r>
          </w:p>
        </w:tc>
      </w:tr>
      <w:tr w:rsidR="00B92066" w:rsidRPr="00FD052F" w14:paraId="586D44CE" w14:textId="77777777" w:rsidTr="001C2991">
        <w:trPr>
          <w:jc w:val="center"/>
        </w:trPr>
        <w:tc>
          <w:tcPr>
            <w:tcW w:w="1696" w:type="dxa"/>
          </w:tcPr>
          <w:p w14:paraId="3C40BBF1" w14:textId="77777777" w:rsidR="00B92066" w:rsidRPr="00FD052F" w:rsidRDefault="00B92066" w:rsidP="00467B13">
            <w:pPr>
              <w:rPr>
                <w:rFonts w:asciiTheme="minorHAnsi" w:hAnsiTheme="minorHAnsi" w:cstheme="minorHAnsi"/>
                <w:color w:val="000000"/>
                <w:sz w:val="15"/>
                <w:szCs w:val="15"/>
              </w:rPr>
            </w:pPr>
            <w:r w:rsidRPr="00FD052F">
              <w:rPr>
                <w:rFonts w:asciiTheme="minorHAnsi" w:hAnsiTheme="minorHAnsi" w:cstheme="minorHAnsi"/>
                <w:color w:val="000000"/>
                <w:sz w:val="15"/>
                <w:szCs w:val="15"/>
              </w:rPr>
              <w:t>Front end -mobile</w:t>
            </w:r>
          </w:p>
        </w:tc>
        <w:tc>
          <w:tcPr>
            <w:tcW w:w="2246" w:type="dxa"/>
          </w:tcPr>
          <w:p w14:paraId="1A76D229" w14:textId="77777777" w:rsidR="00B92066" w:rsidRPr="00FD052F" w:rsidRDefault="00B92066" w:rsidP="00467B13">
            <w:pPr>
              <w:rPr>
                <w:rFonts w:asciiTheme="minorHAnsi" w:hAnsiTheme="minorHAnsi" w:cstheme="minorHAnsi"/>
                <w:color w:val="000000"/>
                <w:sz w:val="15"/>
                <w:szCs w:val="15"/>
              </w:rPr>
            </w:pPr>
            <w:r w:rsidRPr="00FD052F">
              <w:rPr>
                <w:rFonts w:asciiTheme="minorHAnsi" w:hAnsiTheme="minorHAnsi" w:cstheme="minorHAnsi"/>
                <w:color w:val="000000"/>
                <w:sz w:val="15"/>
                <w:szCs w:val="15"/>
              </w:rPr>
              <w:t>Ionic, ReactNative</w:t>
            </w:r>
          </w:p>
        </w:tc>
        <w:tc>
          <w:tcPr>
            <w:tcW w:w="1241" w:type="dxa"/>
          </w:tcPr>
          <w:p w14:paraId="5B693EEB" w14:textId="5D5303E3" w:rsidR="00B92066" w:rsidRPr="00FD052F" w:rsidRDefault="00B92066" w:rsidP="00467B13">
            <w:pPr>
              <w:rPr>
                <w:rFonts w:asciiTheme="minorHAnsi" w:hAnsiTheme="minorHAnsi" w:cstheme="minorHAnsi"/>
                <w:color w:val="000000"/>
                <w:sz w:val="15"/>
                <w:szCs w:val="15"/>
              </w:rPr>
            </w:pPr>
            <w:r w:rsidRPr="00FD052F">
              <w:rPr>
                <w:rFonts w:asciiTheme="minorHAnsi" w:hAnsiTheme="minorHAnsi" w:cstheme="minorHAnsi"/>
                <w:b/>
                <w:bCs/>
                <w:color w:val="000000"/>
                <w:sz w:val="15"/>
                <w:szCs w:val="15"/>
              </w:rPr>
              <w:t>Reactnative</w:t>
            </w:r>
            <w:r w:rsidRPr="00FD052F">
              <w:rPr>
                <w:rFonts w:asciiTheme="minorHAnsi" w:hAnsiTheme="minorHAnsi" w:cstheme="minorHAnsi"/>
                <w:color w:val="000000"/>
                <w:sz w:val="15"/>
                <w:szCs w:val="15"/>
              </w:rPr>
              <w:t xml:space="preserve"> </w:t>
            </w:r>
            <w:r w:rsidR="008604A2">
              <w:rPr>
                <w:rFonts w:asciiTheme="minorHAnsi" w:hAnsiTheme="minorHAnsi" w:cstheme="minorHAnsi"/>
                <w:color w:val="000000"/>
                <w:sz w:val="15"/>
                <w:szCs w:val="15"/>
              </w:rPr>
              <w:t>0.62</w:t>
            </w:r>
          </w:p>
        </w:tc>
        <w:tc>
          <w:tcPr>
            <w:tcW w:w="4456" w:type="dxa"/>
          </w:tcPr>
          <w:p w14:paraId="6F9F96E8" w14:textId="77777777" w:rsidR="00B92066" w:rsidRPr="00FD052F" w:rsidRDefault="00B92066" w:rsidP="00467B13">
            <w:pPr>
              <w:rPr>
                <w:rFonts w:asciiTheme="minorHAnsi" w:hAnsiTheme="minorHAnsi" w:cstheme="minorHAnsi"/>
                <w:color w:val="000000"/>
                <w:sz w:val="15"/>
                <w:szCs w:val="15"/>
              </w:rPr>
            </w:pPr>
            <w:r w:rsidRPr="00FD052F">
              <w:rPr>
                <w:rFonts w:asciiTheme="minorHAnsi" w:hAnsiTheme="minorHAnsi" w:cstheme="minorHAnsi"/>
                <w:color w:val="000000"/>
                <w:sz w:val="15"/>
                <w:szCs w:val="15"/>
              </w:rPr>
              <w:t>Performance and user experience of React Native for mobile app development is better.</w:t>
            </w:r>
          </w:p>
        </w:tc>
      </w:tr>
      <w:tr w:rsidR="00944A91" w:rsidRPr="00FD052F" w14:paraId="7478C7B4" w14:textId="77777777" w:rsidTr="001C2991">
        <w:trPr>
          <w:jc w:val="center"/>
        </w:trPr>
        <w:tc>
          <w:tcPr>
            <w:tcW w:w="1696" w:type="dxa"/>
          </w:tcPr>
          <w:p w14:paraId="736E6DDE"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IDE for Web</w:t>
            </w:r>
          </w:p>
        </w:tc>
        <w:tc>
          <w:tcPr>
            <w:tcW w:w="2246" w:type="dxa"/>
          </w:tcPr>
          <w:p w14:paraId="6E79C51F"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Visual Studio Code, Eclipse</w:t>
            </w:r>
          </w:p>
        </w:tc>
        <w:tc>
          <w:tcPr>
            <w:tcW w:w="1241" w:type="dxa"/>
          </w:tcPr>
          <w:p w14:paraId="508C309E" w14:textId="77777777" w:rsidR="00944A91" w:rsidRPr="00FD052F" w:rsidRDefault="00944A91" w:rsidP="00FF0686">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Visual Studio Code</w:t>
            </w:r>
            <w:r>
              <w:rPr>
                <w:rFonts w:asciiTheme="minorHAnsi" w:hAnsiTheme="minorHAnsi" w:cstheme="minorHAnsi"/>
                <w:b/>
                <w:bCs/>
                <w:color w:val="000000"/>
                <w:sz w:val="15"/>
                <w:szCs w:val="15"/>
              </w:rPr>
              <w:t xml:space="preserve"> 1.47</w:t>
            </w:r>
          </w:p>
        </w:tc>
        <w:tc>
          <w:tcPr>
            <w:tcW w:w="4456" w:type="dxa"/>
          </w:tcPr>
          <w:p w14:paraId="2D320F11" w14:textId="77777777" w:rsidR="00944A91" w:rsidRPr="00FD052F" w:rsidRDefault="00944A91" w:rsidP="00FF0686">
            <w:pPr>
              <w:rPr>
                <w:rFonts w:asciiTheme="minorHAnsi" w:hAnsiTheme="minorHAnsi" w:cstheme="minorHAnsi"/>
                <w:color w:val="000000"/>
                <w:sz w:val="15"/>
                <w:szCs w:val="15"/>
              </w:rPr>
            </w:pPr>
            <w:r>
              <w:rPr>
                <w:rFonts w:asciiTheme="minorHAnsi" w:hAnsiTheme="minorHAnsi" w:cstheme="minorHAnsi"/>
                <w:color w:val="000000"/>
                <w:sz w:val="15"/>
                <w:szCs w:val="15"/>
              </w:rPr>
              <w:t>Visual Studio Code is a rich editor for Angular development with developer friendly debugger, auto code completion, git integration and many other features</w:t>
            </w:r>
          </w:p>
        </w:tc>
      </w:tr>
      <w:tr w:rsidR="00944A91" w:rsidRPr="00FD052F" w14:paraId="342C0635" w14:textId="77777777" w:rsidTr="001C2991">
        <w:trPr>
          <w:jc w:val="center"/>
        </w:trPr>
        <w:tc>
          <w:tcPr>
            <w:tcW w:w="1696" w:type="dxa"/>
          </w:tcPr>
          <w:p w14:paraId="200DB389"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Web server</w:t>
            </w:r>
          </w:p>
        </w:tc>
        <w:tc>
          <w:tcPr>
            <w:tcW w:w="2246" w:type="dxa"/>
          </w:tcPr>
          <w:p w14:paraId="48AD5C9F"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Nginx, express</w:t>
            </w:r>
          </w:p>
        </w:tc>
        <w:tc>
          <w:tcPr>
            <w:tcW w:w="1241" w:type="dxa"/>
          </w:tcPr>
          <w:p w14:paraId="3DC70F09" w14:textId="77777777" w:rsidR="00944A91" w:rsidRPr="00FD052F" w:rsidRDefault="00944A91" w:rsidP="00FF0686">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Nginx</w:t>
            </w:r>
            <w:r>
              <w:rPr>
                <w:rFonts w:asciiTheme="minorHAnsi" w:hAnsiTheme="minorHAnsi" w:cstheme="minorHAnsi"/>
                <w:b/>
                <w:bCs/>
                <w:color w:val="000000"/>
                <w:sz w:val="15"/>
                <w:szCs w:val="15"/>
              </w:rPr>
              <w:t xml:space="preserve"> 1.19.1</w:t>
            </w:r>
          </w:p>
        </w:tc>
        <w:tc>
          <w:tcPr>
            <w:tcW w:w="4456" w:type="dxa"/>
          </w:tcPr>
          <w:p w14:paraId="1898ACDB"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 xml:space="preserve">Nginx is very fast and reliable as a load balancer and web server. </w:t>
            </w:r>
          </w:p>
        </w:tc>
      </w:tr>
      <w:tr w:rsidR="00944A91" w:rsidRPr="00FD052F" w14:paraId="4159BA1D" w14:textId="77777777" w:rsidTr="001C2991">
        <w:trPr>
          <w:jc w:val="center"/>
        </w:trPr>
        <w:tc>
          <w:tcPr>
            <w:tcW w:w="1696" w:type="dxa"/>
          </w:tcPr>
          <w:p w14:paraId="6965AA5F"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API  Gateway</w:t>
            </w:r>
          </w:p>
        </w:tc>
        <w:tc>
          <w:tcPr>
            <w:tcW w:w="2246" w:type="dxa"/>
          </w:tcPr>
          <w:p w14:paraId="7C45F7AB"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Apigee, IBM API connect</w:t>
            </w:r>
          </w:p>
        </w:tc>
        <w:tc>
          <w:tcPr>
            <w:tcW w:w="1241" w:type="dxa"/>
          </w:tcPr>
          <w:p w14:paraId="233B5050" w14:textId="77777777" w:rsidR="00944A91" w:rsidRPr="00FD052F" w:rsidRDefault="00944A91" w:rsidP="00FF0686">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 xml:space="preserve">Apigee </w:t>
            </w:r>
            <w:r>
              <w:rPr>
                <w:rFonts w:asciiTheme="minorHAnsi" w:hAnsiTheme="minorHAnsi" w:cstheme="minorHAnsi"/>
                <w:b/>
                <w:bCs/>
                <w:color w:val="000000"/>
                <w:sz w:val="15"/>
                <w:szCs w:val="15"/>
              </w:rPr>
              <w:t>20.04.06</w:t>
            </w:r>
          </w:p>
        </w:tc>
        <w:tc>
          <w:tcPr>
            <w:tcW w:w="4456" w:type="dxa"/>
          </w:tcPr>
          <w:p w14:paraId="3584C3D6"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 xml:space="preserve">Apigee </w:t>
            </w:r>
            <w:r>
              <w:rPr>
                <w:rFonts w:asciiTheme="minorHAnsi" w:hAnsiTheme="minorHAnsi" w:cstheme="minorHAnsi"/>
                <w:color w:val="000000"/>
                <w:sz w:val="15"/>
                <w:szCs w:val="15"/>
              </w:rPr>
              <w:t>is the leader in most analysts ratings and provides out of the box easy to implement policy configurations and custom policy implementation options</w:t>
            </w:r>
          </w:p>
        </w:tc>
      </w:tr>
      <w:tr w:rsidR="00944A91" w:rsidRPr="00FD052F" w14:paraId="3D3C1627" w14:textId="77777777" w:rsidTr="001C2991">
        <w:trPr>
          <w:jc w:val="center"/>
        </w:trPr>
        <w:tc>
          <w:tcPr>
            <w:tcW w:w="1696" w:type="dxa"/>
          </w:tcPr>
          <w:p w14:paraId="412E051D"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Microservice Development</w:t>
            </w:r>
          </w:p>
        </w:tc>
        <w:tc>
          <w:tcPr>
            <w:tcW w:w="2246" w:type="dxa"/>
          </w:tcPr>
          <w:p w14:paraId="1D86F537" w14:textId="77777777" w:rsidR="00944A91" w:rsidRPr="00FD052F" w:rsidRDefault="00944A91" w:rsidP="00FF0686">
            <w:pPr>
              <w:rPr>
                <w:rFonts w:asciiTheme="minorHAnsi" w:hAnsiTheme="minorHAnsi" w:cstheme="minorHAnsi"/>
                <w:color w:val="000000"/>
                <w:sz w:val="15"/>
                <w:szCs w:val="15"/>
              </w:rPr>
            </w:pPr>
            <w:r w:rsidRPr="008604A2">
              <w:rPr>
                <w:rFonts w:asciiTheme="minorHAnsi" w:hAnsiTheme="minorHAnsi" w:cstheme="minorHAnsi"/>
                <w:color w:val="000000"/>
                <w:sz w:val="15"/>
                <w:szCs w:val="15"/>
              </w:rPr>
              <w:t>Springboot</w:t>
            </w:r>
          </w:p>
        </w:tc>
        <w:tc>
          <w:tcPr>
            <w:tcW w:w="1241" w:type="dxa"/>
          </w:tcPr>
          <w:p w14:paraId="5D7A03FD" w14:textId="77777777" w:rsidR="00944A91" w:rsidRPr="00FD052F" w:rsidRDefault="00944A91" w:rsidP="00FF0686">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Springboot</w:t>
            </w:r>
            <w:r>
              <w:rPr>
                <w:rFonts w:asciiTheme="minorHAnsi" w:hAnsiTheme="minorHAnsi" w:cstheme="minorHAnsi"/>
                <w:b/>
                <w:bCs/>
                <w:color w:val="000000"/>
                <w:sz w:val="15"/>
                <w:szCs w:val="15"/>
              </w:rPr>
              <w:t xml:space="preserve"> 2.2.1</w:t>
            </w:r>
          </w:p>
        </w:tc>
        <w:tc>
          <w:tcPr>
            <w:tcW w:w="4456" w:type="dxa"/>
          </w:tcPr>
          <w:p w14:paraId="2CF7E5EA" w14:textId="77777777" w:rsidR="00944A91" w:rsidRPr="00FD052F" w:rsidRDefault="00944A91" w:rsidP="00FF0686">
            <w:pPr>
              <w:rPr>
                <w:rFonts w:asciiTheme="minorHAnsi" w:hAnsiTheme="minorHAnsi" w:cstheme="minorHAnsi"/>
                <w:color w:val="000000"/>
                <w:sz w:val="15"/>
                <w:szCs w:val="15"/>
              </w:rPr>
            </w:pPr>
            <w:r>
              <w:rPr>
                <w:rFonts w:asciiTheme="minorHAnsi" w:hAnsiTheme="minorHAnsi" w:cstheme="minorHAnsi"/>
                <w:color w:val="000000"/>
                <w:sz w:val="15"/>
                <w:szCs w:val="15"/>
              </w:rPr>
              <w:t>Springboot will be the microservices development framework</w:t>
            </w:r>
          </w:p>
        </w:tc>
      </w:tr>
      <w:tr w:rsidR="00944A91" w:rsidRPr="00FD052F" w14:paraId="3A973C03" w14:textId="77777777" w:rsidTr="001C2991">
        <w:trPr>
          <w:jc w:val="center"/>
        </w:trPr>
        <w:tc>
          <w:tcPr>
            <w:tcW w:w="1696" w:type="dxa"/>
          </w:tcPr>
          <w:p w14:paraId="452AAF55"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Containerization</w:t>
            </w:r>
          </w:p>
        </w:tc>
        <w:tc>
          <w:tcPr>
            <w:tcW w:w="2246" w:type="dxa"/>
          </w:tcPr>
          <w:p w14:paraId="11952F91" w14:textId="77777777" w:rsidR="00944A91" w:rsidRPr="00FD052F" w:rsidRDefault="00944A91" w:rsidP="00FF0686">
            <w:pPr>
              <w:rPr>
                <w:rFonts w:asciiTheme="minorHAnsi" w:hAnsiTheme="minorHAnsi" w:cstheme="minorHAnsi"/>
                <w:color w:val="000000"/>
                <w:sz w:val="15"/>
                <w:szCs w:val="15"/>
              </w:rPr>
            </w:pPr>
            <w:r>
              <w:rPr>
                <w:rFonts w:asciiTheme="minorHAnsi" w:hAnsiTheme="minorHAnsi" w:cstheme="minorHAnsi"/>
                <w:color w:val="000000"/>
                <w:sz w:val="15"/>
                <w:szCs w:val="15"/>
              </w:rPr>
              <w:t>TAS</w:t>
            </w:r>
            <w:r w:rsidRPr="00FD052F">
              <w:rPr>
                <w:rFonts w:asciiTheme="minorHAnsi" w:hAnsiTheme="minorHAnsi" w:cstheme="minorHAnsi"/>
                <w:color w:val="000000"/>
                <w:sz w:val="15"/>
                <w:szCs w:val="15"/>
              </w:rPr>
              <w:t xml:space="preserve"> and Openshift</w:t>
            </w:r>
          </w:p>
        </w:tc>
        <w:tc>
          <w:tcPr>
            <w:tcW w:w="1241" w:type="dxa"/>
          </w:tcPr>
          <w:p w14:paraId="234E7F6E" w14:textId="77777777" w:rsidR="00944A91" w:rsidRPr="00FD052F" w:rsidRDefault="00944A91" w:rsidP="00FF0686">
            <w:pPr>
              <w:rPr>
                <w:rFonts w:asciiTheme="minorHAnsi" w:hAnsiTheme="minorHAnsi" w:cstheme="minorHAnsi"/>
                <w:b/>
                <w:bCs/>
                <w:color w:val="000000"/>
                <w:sz w:val="15"/>
                <w:szCs w:val="15"/>
              </w:rPr>
            </w:pPr>
            <w:r>
              <w:rPr>
                <w:rFonts w:asciiTheme="minorHAnsi" w:hAnsiTheme="minorHAnsi" w:cstheme="minorHAnsi"/>
                <w:b/>
                <w:bCs/>
                <w:color w:val="000000"/>
                <w:sz w:val="15"/>
                <w:szCs w:val="15"/>
              </w:rPr>
              <w:t>TAS 2.9</w:t>
            </w:r>
          </w:p>
        </w:tc>
        <w:tc>
          <w:tcPr>
            <w:tcW w:w="4456" w:type="dxa"/>
          </w:tcPr>
          <w:p w14:paraId="157B69D1" w14:textId="32E4A6E7" w:rsidR="00944A91" w:rsidRPr="00FD052F" w:rsidRDefault="00944A91" w:rsidP="00FF0686">
            <w:pPr>
              <w:rPr>
                <w:rFonts w:asciiTheme="minorHAnsi" w:hAnsiTheme="minorHAnsi" w:cstheme="minorHAnsi"/>
                <w:color w:val="000000"/>
                <w:sz w:val="15"/>
                <w:szCs w:val="15"/>
              </w:rPr>
            </w:pPr>
            <w:r>
              <w:rPr>
                <w:rFonts w:asciiTheme="minorHAnsi" w:hAnsiTheme="minorHAnsi" w:cstheme="minorHAnsi"/>
                <w:color w:val="000000"/>
                <w:sz w:val="15"/>
                <w:szCs w:val="15"/>
              </w:rPr>
              <w:t>TAS abstracts lot of the container management complexities for developers and operations compared Openshift</w:t>
            </w:r>
            <w:r w:rsidR="00C2399A">
              <w:rPr>
                <w:rFonts w:asciiTheme="minorHAnsi" w:hAnsiTheme="minorHAnsi" w:cstheme="minorHAnsi"/>
                <w:color w:val="000000"/>
                <w:sz w:val="15"/>
                <w:szCs w:val="15"/>
              </w:rPr>
              <w:t>. Containers have huge benefits over monolithic deployments in terms of scaling as they can be deployed and scaled independently and elastically. This improves the overall scalability,</w:t>
            </w:r>
            <w:r w:rsidR="004465EB">
              <w:rPr>
                <w:rFonts w:asciiTheme="minorHAnsi" w:hAnsiTheme="minorHAnsi" w:cstheme="minorHAnsi"/>
                <w:color w:val="000000"/>
                <w:sz w:val="15"/>
                <w:szCs w:val="15"/>
              </w:rPr>
              <w:t xml:space="preserve"> </w:t>
            </w:r>
            <w:r w:rsidR="00C2399A">
              <w:rPr>
                <w:rFonts w:asciiTheme="minorHAnsi" w:hAnsiTheme="minorHAnsi" w:cstheme="minorHAnsi"/>
                <w:color w:val="000000"/>
                <w:sz w:val="15"/>
                <w:szCs w:val="15"/>
              </w:rPr>
              <w:t xml:space="preserve">availability and resiliency of the services and in turn end user experience.  </w:t>
            </w:r>
          </w:p>
        </w:tc>
      </w:tr>
      <w:tr w:rsidR="00944A91" w:rsidRPr="00FD052F" w14:paraId="34AABE14" w14:textId="77777777" w:rsidTr="001C2991">
        <w:trPr>
          <w:jc w:val="center"/>
        </w:trPr>
        <w:tc>
          <w:tcPr>
            <w:tcW w:w="1696" w:type="dxa"/>
          </w:tcPr>
          <w:p w14:paraId="02326420"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IDE for Java</w:t>
            </w:r>
          </w:p>
        </w:tc>
        <w:tc>
          <w:tcPr>
            <w:tcW w:w="2246" w:type="dxa"/>
          </w:tcPr>
          <w:p w14:paraId="6237BF65"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STS, Eclipse, IntelliJ</w:t>
            </w:r>
          </w:p>
        </w:tc>
        <w:tc>
          <w:tcPr>
            <w:tcW w:w="1241" w:type="dxa"/>
          </w:tcPr>
          <w:p w14:paraId="0FB66023"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b/>
                <w:bCs/>
                <w:color w:val="000000"/>
                <w:sz w:val="15"/>
                <w:szCs w:val="15"/>
              </w:rPr>
              <w:t>STS</w:t>
            </w:r>
            <w:r w:rsidRPr="00FD052F">
              <w:rPr>
                <w:rFonts w:asciiTheme="minorHAnsi" w:hAnsiTheme="minorHAnsi" w:cstheme="minorHAnsi"/>
                <w:color w:val="000000"/>
                <w:sz w:val="15"/>
                <w:szCs w:val="15"/>
              </w:rPr>
              <w:t xml:space="preserve"> </w:t>
            </w:r>
            <w:r>
              <w:rPr>
                <w:rFonts w:asciiTheme="minorHAnsi" w:hAnsiTheme="minorHAnsi" w:cstheme="minorHAnsi"/>
                <w:color w:val="000000"/>
                <w:sz w:val="15"/>
                <w:szCs w:val="15"/>
              </w:rPr>
              <w:t>2.2.1</w:t>
            </w:r>
          </w:p>
        </w:tc>
        <w:tc>
          <w:tcPr>
            <w:tcW w:w="4456" w:type="dxa"/>
          </w:tcPr>
          <w:p w14:paraId="6292CC0B" w14:textId="77777777" w:rsidR="00944A91" w:rsidRPr="00FD052F" w:rsidRDefault="00944A91" w:rsidP="00FF0686">
            <w:pPr>
              <w:rPr>
                <w:rFonts w:asciiTheme="minorHAnsi" w:hAnsiTheme="minorHAnsi" w:cstheme="minorHAnsi"/>
                <w:color w:val="000000"/>
                <w:sz w:val="15"/>
                <w:szCs w:val="15"/>
              </w:rPr>
            </w:pPr>
            <w:r>
              <w:rPr>
                <w:rFonts w:asciiTheme="minorHAnsi" w:hAnsiTheme="minorHAnsi" w:cstheme="minorHAnsi"/>
                <w:color w:val="000000"/>
                <w:sz w:val="15"/>
                <w:szCs w:val="15"/>
              </w:rPr>
              <w:t>Spring Tool Suite is Eclipse based IDE that is meant for Springboot development using annotations for various Spring Cloud framework components</w:t>
            </w:r>
            <w:r w:rsidRPr="00FD052F">
              <w:rPr>
                <w:rFonts w:asciiTheme="minorHAnsi" w:hAnsiTheme="minorHAnsi" w:cstheme="minorHAnsi"/>
                <w:color w:val="000000"/>
                <w:sz w:val="15"/>
                <w:szCs w:val="15"/>
              </w:rPr>
              <w:t xml:space="preserve"> </w:t>
            </w:r>
          </w:p>
        </w:tc>
      </w:tr>
      <w:tr w:rsidR="00944A91" w:rsidRPr="00FD052F" w14:paraId="350A400E" w14:textId="77777777" w:rsidTr="001C2991">
        <w:trPr>
          <w:jc w:val="center"/>
        </w:trPr>
        <w:tc>
          <w:tcPr>
            <w:tcW w:w="1696" w:type="dxa"/>
          </w:tcPr>
          <w:p w14:paraId="1CB066FD"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Event Broker</w:t>
            </w:r>
          </w:p>
        </w:tc>
        <w:tc>
          <w:tcPr>
            <w:tcW w:w="2246" w:type="dxa"/>
          </w:tcPr>
          <w:p w14:paraId="366BC457"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Rabbit MQ, Kafka, Apache Pulsar, Solace</w:t>
            </w:r>
          </w:p>
        </w:tc>
        <w:tc>
          <w:tcPr>
            <w:tcW w:w="1241" w:type="dxa"/>
          </w:tcPr>
          <w:p w14:paraId="5F57FB92" w14:textId="4B27F1D0" w:rsidR="00944A91" w:rsidRPr="00FD052F" w:rsidRDefault="00944A91" w:rsidP="00FF0686">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Kafka</w:t>
            </w:r>
            <w:r>
              <w:rPr>
                <w:rFonts w:asciiTheme="minorHAnsi" w:hAnsiTheme="minorHAnsi" w:cstheme="minorHAnsi"/>
                <w:b/>
                <w:bCs/>
                <w:color w:val="000000"/>
                <w:sz w:val="15"/>
                <w:szCs w:val="15"/>
              </w:rPr>
              <w:t xml:space="preserve"> 2.4.0</w:t>
            </w:r>
            <w:r w:rsidR="00000062">
              <w:rPr>
                <w:rFonts w:asciiTheme="minorHAnsi" w:hAnsiTheme="minorHAnsi" w:cstheme="minorHAnsi"/>
                <w:b/>
                <w:bCs/>
                <w:color w:val="000000"/>
                <w:sz w:val="15"/>
                <w:szCs w:val="15"/>
              </w:rPr>
              <w:t>, Solace 9.6.0.27</w:t>
            </w:r>
          </w:p>
        </w:tc>
        <w:tc>
          <w:tcPr>
            <w:tcW w:w="4456" w:type="dxa"/>
          </w:tcPr>
          <w:p w14:paraId="4D5AF232" w14:textId="0C3B53D5" w:rsidR="00944A91" w:rsidRPr="00FD052F" w:rsidRDefault="00944A91" w:rsidP="00FF0686">
            <w:pPr>
              <w:rPr>
                <w:rFonts w:asciiTheme="minorHAnsi" w:hAnsiTheme="minorHAnsi" w:cstheme="minorHAnsi"/>
                <w:color w:val="000000"/>
                <w:sz w:val="15"/>
                <w:szCs w:val="15"/>
              </w:rPr>
            </w:pPr>
            <w:r>
              <w:rPr>
                <w:rFonts w:asciiTheme="minorHAnsi" w:hAnsiTheme="minorHAnsi" w:cstheme="minorHAnsi"/>
                <w:color w:val="000000"/>
                <w:sz w:val="15"/>
                <w:szCs w:val="15"/>
              </w:rPr>
              <w:t>Kafka has many industry use cases of high throughput event processing implementation and has high availability clusters, persistence and guaranteed delivery features</w:t>
            </w:r>
          </w:p>
        </w:tc>
      </w:tr>
      <w:tr w:rsidR="00944A91" w:rsidRPr="00FD052F" w14:paraId="6475E348" w14:textId="77777777" w:rsidTr="001C2991">
        <w:trPr>
          <w:jc w:val="center"/>
        </w:trPr>
        <w:tc>
          <w:tcPr>
            <w:tcW w:w="1696" w:type="dxa"/>
          </w:tcPr>
          <w:p w14:paraId="78EF5850"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Cache</w:t>
            </w:r>
          </w:p>
        </w:tc>
        <w:tc>
          <w:tcPr>
            <w:tcW w:w="2246" w:type="dxa"/>
          </w:tcPr>
          <w:p w14:paraId="111BE95B"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Redis, MemcacheD, EHCache</w:t>
            </w:r>
          </w:p>
          <w:p w14:paraId="76D3F7EF" w14:textId="77777777" w:rsidR="00944A91" w:rsidRPr="00FD052F" w:rsidRDefault="00944A91" w:rsidP="00FF0686">
            <w:pPr>
              <w:rPr>
                <w:rFonts w:asciiTheme="minorHAnsi" w:hAnsiTheme="minorHAnsi" w:cstheme="minorHAnsi"/>
                <w:color w:val="000000"/>
                <w:sz w:val="15"/>
                <w:szCs w:val="15"/>
              </w:rPr>
            </w:pPr>
          </w:p>
        </w:tc>
        <w:tc>
          <w:tcPr>
            <w:tcW w:w="1241" w:type="dxa"/>
          </w:tcPr>
          <w:p w14:paraId="3CDB8EA6" w14:textId="77777777" w:rsidR="00944A91" w:rsidRPr="00FD052F" w:rsidRDefault="00944A91" w:rsidP="00FF0686">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Redis</w:t>
            </w:r>
            <w:r>
              <w:rPr>
                <w:rFonts w:asciiTheme="minorHAnsi" w:hAnsiTheme="minorHAnsi" w:cstheme="minorHAnsi"/>
                <w:b/>
                <w:bCs/>
                <w:color w:val="000000"/>
                <w:sz w:val="15"/>
                <w:szCs w:val="15"/>
              </w:rPr>
              <w:t xml:space="preserve"> 2.9</w:t>
            </w:r>
          </w:p>
        </w:tc>
        <w:tc>
          <w:tcPr>
            <w:tcW w:w="4456" w:type="dxa"/>
          </w:tcPr>
          <w:p w14:paraId="4DFC55D6" w14:textId="77777777" w:rsidR="00944A91" w:rsidRPr="00FD052F" w:rsidRDefault="00944A91" w:rsidP="00FF0686">
            <w:pPr>
              <w:rPr>
                <w:rFonts w:asciiTheme="minorHAnsi" w:hAnsiTheme="minorHAnsi" w:cstheme="minorHAnsi"/>
                <w:color w:val="000000"/>
                <w:sz w:val="15"/>
                <w:szCs w:val="15"/>
              </w:rPr>
            </w:pPr>
            <w:r>
              <w:rPr>
                <w:rFonts w:asciiTheme="minorHAnsi" w:hAnsiTheme="minorHAnsi" w:cstheme="minorHAnsi"/>
                <w:color w:val="000000"/>
                <w:sz w:val="15"/>
                <w:szCs w:val="15"/>
              </w:rPr>
              <w:t>Redis has high availability clusters and open source</w:t>
            </w:r>
            <w:r w:rsidRPr="00FD052F">
              <w:rPr>
                <w:rFonts w:asciiTheme="minorHAnsi" w:hAnsiTheme="minorHAnsi" w:cstheme="minorHAnsi"/>
                <w:color w:val="000000"/>
                <w:sz w:val="15"/>
                <w:szCs w:val="15"/>
              </w:rPr>
              <w:t xml:space="preserve"> </w:t>
            </w:r>
          </w:p>
        </w:tc>
      </w:tr>
      <w:tr w:rsidR="00893172" w:rsidRPr="00FD052F" w14:paraId="0228D55A" w14:textId="77777777" w:rsidTr="001C2991">
        <w:trPr>
          <w:jc w:val="center"/>
        </w:trPr>
        <w:tc>
          <w:tcPr>
            <w:tcW w:w="1696" w:type="dxa"/>
          </w:tcPr>
          <w:p w14:paraId="0CCEC766" w14:textId="60B20E28" w:rsidR="00893172" w:rsidRPr="00FD052F" w:rsidRDefault="00893172" w:rsidP="00FF0686">
            <w:pPr>
              <w:rPr>
                <w:rFonts w:asciiTheme="minorHAnsi" w:hAnsiTheme="minorHAnsi" w:cstheme="minorHAnsi"/>
                <w:color w:val="000000"/>
                <w:sz w:val="15"/>
                <w:szCs w:val="15"/>
              </w:rPr>
            </w:pPr>
            <w:r>
              <w:rPr>
                <w:rFonts w:asciiTheme="minorHAnsi" w:hAnsiTheme="minorHAnsi" w:cstheme="minorHAnsi"/>
                <w:color w:val="000000"/>
                <w:sz w:val="15"/>
                <w:szCs w:val="15"/>
              </w:rPr>
              <w:lastRenderedPageBreak/>
              <w:t xml:space="preserve">Selenium </w:t>
            </w:r>
          </w:p>
        </w:tc>
        <w:tc>
          <w:tcPr>
            <w:tcW w:w="2246" w:type="dxa"/>
          </w:tcPr>
          <w:p w14:paraId="73C43D43" w14:textId="2B3F3789" w:rsidR="00893172" w:rsidRPr="00436CF4" w:rsidRDefault="00893172" w:rsidP="00FF0686">
            <w:pPr>
              <w:rPr>
                <w:rFonts w:asciiTheme="minorHAnsi" w:hAnsiTheme="minorHAnsi" w:cstheme="minorHAnsi"/>
                <w:color w:val="000000"/>
                <w:sz w:val="15"/>
                <w:szCs w:val="15"/>
              </w:rPr>
            </w:pPr>
            <w:r>
              <w:rPr>
                <w:rFonts w:asciiTheme="minorHAnsi" w:hAnsiTheme="minorHAnsi" w:cstheme="minorHAnsi"/>
                <w:color w:val="000000"/>
                <w:sz w:val="15"/>
                <w:szCs w:val="15"/>
              </w:rPr>
              <w:t>Selenium</w:t>
            </w:r>
          </w:p>
        </w:tc>
        <w:tc>
          <w:tcPr>
            <w:tcW w:w="1241" w:type="dxa"/>
          </w:tcPr>
          <w:p w14:paraId="4A6F2FCC" w14:textId="141CBEE4" w:rsidR="00893172" w:rsidRPr="00FD052F" w:rsidRDefault="00893172" w:rsidP="00FF0686">
            <w:pPr>
              <w:rPr>
                <w:rFonts w:asciiTheme="minorHAnsi" w:hAnsiTheme="minorHAnsi" w:cstheme="minorHAnsi"/>
                <w:b/>
                <w:bCs/>
                <w:color w:val="000000"/>
                <w:sz w:val="15"/>
                <w:szCs w:val="15"/>
              </w:rPr>
            </w:pPr>
            <w:r>
              <w:rPr>
                <w:rFonts w:asciiTheme="minorHAnsi" w:hAnsiTheme="minorHAnsi" w:cstheme="minorHAnsi"/>
                <w:b/>
                <w:bCs/>
                <w:color w:val="000000"/>
                <w:sz w:val="15"/>
                <w:szCs w:val="15"/>
              </w:rPr>
              <w:t>V4</w:t>
            </w:r>
          </w:p>
        </w:tc>
        <w:tc>
          <w:tcPr>
            <w:tcW w:w="4456" w:type="dxa"/>
          </w:tcPr>
          <w:p w14:paraId="268973B6" w14:textId="5E4C9169" w:rsidR="00893172" w:rsidRDefault="00893172" w:rsidP="00FF0686">
            <w:pPr>
              <w:rPr>
                <w:rFonts w:asciiTheme="minorHAnsi" w:hAnsiTheme="minorHAnsi" w:cstheme="minorHAnsi"/>
                <w:color w:val="000000"/>
                <w:sz w:val="15"/>
                <w:szCs w:val="15"/>
              </w:rPr>
            </w:pPr>
            <w:r>
              <w:rPr>
                <w:rFonts w:asciiTheme="minorHAnsi" w:hAnsiTheme="minorHAnsi" w:cstheme="minorHAnsi"/>
                <w:color w:val="000000"/>
                <w:sz w:val="15"/>
                <w:szCs w:val="15"/>
              </w:rPr>
              <w:t>one of the best tools for automated UI testing</w:t>
            </w:r>
          </w:p>
        </w:tc>
      </w:tr>
      <w:tr w:rsidR="00944A91" w:rsidRPr="00FD052F" w14:paraId="30EAE396" w14:textId="77777777" w:rsidTr="001C2991">
        <w:trPr>
          <w:jc w:val="center"/>
        </w:trPr>
        <w:tc>
          <w:tcPr>
            <w:tcW w:w="1696" w:type="dxa"/>
          </w:tcPr>
          <w:p w14:paraId="0569B5A2" w14:textId="5CC474D2"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 xml:space="preserve">Database </w:t>
            </w:r>
          </w:p>
        </w:tc>
        <w:tc>
          <w:tcPr>
            <w:tcW w:w="2246" w:type="dxa"/>
          </w:tcPr>
          <w:p w14:paraId="4369BB8E" w14:textId="69AF4ED9" w:rsidR="00944A91" w:rsidRPr="00436CF4" w:rsidRDefault="00944A91" w:rsidP="00FF0686">
            <w:pPr>
              <w:rPr>
                <w:rFonts w:asciiTheme="minorHAnsi" w:hAnsiTheme="minorHAnsi" w:cstheme="minorHAnsi"/>
                <w:color w:val="000000"/>
                <w:sz w:val="15"/>
                <w:szCs w:val="15"/>
              </w:rPr>
            </w:pPr>
            <w:r w:rsidRPr="00436CF4">
              <w:rPr>
                <w:rFonts w:asciiTheme="minorHAnsi" w:hAnsiTheme="minorHAnsi" w:cstheme="minorHAnsi"/>
                <w:color w:val="000000"/>
                <w:sz w:val="15"/>
                <w:szCs w:val="15"/>
              </w:rPr>
              <w:t>Oracle</w:t>
            </w:r>
          </w:p>
        </w:tc>
        <w:tc>
          <w:tcPr>
            <w:tcW w:w="1241" w:type="dxa"/>
          </w:tcPr>
          <w:p w14:paraId="4A4D024C" w14:textId="77777777" w:rsidR="00944A91" w:rsidRPr="00FD052F" w:rsidRDefault="00944A91" w:rsidP="00FF0686">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Oracle</w:t>
            </w:r>
            <w:r>
              <w:rPr>
                <w:rFonts w:asciiTheme="minorHAnsi" w:hAnsiTheme="minorHAnsi" w:cstheme="minorHAnsi"/>
                <w:b/>
                <w:bCs/>
                <w:color w:val="000000"/>
                <w:sz w:val="15"/>
                <w:szCs w:val="15"/>
              </w:rPr>
              <w:t xml:space="preserve"> 19c</w:t>
            </w:r>
          </w:p>
        </w:tc>
        <w:tc>
          <w:tcPr>
            <w:tcW w:w="4456" w:type="dxa"/>
          </w:tcPr>
          <w:p w14:paraId="075DF1AF" w14:textId="77777777" w:rsidR="00944A91" w:rsidRPr="00FD052F" w:rsidRDefault="00944A91" w:rsidP="00FF0686">
            <w:pPr>
              <w:rPr>
                <w:rFonts w:asciiTheme="minorHAnsi" w:hAnsiTheme="minorHAnsi" w:cstheme="minorHAnsi"/>
                <w:color w:val="000000"/>
                <w:sz w:val="15"/>
                <w:szCs w:val="15"/>
              </w:rPr>
            </w:pPr>
            <w:r>
              <w:rPr>
                <w:rFonts w:asciiTheme="minorHAnsi" w:hAnsiTheme="minorHAnsi" w:cstheme="minorHAnsi"/>
                <w:color w:val="000000"/>
                <w:sz w:val="15"/>
                <w:szCs w:val="15"/>
              </w:rPr>
              <w:t>Oracle will be used as the Database</w:t>
            </w:r>
          </w:p>
          <w:p w14:paraId="3A0D7268" w14:textId="77777777" w:rsidR="00944A91" w:rsidRPr="00FD052F" w:rsidRDefault="00944A91" w:rsidP="00FF0686">
            <w:pPr>
              <w:rPr>
                <w:rFonts w:asciiTheme="minorHAnsi" w:hAnsiTheme="minorHAnsi" w:cstheme="minorHAnsi"/>
                <w:color w:val="000000"/>
                <w:sz w:val="15"/>
                <w:szCs w:val="15"/>
              </w:rPr>
            </w:pPr>
          </w:p>
        </w:tc>
      </w:tr>
      <w:tr w:rsidR="00944A91" w:rsidRPr="00FD052F" w14:paraId="44564D0C" w14:textId="77777777" w:rsidTr="001C2991">
        <w:trPr>
          <w:jc w:val="center"/>
        </w:trPr>
        <w:tc>
          <w:tcPr>
            <w:tcW w:w="1696" w:type="dxa"/>
          </w:tcPr>
          <w:p w14:paraId="16629E44"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Data Ingestion, processing</w:t>
            </w:r>
          </w:p>
        </w:tc>
        <w:tc>
          <w:tcPr>
            <w:tcW w:w="2246" w:type="dxa"/>
          </w:tcPr>
          <w:p w14:paraId="605E5F75" w14:textId="1DA30EFC" w:rsidR="00944A91" w:rsidRPr="00436CF4" w:rsidRDefault="00944A91" w:rsidP="00FF0686">
            <w:pPr>
              <w:rPr>
                <w:rFonts w:asciiTheme="minorHAnsi" w:hAnsiTheme="minorHAnsi" w:cstheme="minorHAnsi"/>
                <w:color w:val="000000"/>
                <w:sz w:val="15"/>
                <w:szCs w:val="15"/>
              </w:rPr>
            </w:pPr>
            <w:r w:rsidRPr="00436CF4">
              <w:rPr>
                <w:rFonts w:asciiTheme="minorHAnsi" w:hAnsiTheme="minorHAnsi" w:cstheme="minorHAnsi"/>
                <w:color w:val="000000"/>
                <w:sz w:val="15"/>
                <w:szCs w:val="15"/>
              </w:rPr>
              <w:t>Informatica</w:t>
            </w:r>
          </w:p>
        </w:tc>
        <w:tc>
          <w:tcPr>
            <w:tcW w:w="1241" w:type="dxa"/>
          </w:tcPr>
          <w:p w14:paraId="1F80F3A8" w14:textId="77777777" w:rsidR="00944A91" w:rsidRPr="00FD052F" w:rsidRDefault="00944A91" w:rsidP="00FF0686">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Informatica</w:t>
            </w:r>
            <w:r>
              <w:rPr>
                <w:rFonts w:asciiTheme="minorHAnsi" w:hAnsiTheme="minorHAnsi" w:cstheme="minorHAnsi"/>
                <w:b/>
                <w:bCs/>
                <w:color w:val="000000"/>
                <w:sz w:val="15"/>
                <w:szCs w:val="15"/>
              </w:rPr>
              <w:t xml:space="preserve"> 9.6</w:t>
            </w:r>
          </w:p>
        </w:tc>
        <w:tc>
          <w:tcPr>
            <w:tcW w:w="4456" w:type="dxa"/>
          </w:tcPr>
          <w:p w14:paraId="311039F1" w14:textId="77777777" w:rsidR="00944A91" w:rsidRPr="00FD052F" w:rsidRDefault="00944A91" w:rsidP="00FF0686">
            <w:pPr>
              <w:rPr>
                <w:rFonts w:asciiTheme="minorHAnsi" w:hAnsiTheme="minorHAnsi" w:cstheme="minorHAnsi"/>
                <w:color w:val="000000"/>
                <w:sz w:val="15"/>
                <w:szCs w:val="15"/>
              </w:rPr>
            </w:pPr>
            <w:r>
              <w:rPr>
                <w:rFonts w:asciiTheme="minorHAnsi" w:hAnsiTheme="minorHAnsi" w:cstheme="minorHAnsi"/>
                <w:color w:val="000000"/>
                <w:sz w:val="15"/>
                <w:szCs w:val="15"/>
              </w:rPr>
              <w:t>Existing tool in NSE that can be reused</w:t>
            </w:r>
          </w:p>
          <w:p w14:paraId="568B9815" w14:textId="77777777" w:rsidR="00944A91" w:rsidRPr="00FD052F" w:rsidRDefault="00944A91" w:rsidP="00FF0686">
            <w:pPr>
              <w:rPr>
                <w:rFonts w:asciiTheme="minorHAnsi" w:hAnsiTheme="minorHAnsi" w:cstheme="minorHAnsi"/>
                <w:color w:val="000000"/>
                <w:sz w:val="15"/>
                <w:szCs w:val="15"/>
              </w:rPr>
            </w:pPr>
          </w:p>
        </w:tc>
      </w:tr>
      <w:tr w:rsidR="00944A91" w:rsidRPr="00FD052F" w14:paraId="1084B428" w14:textId="77777777" w:rsidTr="001C2991">
        <w:trPr>
          <w:jc w:val="center"/>
        </w:trPr>
        <w:tc>
          <w:tcPr>
            <w:tcW w:w="1696" w:type="dxa"/>
          </w:tcPr>
          <w:p w14:paraId="3DD6A305"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Data Security</w:t>
            </w:r>
          </w:p>
        </w:tc>
        <w:tc>
          <w:tcPr>
            <w:tcW w:w="2246" w:type="dxa"/>
          </w:tcPr>
          <w:p w14:paraId="6E38D29A" w14:textId="163F1B5C" w:rsidR="00944A91" w:rsidRPr="00436CF4" w:rsidRDefault="00944A91" w:rsidP="00FF0686">
            <w:pPr>
              <w:rPr>
                <w:rFonts w:asciiTheme="minorHAnsi" w:hAnsiTheme="minorHAnsi" w:cstheme="minorHAnsi"/>
                <w:color w:val="000000"/>
                <w:sz w:val="15"/>
                <w:szCs w:val="15"/>
              </w:rPr>
            </w:pPr>
            <w:r w:rsidRPr="00436CF4">
              <w:rPr>
                <w:rFonts w:asciiTheme="minorHAnsi" w:hAnsiTheme="minorHAnsi" w:cstheme="minorHAnsi"/>
                <w:color w:val="000000"/>
                <w:sz w:val="15"/>
                <w:szCs w:val="15"/>
              </w:rPr>
              <w:t>Vormetric</w:t>
            </w:r>
          </w:p>
        </w:tc>
        <w:tc>
          <w:tcPr>
            <w:tcW w:w="1241" w:type="dxa"/>
          </w:tcPr>
          <w:p w14:paraId="14F44B58" w14:textId="77777777" w:rsidR="00944A91" w:rsidRPr="00FD052F" w:rsidRDefault="00944A91" w:rsidP="00FF0686">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Vormetric</w:t>
            </w:r>
          </w:p>
        </w:tc>
        <w:tc>
          <w:tcPr>
            <w:tcW w:w="4456" w:type="dxa"/>
          </w:tcPr>
          <w:p w14:paraId="7AFB29EF" w14:textId="77777777" w:rsidR="00944A91" w:rsidRPr="00FD052F" w:rsidRDefault="00944A91" w:rsidP="00FF0686">
            <w:pPr>
              <w:rPr>
                <w:rFonts w:asciiTheme="minorHAnsi" w:hAnsiTheme="minorHAnsi" w:cstheme="minorHAnsi"/>
                <w:color w:val="000000"/>
                <w:sz w:val="15"/>
                <w:szCs w:val="15"/>
              </w:rPr>
            </w:pPr>
            <w:r>
              <w:rPr>
                <w:rFonts w:asciiTheme="minorHAnsi" w:hAnsiTheme="minorHAnsi" w:cstheme="minorHAnsi"/>
                <w:color w:val="000000"/>
                <w:sz w:val="15"/>
                <w:szCs w:val="15"/>
              </w:rPr>
              <w:t>Existing tool in NSE that can be reused</w:t>
            </w:r>
          </w:p>
        </w:tc>
      </w:tr>
      <w:tr w:rsidR="00944A91" w:rsidRPr="00FD052F" w14:paraId="18EFA36F" w14:textId="77777777" w:rsidTr="001C2991">
        <w:trPr>
          <w:jc w:val="center"/>
        </w:trPr>
        <w:tc>
          <w:tcPr>
            <w:tcW w:w="1696" w:type="dxa"/>
          </w:tcPr>
          <w:p w14:paraId="4E001F99"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Datawarehouse</w:t>
            </w:r>
          </w:p>
        </w:tc>
        <w:tc>
          <w:tcPr>
            <w:tcW w:w="2246" w:type="dxa"/>
          </w:tcPr>
          <w:p w14:paraId="75C90BD7" w14:textId="19699836" w:rsidR="00944A91" w:rsidRPr="00436CF4" w:rsidRDefault="00944A91" w:rsidP="00FF0686">
            <w:pPr>
              <w:rPr>
                <w:rFonts w:asciiTheme="minorHAnsi" w:hAnsiTheme="minorHAnsi" w:cstheme="minorHAnsi"/>
                <w:color w:val="000000"/>
                <w:sz w:val="15"/>
                <w:szCs w:val="15"/>
              </w:rPr>
            </w:pPr>
            <w:r w:rsidRPr="00436CF4">
              <w:rPr>
                <w:rFonts w:asciiTheme="minorHAnsi" w:hAnsiTheme="minorHAnsi" w:cstheme="minorHAnsi"/>
                <w:color w:val="000000"/>
                <w:sz w:val="15"/>
                <w:szCs w:val="15"/>
              </w:rPr>
              <w:t>Greenplum</w:t>
            </w:r>
          </w:p>
        </w:tc>
        <w:tc>
          <w:tcPr>
            <w:tcW w:w="1241" w:type="dxa"/>
          </w:tcPr>
          <w:p w14:paraId="3CD84073" w14:textId="77777777" w:rsidR="00944A91" w:rsidRPr="00FD052F" w:rsidRDefault="00944A91" w:rsidP="00FF0686">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Greenplum</w:t>
            </w:r>
            <w:r>
              <w:rPr>
                <w:rFonts w:asciiTheme="minorHAnsi" w:hAnsiTheme="minorHAnsi" w:cstheme="minorHAnsi"/>
                <w:b/>
                <w:bCs/>
                <w:color w:val="000000"/>
                <w:sz w:val="15"/>
                <w:szCs w:val="15"/>
              </w:rPr>
              <w:t xml:space="preserve"> 6.9</w:t>
            </w:r>
          </w:p>
        </w:tc>
        <w:tc>
          <w:tcPr>
            <w:tcW w:w="4456" w:type="dxa"/>
          </w:tcPr>
          <w:p w14:paraId="4F2D53AB" w14:textId="77777777" w:rsidR="00944A91" w:rsidRPr="00FD052F" w:rsidRDefault="00944A91" w:rsidP="00FF0686">
            <w:pPr>
              <w:rPr>
                <w:rFonts w:asciiTheme="minorHAnsi" w:hAnsiTheme="minorHAnsi" w:cstheme="minorHAnsi"/>
                <w:color w:val="000000"/>
                <w:sz w:val="15"/>
                <w:szCs w:val="15"/>
              </w:rPr>
            </w:pPr>
            <w:r>
              <w:rPr>
                <w:rFonts w:asciiTheme="minorHAnsi" w:hAnsiTheme="minorHAnsi" w:cstheme="minorHAnsi"/>
                <w:color w:val="000000"/>
                <w:sz w:val="15"/>
                <w:szCs w:val="15"/>
              </w:rPr>
              <w:t>Existing tool in NSE that can be reused</w:t>
            </w:r>
          </w:p>
        </w:tc>
      </w:tr>
      <w:tr w:rsidR="00944A91" w:rsidRPr="00FD052F" w14:paraId="18C3688F" w14:textId="77777777" w:rsidTr="001C2991">
        <w:trPr>
          <w:jc w:val="center"/>
        </w:trPr>
        <w:tc>
          <w:tcPr>
            <w:tcW w:w="1696" w:type="dxa"/>
          </w:tcPr>
          <w:p w14:paraId="36AF05D5"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BPM</w:t>
            </w:r>
          </w:p>
        </w:tc>
        <w:tc>
          <w:tcPr>
            <w:tcW w:w="2246" w:type="dxa"/>
          </w:tcPr>
          <w:p w14:paraId="737F9B63" w14:textId="59E1C88D" w:rsidR="00944A91" w:rsidRPr="00436CF4" w:rsidRDefault="00944A91" w:rsidP="00FF0686">
            <w:pPr>
              <w:rPr>
                <w:rFonts w:asciiTheme="minorHAnsi" w:hAnsiTheme="minorHAnsi" w:cstheme="minorHAnsi"/>
                <w:color w:val="000000"/>
                <w:sz w:val="15"/>
                <w:szCs w:val="15"/>
              </w:rPr>
            </w:pPr>
            <w:r w:rsidRPr="00436CF4">
              <w:rPr>
                <w:rFonts w:asciiTheme="minorHAnsi" w:hAnsiTheme="minorHAnsi" w:cstheme="minorHAnsi"/>
                <w:color w:val="000000"/>
                <w:sz w:val="15"/>
                <w:szCs w:val="15"/>
              </w:rPr>
              <w:t>jBPM, ServiceNow</w:t>
            </w:r>
          </w:p>
        </w:tc>
        <w:tc>
          <w:tcPr>
            <w:tcW w:w="1241" w:type="dxa"/>
          </w:tcPr>
          <w:p w14:paraId="01790B19" w14:textId="77777777" w:rsidR="00944A91" w:rsidRPr="00FD052F" w:rsidRDefault="00944A91" w:rsidP="00FF0686">
            <w:pPr>
              <w:rPr>
                <w:rFonts w:asciiTheme="minorHAnsi" w:hAnsiTheme="minorHAnsi" w:cstheme="minorHAnsi"/>
                <w:b/>
                <w:bCs/>
                <w:color w:val="000000"/>
                <w:sz w:val="15"/>
                <w:szCs w:val="15"/>
              </w:rPr>
            </w:pPr>
            <w:r>
              <w:rPr>
                <w:rFonts w:asciiTheme="minorHAnsi" w:hAnsiTheme="minorHAnsi" w:cstheme="minorHAnsi"/>
                <w:b/>
                <w:bCs/>
                <w:color w:val="000000"/>
                <w:sz w:val="15"/>
                <w:szCs w:val="15"/>
              </w:rPr>
              <w:t>jBPM 7.40.0</w:t>
            </w:r>
          </w:p>
        </w:tc>
        <w:tc>
          <w:tcPr>
            <w:tcW w:w="4456" w:type="dxa"/>
          </w:tcPr>
          <w:p w14:paraId="1BAB6160" w14:textId="77777777" w:rsidR="00944A91" w:rsidRPr="00FD052F" w:rsidRDefault="00944A91" w:rsidP="00FF0686">
            <w:pPr>
              <w:rPr>
                <w:rFonts w:asciiTheme="minorHAnsi" w:hAnsiTheme="minorHAnsi" w:cstheme="minorHAnsi"/>
                <w:color w:val="000000"/>
                <w:sz w:val="15"/>
                <w:szCs w:val="15"/>
              </w:rPr>
            </w:pPr>
            <w:r>
              <w:rPr>
                <w:rFonts w:asciiTheme="minorHAnsi" w:hAnsiTheme="minorHAnsi" w:cstheme="minorHAnsi"/>
                <w:color w:val="000000"/>
                <w:sz w:val="15"/>
                <w:szCs w:val="15"/>
              </w:rPr>
              <w:t>Open Source BPM engine. Parivartan does not have many workflow use cases. Open source jBPM comes with Eclipse based editor and visual workflow designer</w:t>
            </w:r>
          </w:p>
        </w:tc>
      </w:tr>
      <w:tr w:rsidR="00944A91" w:rsidRPr="00FD052F" w14:paraId="641F7C51" w14:textId="77777777" w:rsidTr="001C2991">
        <w:trPr>
          <w:jc w:val="center"/>
        </w:trPr>
        <w:tc>
          <w:tcPr>
            <w:tcW w:w="1696" w:type="dxa"/>
          </w:tcPr>
          <w:p w14:paraId="6368C431"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Rules</w:t>
            </w:r>
          </w:p>
        </w:tc>
        <w:tc>
          <w:tcPr>
            <w:tcW w:w="2246" w:type="dxa"/>
          </w:tcPr>
          <w:p w14:paraId="453B790C" w14:textId="3C6F4B76" w:rsidR="00944A91" w:rsidRPr="00436CF4" w:rsidRDefault="00436CF4" w:rsidP="00FF0686">
            <w:pPr>
              <w:rPr>
                <w:rFonts w:asciiTheme="minorHAnsi" w:hAnsiTheme="minorHAnsi" w:cstheme="minorHAnsi"/>
                <w:color w:val="000000"/>
                <w:sz w:val="15"/>
                <w:szCs w:val="15"/>
              </w:rPr>
            </w:pPr>
            <w:r w:rsidRPr="00436CF4">
              <w:rPr>
                <w:rFonts w:asciiTheme="minorHAnsi" w:hAnsiTheme="minorHAnsi" w:cstheme="minorHAnsi"/>
                <w:color w:val="000000"/>
                <w:sz w:val="15"/>
                <w:szCs w:val="15"/>
              </w:rPr>
              <w:t>Drools, JRules</w:t>
            </w:r>
          </w:p>
        </w:tc>
        <w:tc>
          <w:tcPr>
            <w:tcW w:w="1241" w:type="dxa"/>
          </w:tcPr>
          <w:p w14:paraId="159F94C2" w14:textId="77777777" w:rsidR="00944A91" w:rsidRPr="00FD052F" w:rsidRDefault="00944A91" w:rsidP="00FF0686">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Drools</w:t>
            </w:r>
            <w:r>
              <w:rPr>
                <w:rFonts w:asciiTheme="minorHAnsi" w:hAnsiTheme="minorHAnsi" w:cstheme="minorHAnsi"/>
                <w:b/>
                <w:bCs/>
                <w:color w:val="000000"/>
                <w:sz w:val="15"/>
                <w:szCs w:val="15"/>
              </w:rPr>
              <w:t xml:space="preserve"> 7.40.0</w:t>
            </w:r>
          </w:p>
        </w:tc>
        <w:tc>
          <w:tcPr>
            <w:tcW w:w="4456" w:type="dxa"/>
          </w:tcPr>
          <w:p w14:paraId="261A9053" w14:textId="77777777" w:rsidR="00944A91" w:rsidRPr="00FD052F" w:rsidRDefault="00944A91" w:rsidP="00FF0686">
            <w:pPr>
              <w:rPr>
                <w:rFonts w:asciiTheme="minorHAnsi" w:hAnsiTheme="minorHAnsi" w:cstheme="minorHAnsi"/>
                <w:color w:val="000000"/>
                <w:sz w:val="15"/>
                <w:szCs w:val="15"/>
              </w:rPr>
            </w:pPr>
            <w:r>
              <w:rPr>
                <w:rFonts w:asciiTheme="minorHAnsi" w:hAnsiTheme="minorHAnsi" w:cstheme="minorHAnsi"/>
                <w:color w:val="000000"/>
                <w:sz w:val="15"/>
                <w:szCs w:val="15"/>
              </w:rPr>
              <w:t>Lightweight Open Source Rule Engine with fast response</w:t>
            </w:r>
          </w:p>
        </w:tc>
      </w:tr>
      <w:tr w:rsidR="00944A91" w:rsidRPr="00FD052F" w14:paraId="05152B1D" w14:textId="77777777" w:rsidTr="001C2991">
        <w:trPr>
          <w:jc w:val="center"/>
        </w:trPr>
        <w:tc>
          <w:tcPr>
            <w:tcW w:w="1696" w:type="dxa"/>
          </w:tcPr>
          <w:p w14:paraId="2B765519"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Document Management System</w:t>
            </w:r>
          </w:p>
        </w:tc>
        <w:tc>
          <w:tcPr>
            <w:tcW w:w="2246" w:type="dxa"/>
          </w:tcPr>
          <w:p w14:paraId="75AB7353" w14:textId="48C5EAEC" w:rsidR="00944A91" w:rsidRPr="00436CF4" w:rsidRDefault="00436CF4" w:rsidP="00FF0686">
            <w:pPr>
              <w:rPr>
                <w:rFonts w:asciiTheme="minorHAnsi" w:hAnsiTheme="minorHAnsi" w:cstheme="minorHAnsi"/>
                <w:color w:val="000000"/>
                <w:sz w:val="15"/>
                <w:szCs w:val="15"/>
              </w:rPr>
            </w:pPr>
            <w:r w:rsidRPr="00436CF4">
              <w:rPr>
                <w:rFonts w:asciiTheme="minorHAnsi" w:hAnsiTheme="minorHAnsi" w:cstheme="minorHAnsi"/>
                <w:color w:val="000000"/>
                <w:sz w:val="15"/>
                <w:szCs w:val="15"/>
              </w:rPr>
              <w:t>OmniDocs, ServoDocs</w:t>
            </w:r>
          </w:p>
        </w:tc>
        <w:tc>
          <w:tcPr>
            <w:tcW w:w="1241" w:type="dxa"/>
          </w:tcPr>
          <w:p w14:paraId="4D742FC9" w14:textId="77777777" w:rsidR="00944A91" w:rsidRPr="00FD052F" w:rsidRDefault="00944A91" w:rsidP="00FF0686">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Newgen</w:t>
            </w:r>
            <w:r>
              <w:rPr>
                <w:rFonts w:asciiTheme="minorHAnsi" w:hAnsiTheme="minorHAnsi" w:cstheme="minorHAnsi"/>
                <w:b/>
                <w:bCs/>
                <w:color w:val="000000"/>
                <w:sz w:val="15"/>
                <w:szCs w:val="15"/>
              </w:rPr>
              <w:t xml:space="preserve"> Omnidocs 10.0</w:t>
            </w:r>
          </w:p>
        </w:tc>
        <w:tc>
          <w:tcPr>
            <w:tcW w:w="4456" w:type="dxa"/>
          </w:tcPr>
          <w:p w14:paraId="7D5A1CF0" w14:textId="77777777" w:rsidR="00944A91" w:rsidRPr="00FD052F" w:rsidRDefault="00944A91" w:rsidP="00FF0686">
            <w:pPr>
              <w:rPr>
                <w:rFonts w:asciiTheme="minorHAnsi" w:hAnsiTheme="minorHAnsi" w:cstheme="minorHAnsi"/>
                <w:color w:val="000000"/>
                <w:sz w:val="15"/>
                <w:szCs w:val="15"/>
              </w:rPr>
            </w:pPr>
            <w:r>
              <w:rPr>
                <w:rFonts w:asciiTheme="minorHAnsi" w:hAnsiTheme="minorHAnsi" w:cstheme="minorHAnsi"/>
                <w:color w:val="000000"/>
                <w:sz w:val="15"/>
                <w:szCs w:val="15"/>
              </w:rPr>
              <w:t>Advanced features and capabilities like OCR</w:t>
            </w:r>
          </w:p>
        </w:tc>
      </w:tr>
      <w:tr w:rsidR="0097163D" w:rsidRPr="00FD052F" w14:paraId="1EA4021A" w14:textId="77777777" w:rsidTr="001C2991">
        <w:trPr>
          <w:jc w:val="center"/>
        </w:trPr>
        <w:tc>
          <w:tcPr>
            <w:tcW w:w="1696" w:type="dxa"/>
          </w:tcPr>
          <w:p w14:paraId="1BEB1E60" w14:textId="6997EBBC" w:rsidR="0097163D" w:rsidRPr="00FD052F" w:rsidRDefault="0097163D" w:rsidP="00FF0686">
            <w:pPr>
              <w:rPr>
                <w:rFonts w:asciiTheme="minorHAnsi" w:hAnsiTheme="minorHAnsi" w:cstheme="minorHAnsi"/>
                <w:color w:val="000000"/>
                <w:sz w:val="15"/>
                <w:szCs w:val="15"/>
              </w:rPr>
            </w:pPr>
            <w:r>
              <w:rPr>
                <w:rFonts w:asciiTheme="minorHAnsi" w:hAnsiTheme="minorHAnsi" w:cstheme="minorHAnsi"/>
                <w:color w:val="000000"/>
                <w:sz w:val="15"/>
                <w:szCs w:val="15"/>
              </w:rPr>
              <w:t>File Transfer Gateway</w:t>
            </w:r>
          </w:p>
        </w:tc>
        <w:tc>
          <w:tcPr>
            <w:tcW w:w="2246" w:type="dxa"/>
          </w:tcPr>
          <w:p w14:paraId="25F9062B" w14:textId="207E9A54" w:rsidR="0097163D" w:rsidRPr="00436CF4" w:rsidRDefault="0097163D" w:rsidP="00FF0686">
            <w:pPr>
              <w:rPr>
                <w:rFonts w:asciiTheme="minorHAnsi" w:hAnsiTheme="minorHAnsi" w:cstheme="minorHAnsi"/>
                <w:color w:val="000000"/>
                <w:sz w:val="15"/>
                <w:szCs w:val="15"/>
              </w:rPr>
            </w:pPr>
            <w:r>
              <w:rPr>
                <w:rFonts w:asciiTheme="minorHAnsi" w:hAnsiTheme="minorHAnsi" w:cstheme="minorHAnsi"/>
                <w:color w:val="000000"/>
                <w:sz w:val="15"/>
                <w:szCs w:val="15"/>
              </w:rPr>
              <w:t>Axway, IBM Sterling</w:t>
            </w:r>
          </w:p>
        </w:tc>
        <w:tc>
          <w:tcPr>
            <w:tcW w:w="1241" w:type="dxa"/>
          </w:tcPr>
          <w:p w14:paraId="5D6E74ED" w14:textId="13D6B4E5" w:rsidR="0097163D" w:rsidRPr="00FD052F" w:rsidRDefault="0097163D" w:rsidP="00FF0686">
            <w:pPr>
              <w:rPr>
                <w:rFonts w:asciiTheme="minorHAnsi" w:hAnsiTheme="minorHAnsi" w:cstheme="minorHAnsi"/>
                <w:b/>
                <w:bCs/>
                <w:color w:val="000000"/>
                <w:sz w:val="15"/>
                <w:szCs w:val="15"/>
              </w:rPr>
            </w:pPr>
            <w:r>
              <w:rPr>
                <w:rFonts w:asciiTheme="minorHAnsi" w:hAnsiTheme="minorHAnsi" w:cstheme="minorHAnsi"/>
                <w:b/>
                <w:bCs/>
                <w:color w:val="000000"/>
                <w:sz w:val="15"/>
                <w:szCs w:val="15"/>
              </w:rPr>
              <w:t>IBM Sterling File Gateway v6.0</w:t>
            </w:r>
          </w:p>
        </w:tc>
        <w:tc>
          <w:tcPr>
            <w:tcW w:w="4456" w:type="dxa"/>
          </w:tcPr>
          <w:p w14:paraId="71888D5C" w14:textId="14813D3B" w:rsidR="0097163D" w:rsidRDefault="0097163D" w:rsidP="00FF0686">
            <w:pPr>
              <w:rPr>
                <w:rFonts w:asciiTheme="minorHAnsi" w:hAnsiTheme="minorHAnsi" w:cstheme="minorHAnsi"/>
                <w:color w:val="000000"/>
                <w:sz w:val="15"/>
                <w:szCs w:val="15"/>
              </w:rPr>
            </w:pPr>
            <w:r>
              <w:rPr>
                <w:rFonts w:asciiTheme="minorHAnsi" w:hAnsiTheme="minorHAnsi" w:cstheme="minorHAnsi"/>
                <w:color w:val="000000"/>
                <w:sz w:val="15"/>
                <w:szCs w:val="15"/>
              </w:rPr>
              <w:t>Better adherence to regulatory compliance, better change management</w:t>
            </w:r>
          </w:p>
        </w:tc>
      </w:tr>
      <w:tr w:rsidR="00944A91" w:rsidRPr="00FD052F" w14:paraId="707EEF2B" w14:textId="77777777" w:rsidTr="001C2991">
        <w:trPr>
          <w:jc w:val="center"/>
        </w:trPr>
        <w:tc>
          <w:tcPr>
            <w:tcW w:w="1696" w:type="dxa"/>
          </w:tcPr>
          <w:p w14:paraId="2C3568C6"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Reporting</w:t>
            </w:r>
          </w:p>
        </w:tc>
        <w:tc>
          <w:tcPr>
            <w:tcW w:w="2246" w:type="dxa"/>
          </w:tcPr>
          <w:p w14:paraId="180136F5"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Jasper Reports, Eclipse BIRT, Tableau</w:t>
            </w:r>
          </w:p>
        </w:tc>
        <w:tc>
          <w:tcPr>
            <w:tcW w:w="1241" w:type="dxa"/>
          </w:tcPr>
          <w:p w14:paraId="01A6079F" w14:textId="77777777" w:rsidR="00944A91" w:rsidRPr="00862EFC" w:rsidRDefault="00944A91" w:rsidP="00FF0686">
            <w:pPr>
              <w:rPr>
                <w:rFonts w:asciiTheme="minorHAnsi" w:hAnsiTheme="minorHAnsi" w:cstheme="minorHAnsi"/>
                <w:b/>
                <w:bCs/>
                <w:color w:val="000000"/>
                <w:sz w:val="15"/>
                <w:szCs w:val="15"/>
              </w:rPr>
            </w:pPr>
            <w:r w:rsidRPr="00FD052F">
              <w:rPr>
                <w:rFonts w:asciiTheme="minorHAnsi" w:hAnsiTheme="minorHAnsi" w:cstheme="minorHAnsi"/>
                <w:b/>
                <w:bCs/>
                <w:color w:val="000000"/>
                <w:sz w:val="15"/>
                <w:szCs w:val="15"/>
              </w:rPr>
              <w:t>Tableau</w:t>
            </w:r>
            <w:r>
              <w:rPr>
                <w:rFonts w:asciiTheme="minorHAnsi" w:hAnsiTheme="minorHAnsi" w:cstheme="minorHAnsi"/>
                <w:b/>
                <w:bCs/>
                <w:color w:val="000000"/>
                <w:sz w:val="15"/>
                <w:szCs w:val="15"/>
              </w:rPr>
              <w:t xml:space="preserve"> </w:t>
            </w:r>
            <w:r w:rsidRPr="00862EFC">
              <w:rPr>
                <w:rFonts w:asciiTheme="minorHAnsi" w:hAnsiTheme="minorHAnsi" w:cstheme="minorHAnsi"/>
                <w:b/>
                <w:bCs/>
                <w:color w:val="000000"/>
                <w:sz w:val="15"/>
                <w:szCs w:val="15"/>
              </w:rPr>
              <w:t>2020.1</w:t>
            </w:r>
          </w:p>
          <w:p w14:paraId="597F19D7" w14:textId="77777777" w:rsidR="00944A91" w:rsidRPr="00FD052F" w:rsidRDefault="00944A91" w:rsidP="00FF0686">
            <w:pPr>
              <w:rPr>
                <w:rFonts w:asciiTheme="minorHAnsi" w:hAnsiTheme="minorHAnsi" w:cstheme="minorHAnsi"/>
                <w:b/>
                <w:bCs/>
                <w:color w:val="000000"/>
                <w:sz w:val="15"/>
                <w:szCs w:val="15"/>
              </w:rPr>
            </w:pPr>
          </w:p>
        </w:tc>
        <w:tc>
          <w:tcPr>
            <w:tcW w:w="4456" w:type="dxa"/>
          </w:tcPr>
          <w:p w14:paraId="7C0F42B4" w14:textId="77777777" w:rsidR="00944A91" w:rsidRPr="00FD052F" w:rsidRDefault="00944A91" w:rsidP="00FF0686">
            <w:pPr>
              <w:rPr>
                <w:rFonts w:asciiTheme="minorHAnsi" w:hAnsiTheme="minorHAnsi" w:cstheme="minorHAnsi"/>
                <w:color w:val="000000"/>
                <w:sz w:val="15"/>
                <w:szCs w:val="15"/>
              </w:rPr>
            </w:pPr>
            <w:r w:rsidRPr="00FD052F">
              <w:rPr>
                <w:rFonts w:asciiTheme="minorHAnsi" w:hAnsiTheme="minorHAnsi" w:cstheme="minorHAnsi"/>
                <w:color w:val="000000"/>
                <w:sz w:val="15"/>
                <w:szCs w:val="15"/>
              </w:rPr>
              <w:t>Tableau is currently used by NSE</w:t>
            </w:r>
            <w:r>
              <w:rPr>
                <w:rFonts w:asciiTheme="minorHAnsi" w:hAnsiTheme="minorHAnsi" w:cstheme="minorHAnsi"/>
                <w:color w:val="000000"/>
                <w:sz w:val="15"/>
                <w:szCs w:val="15"/>
              </w:rPr>
              <w:t xml:space="preserve"> and integrates to various data sources</w:t>
            </w:r>
          </w:p>
        </w:tc>
      </w:tr>
    </w:tbl>
    <w:p w14:paraId="45E1DC5A" w14:textId="7A2FF3B9" w:rsidR="007140F8" w:rsidRDefault="007140F8" w:rsidP="007140F8">
      <w:pPr>
        <w:rPr>
          <w:rFonts w:asciiTheme="minorHAnsi" w:hAnsiTheme="minorHAnsi" w:cstheme="minorHAnsi"/>
          <w:sz w:val="21"/>
          <w:szCs w:val="21"/>
        </w:rPr>
      </w:pPr>
    </w:p>
    <w:p w14:paraId="1CA5EBF5" w14:textId="5D2901BF" w:rsidR="00295B34" w:rsidRDefault="00295B34" w:rsidP="007140F8">
      <w:pPr>
        <w:rPr>
          <w:rFonts w:asciiTheme="minorHAnsi" w:hAnsiTheme="minorHAnsi" w:cstheme="minorHAnsi"/>
          <w:sz w:val="21"/>
          <w:szCs w:val="21"/>
        </w:rPr>
      </w:pPr>
      <w:r>
        <w:rPr>
          <w:rFonts w:asciiTheme="minorHAnsi" w:hAnsiTheme="minorHAnsi" w:cstheme="minorHAnsi"/>
          <w:sz w:val="21"/>
          <w:szCs w:val="21"/>
        </w:rPr>
        <w:t>** Java 11 will be java version used for code and all product dependencies.</w:t>
      </w:r>
    </w:p>
    <w:p w14:paraId="2E4B3F64" w14:textId="0A3937D8" w:rsidR="0037091E" w:rsidRPr="009664FA" w:rsidRDefault="0037091E" w:rsidP="009664FA">
      <w:pPr>
        <w:pStyle w:val="Heading4"/>
      </w:pPr>
      <w:r w:rsidRPr="009664FA">
        <w:t>Third Party Services</w:t>
      </w:r>
    </w:p>
    <w:tbl>
      <w:tblPr>
        <w:tblStyle w:val="WBPOTable"/>
        <w:tblW w:w="9639" w:type="dxa"/>
        <w:tblLook w:val="04A0" w:firstRow="1" w:lastRow="0" w:firstColumn="1" w:lastColumn="0" w:noHBand="0" w:noVBand="1"/>
      </w:tblPr>
      <w:tblGrid>
        <w:gridCol w:w="1677"/>
        <w:gridCol w:w="2208"/>
        <w:gridCol w:w="1424"/>
        <w:gridCol w:w="4330"/>
      </w:tblGrid>
      <w:tr w:rsidR="008F1FBA" w:rsidRPr="000332BE" w14:paraId="6A82330D" w14:textId="77777777" w:rsidTr="000332BE">
        <w:trPr>
          <w:cnfStyle w:val="100000000000" w:firstRow="1" w:lastRow="0" w:firstColumn="0" w:lastColumn="0" w:oddVBand="0" w:evenVBand="0" w:oddHBand="0" w:evenHBand="0" w:firstRowFirstColumn="0" w:firstRowLastColumn="0" w:lastRowFirstColumn="0" w:lastRowLastColumn="0"/>
        </w:trPr>
        <w:tc>
          <w:tcPr>
            <w:tcW w:w="1677" w:type="dxa"/>
            <w:hideMark/>
          </w:tcPr>
          <w:p w14:paraId="2280ABD5" w14:textId="77777777" w:rsidR="008F1FBA" w:rsidRPr="000332BE" w:rsidRDefault="008F1FBA" w:rsidP="008F1FBA">
            <w:pPr>
              <w:rPr>
                <w:rFonts w:asciiTheme="minorHAnsi" w:hAnsiTheme="minorHAnsi" w:cstheme="minorHAnsi"/>
                <w:color w:val="FFFFFF" w:themeColor="background1"/>
                <w:sz w:val="15"/>
                <w:szCs w:val="15"/>
              </w:rPr>
            </w:pPr>
            <w:r w:rsidRPr="000332BE">
              <w:rPr>
                <w:rFonts w:asciiTheme="minorHAnsi" w:hAnsiTheme="minorHAnsi" w:cstheme="minorHAnsi"/>
                <w:color w:val="FFFFFF" w:themeColor="background1"/>
                <w:sz w:val="15"/>
                <w:szCs w:val="15"/>
              </w:rPr>
              <w:br/>
              <w:t>Area</w:t>
            </w:r>
          </w:p>
        </w:tc>
        <w:tc>
          <w:tcPr>
            <w:tcW w:w="2208" w:type="dxa"/>
            <w:hideMark/>
          </w:tcPr>
          <w:p w14:paraId="3D4CCD71" w14:textId="77777777" w:rsidR="008F1FBA" w:rsidRPr="000332BE" w:rsidRDefault="008F1FBA" w:rsidP="008F1FBA">
            <w:pPr>
              <w:rPr>
                <w:rFonts w:asciiTheme="minorHAnsi" w:hAnsiTheme="minorHAnsi" w:cstheme="minorHAnsi"/>
                <w:color w:val="FFFFFF" w:themeColor="background1"/>
                <w:sz w:val="15"/>
                <w:szCs w:val="15"/>
              </w:rPr>
            </w:pPr>
            <w:r w:rsidRPr="000332BE">
              <w:rPr>
                <w:rFonts w:asciiTheme="minorHAnsi" w:hAnsiTheme="minorHAnsi" w:cstheme="minorHAnsi"/>
                <w:color w:val="FFFFFF" w:themeColor="background1"/>
                <w:sz w:val="15"/>
                <w:szCs w:val="15"/>
              </w:rPr>
              <w:t>Options Discussed</w:t>
            </w:r>
          </w:p>
        </w:tc>
        <w:tc>
          <w:tcPr>
            <w:tcW w:w="1424" w:type="dxa"/>
            <w:hideMark/>
          </w:tcPr>
          <w:p w14:paraId="46723155" w14:textId="77777777" w:rsidR="008F1FBA" w:rsidRPr="000332BE" w:rsidRDefault="008F1FBA" w:rsidP="008F1FBA">
            <w:pPr>
              <w:rPr>
                <w:rFonts w:asciiTheme="minorHAnsi" w:hAnsiTheme="minorHAnsi" w:cstheme="minorHAnsi"/>
                <w:color w:val="FFFFFF" w:themeColor="background1"/>
                <w:sz w:val="15"/>
                <w:szCs w:val="15"/>
              </w:rPr>
            </w:pPr>
            <w:r w:rsidRPr="000332BE">
              <w:rPr>
                <w:rFonts w:asciiTheme="minorHAnsi" w:hAnsiTheme="minorHAnsi" w:cstheme="minorHAnsi"/>
                <w:color w:val="FFFFFF" w:themeColor="background1"/>
                <w:sz w:val="15"/>
                <w:szCs w:val="15"/>
              </w:rPr>
              <w:t>Decision</w:t>
            </w:r>
          </w:p>
        </w:tc>
        <w:tc>
          <w:tcPr>
            <w:tcW w:w="4330" w:type="dxa"/>
            <w:hideMark/>
          </w:tcPr>
          <w:p w14:paraId="25DB5615" w14:textId="77777777" w:rsidR="008F1FBA" w:rsidRPr="000332BE" w:rsidRDefault="008F1FBA" w:rsidP="008F1FBA">
            <w:pPr>
              <w:rPr>
                <w:rFonts w:asciiTheme="minorHAnsi" w:hAnsiTheme="minorHAnsi" w:cstheme="minorHAnsi"/>
                <w:color w:val="FFFFFF" w:themeColor="background1"/>
                <w:sz w:val="15"/>
                <w:szCs w:val="15"/>
              </w:rPr>
            </w:pPr>
            <w:r w:rsidRPr="000332BE">
              <w:rPr>
                <w:rFonts w:asciiTheme="minorHAnsi" w:hAnsiTheme="minorHAnsi" w:cstheme="minorHAnsi"/>
                <w:color w:val="FFFFFF" w:themeColor="background1"/>
                <w:sz w:val="15"/>
                <w:szCs w:val="15"/>
              </w:rPr>
              <w:t>Rationale</w:t>
            </w:r>
          </w:p>
        </w:tc>
      </w:tr>
      <w:tr w:rsidR="008F1FBA" w:rsidRPr="008F1FBA" w14:paraId="0D1F88FA" w14:textId="77777777" w:rsidTr="000332BE">
        <w:tc>
          <w:tcPr>
            <w:tcW w:w="1677" w:type="dxa"/>
            <w:hideMark/>
          </w:tcPr>
          <w:p w14:paraId="1FED683F" w14:textId="77777777" w:rsidR="008F1FBA" w:rsidRPr="008F1FBA" w:rsidRDefault="008F1FBA" w:rsidP="008F1FBA">
            <w:pPr>
              <w:rPr>
                <w:rFonts w:ascii="Calibri" w:hAnsi="Calibri"/>
                <w:sz w:val="16"/>
                <w:szCs w:val="16"/>
              </w:rPr>
            </w:pPr>
            <w:r w:rsidRPr="008F1FBA">
              <w:rPr>
                <w:rFonts w:ascii="Calibri" w:hAnsi="Calibri"/>
                <w:color w:val="000000"/>
                <w:sz w:val="16"/>
                <w:szCs w:val="16"/>
              </w:rPr>
              <w:t>SMS</w:t>
            </w:r>
          </w:p>
        </w:tc>
        <w:tc>
          <w:tcPr>
            <w:tcW w:w="2208" w:type="dxa"/>
            <w:hideMark/>
          </w:tcPr>
          <w:p w14:paraId="71C4E94A" w14:textId="77777777" w:rsidR="008F1FBA" w:rsidRPr="008F1FBA" w:rsidRDefault="008F1FBA" w:rsidP="008F1FBA">
            <w:pPr>
              <w:rPr>
                <w:rFonts w:ascii="Calibri" w:hAnsi="Calibri"/>
                <w:sz w:val="16"/>
                <w:szCs w:val="16"/>
              </w:rPr>
            </w:pPr>
            <w:r w:rsidRPr="008F1FBA">
              <w:rPr>
                <w:rFonts w:ascii="Calibri" w:hAnsi="Calibri"/>
                <w:color w:val="000000"/>
                <w:sz w:val="16"/>
                <w:szCs w:val="16"/>
              </w:rPr>
              <w:t>Infobip</w:t>
            </w:r>
          </w:p>
        </w:tc>
        <w:tc>
          <w:tcPr>
            <w:tcW w:w="1424" w:type="dxa"/>
            <w:hideMark/>
          </w:tcPr>
          <w:p w14:paraId="2A36A2C3" w14:textId="77777777" w:rsidR="008F1FBA" w:rsidRPr="008F1FBA" w:rsidRDefault="008F1FBA" w:rsidP="008F1FBA">
            <w:pPr>
              <w:rPr>
                <w:rFonts w:ascii="Calibri" w:hAnsi="Calibri"/>
                <w:sz w:val="16"/>
                <w:szCs w:val="16"/>
              </w:rPr>
            </w:pPr>
            <w:r w:rsidRPr="008F1FBA">
              <w:rPr>
                <w:rFonts w:ascii="Calibri" w:hAnsi="Calibri"/>
                <w:b/>
                <w:bCs/>
                <w:color w:val="000000"/>
                <w:sz w:val="16"/>
                <w:szCs w:val="16"/>
              </w:rPr>
              <w:t>Infobip</w:t>
            </w:r>
          </w:p>
        </w:tc>
        <w:tc>
          <w:tcPr>
            <w:tcW w:w="4330" w:type="dxa"/>
            <w:hideMark/>
          </w:tcPr>
          <w:p w14:paraId="0D0ED574" w14:textId="77777777" w:rsidR="008F1FBA" w:rsidRPr="008F1FBA" w:rsidRDefault="008F1FBA" w:rsidP="008F1FBA">
            <w:pPr>
              <w:rPr>
                <w:rFonts w:ascii="Calibri" w:hAnsi="Calibri"/>
                <w:sz w:val="16"/>
                <w:szCs w:val="16"/>
              </w:rPr>
            </w:pPr>
            <w:r w:rsidRPr="008F1FBA">
              <w:rPr>
                <w:rFonts w:ascii="Calibri" w:hAnsi="Calibri"/>
                <w:color w:val="000000"/>
                <w:sz w:val="16"/>
                <w:szCs w:val="16"/>
              </w:rPr>
              <w:t>Infobip SMS API is currently used in NSE</w:t>
            </w:r>
          </w:p>
        </w:tc>
      </w:tr>
      <w:tr w:rsidR="008F1FBA" w:rsidRPr="008F1FBA" w14:paraId="25DDB53B" w14:textId="77777777" w:rsidTr="000332BE">
        <w:tc>
          <w:tcPr>
            <w:tcW w:w="1677" w:type="dxa"/>
            <w:hideMark/>
          </w:tcPr>
          <w:p w14:paraId="0DD69D64" w14:textId="77777777" w:rsidR="008F1FBA" w:rsidRPr="008F1FBA" w:rsidRDefault="008F1FBA" w:rsidP="008F1FBA">
            <w:pPr>
              <w:rPr>
                <w:rFonts w:ascii="Calibri" w:hAnsi="Calibri"/>
                <w:sz w:val="16"/>
                <w:szCs w:val="16"/>
              </w:rPr>
            </w:pPr>
            <w:r w:rsidRPr="008F1FBA">
              <w:rPr>
                <w:rFonts w:ascii="Calibri" w:hAnsi="Calibri"/>
                <w:color w:val="000000"/>
                <w:sz w:val="16"/>
                <w:szCs w:val="16"/>
              </w:rPr>
              <w:t>Email</w:t>
            </w:r>
          </w:p>
        </w:tc>
        <w:tc>
          <w:tcPr>
            <w:tcW w:w="2208" w:type="dxa"/>
            <w:hideMark/>
          </w:tcPr>
          <w:p w14:paraId="7D60AC23" w14:textId="77777777" w:rsidR="008F1FBA" w:rsidRPr="008F1FBA" w:rsidRDefault="008F1FBA" w:rsidP="008F1FBA">
            <w:pPr>
              <w:rPr>
                <w:rFonts w:ascii="Calibri" w:hAnsi="Calibri"/>
                <w:sz w:val="16"/>
                <w:szCs w:val="16"/>
              </w:rPr>
            </w:pPr>
            <w:r w:rsidRPr="008F1FBA">
              <w:rPr>
                <w:rFonts w:ascii="Calibri" w:hAnsi="Calibri"/>
                <w:color w:val="000000"/>
                <w:sz w:val="16"/>
                <w:szCs w:val="16"/>
              </w:rPr>
              <w:t>Infobip</w:t>
            </w:r>
          </w:p>
        </w:tc>
        <w:tc>
          <w:tcPr>
            <w:tcW w:w="1424" w:type="dxa"/>
            <w:hideMark/>
          </w:tcPr>
          <w:p w14:paraId="00B8BE5E" w14:textId="77777777" w:rsidR="008F1FBA" w:rsidRPr="008F1FBA" w:rsidRDefault="008F1FBA" w:rsidP="008F1FBA">
            <w:pPr>
              <w:rPr>
                <w:rFonts w:ascii="Calibri" w:hAnsi="Calibri"/>
                <w:sz w:val="16"/>
                <w:szCs w:val="16"/>
              </w:rPr>
            </w:pPr>
            <w:r w:rsidRPr="008F1FBA">
              <w:rPr>
                <w:rFonts w:ascii="Calibri" w:hAnsi="Calibri"/>
                <w:b/>
                <w:bCs/>
                <w:color w:val="000000"/>
                <w:sz w:val="16"/>
                <w:szCs w:val="16"/>
              </w:rPr>
              <w:t>Infobip</w:t>
            </w:r>
          </w:p>
        </w:tc>
        <w:tc>
          <w:tcPr>
            <w:tcW w:w="4330" w:type="dxa"/>
            <w:hideMark/>
          </w:tcPr>
          <w:p w14:paraId="4A6BD52B" w14:textId="77777777" w:rsidR="008F1FBA" w:rsidRPr="008F1FBA" w:rsidRDefault="008F1FBA" w:rsidP="008F1FBA">
            <w:pPr>
              <w:rPr>
                <w:rFonts w:ascii="Calibri" w:hAnsi="Calibri"/>
                <w:sz w:val="16"/>
                <w:szCs w:val="16"/>
              </w:rPr>
            </w:pPr>
            <w:r w:rsidRPr="008F1FBA">
              <w:rPr>
                <w:rFonts w:ascii="Calibri" w:hAnsi="Calibri"/>
                <w:color w:val="000000"/>
                <w:sz w:val="16"/>
                <w:szCs w:val="16"/>
              </w:rPr>
              <w:t>Infobip EMail API is currently used in NSE</w:t>
            </w:r>
          </w:p>
        </w:tc>
      </w:tr>
      <w:tr w:rsidR="008F1FBA" w:rsidRPr="008F1FBA" w14:paraId="714C91C1" w14:textId="77777777" w:rsidTr="000332BE">
        <w:tc>
          <w:tcPr>
            <w:tcW w:w="1677" w:type="dxa"/>
            <w:hideMark/>
          </w:tcPr>
          <w:p w14:paraId="457E58DF" w14:textId="77777777" w:rsidR="008F1FBA" w:rsidRPr="008F1FBA" w:rsidRDefault="008F1FBA" w:rsidP="008F1FBA">
            <w:pPr>
              <w:rPr>
                <w:rFonts w:ascii="Calibri" w:hAnsi="Calibri"/>
                <w:sz w:val="16"/>
                <w:szCs w:val="16"/>
              </w:rPr>
            </w:pPr>
            <w:r w:rsidRPr="008F1FBA">
              <w:rPr>
                <w:rFonts w:ascii="Calibri" w:hAnsi="Calibri"/>
                <w:color w:val="000000"/>
                <w:sz w:val="16"/>
                <w:szCs w:val="16"/>
              </w:rPr>
              <w:t>Push Notification</w:t>
            </w:r>
          </w:p>
        </w:tc>
        <w:tc>
          <w:tcPr>
            <w:tcW w:w="2208" w:type="dxa"/>
            <w:hideMark/>
          </w:tcPr>
          <w:p w14:paraId="1B2444F2" w14:textId="77777777" w:rsidR="008F1FBA" w:rsidRPr="008F1FBA" w:rsidRDefault="008F1FBA" w:rsidP="008F1FBA">
            <w:pPr>
              <w:rPr>
                <w:rFonts w:ascii="Calibri" w:hAnsi="Calibri"/>
                <w:sz w:val="16"/>
                <w:szCs w:val="16"/>
              </w:rPr>
            </w:pPr>
            <w:r w:rsidRPr="008F1FBA">
              <w:rPr>
                <w:rFonts w:ascii="Calibri" w:hAnsi="Calibri"/>
                <w:color w:val="000000"/>
                <w:sz w:val="16"/>
                <w:szCs w:val="16"/>
              </w:rPr>
              <w:t>Infobip</w:t>
            </w:r>
          </w:p>
        </w:tc>
        <w:tc>
          <w:tcPr>
            <w:tcW w:w="1424" w:type="dxa"/>
            <w:hideMark/>
          </w:tcPr>
          <w:p w14:paraId="5975BAE6" w14:textId="77777777" w:rsidR="008F1FBA" w:rsidRPr="008F1FBA" w:rsidRDefault="008F1FBA" w:rsidP="008F1FBA">
            <w:pPr>
              <w:rPr>
                <w:rFonts w:ascii="Calibri" w:hAnsi="Calibri"/>
                <w:sz w:val="16"/>
                <w:szCs w:val="16"/>
              </w:rPr>
            </w:pPr>
            <w:r w:rsidRPr="008F1FBA">
              <w:rPr>
                <w:rFonts w:ascii="Calibri" w:hAnsi="Calibri"/>
                <w:b/>
                <w:bCs/>
                <w:color w:val="000000"/>
                <w:sz w:val="16"/>
                <w:szCs w:val="16"/>
              </w:rPr>
              <w:t>Infobip</w:t>
            </w:r>
          </w:p>
        </w:tc>
        <w:tc>
          <w:tcPr>
            <w:tcW w:w="4330" w:type="dxa"/>
            <w:hideMark/>
          </w:tcPr>
          <w:p w14:paraId="148FF23C" w14:textId="77777777" w:rsidR="008F1FBA" w:rsidRPr="008F1FBA" w:rsidRDefault="008F1FBA" w:rsidP="008F1FBA">
            <w:pPr>
              <w:rPr>
                <w:rFonts w:ascii="Calibri" w:hAnsi="Calibri"/>
                <w:sz w:val="16"/>
                <w:szCs w:val="16"/>
              </w:rPr>
            </w:pPr>
            <w:r w:rsidRPr="008F1FBA">
              <w:rPr>
                <w:rFonts w:ascii="Calibri" w:hAnsi="Calibri"/>
                <w:color w:val="000000"/>
                <w:sz w:val="16"/>
                <w:szCs w:val="16"/>
              </w:rPr>
              <w:t>Infobip provides Push Notification service</w:t>
            </w:r>
          </w:p>
        </w:tc>
      </w:tr>
      <w:tr w:rsidR="008F1FBA" w:rsidRPr="008F1FBA" w14:paraId="6B743BE4" w14:textId="77777777" w:rsidTr="000332BE">
        <w:tc>
          <w:tcPr>
            <w:tcW w:w="1677" w:type="dxa"/>
            <w:hideMark/>
          </w:tcPr>
          <w:p w14:paraId="21808E87" w14:textId="77777777" w:rsidR="008F1FBA" w:rsidRPr="008F1FBA" w:rsidRDefault="008F1FBA" w:rsidP="008F1FBA">
            <w:pPr>
              <w:rPr>
                <w:rFonts w:ascii="Calibri" w:hAnsi="Calibri"/>
                <w:sz w:val="16"/>
                <w:szCs w:val="16"/>
              </w:rPr>
            </w:pPr>
            <w:r w:rsidRPr="008F1FBA">
              <w:rPr>
                <w:rFonts w:ascii="Calibri" w:hAnsi="Calibri"/>
                <w:color w:val="000000"/>
                <w:sz w:val="16"/>
                <w:szCs w:val="16"/>
              </w:rPr>
              <w:t>Payment</w:t>
            </w:r>
          </w:p>
        </w:tc>
        <w:tc>
          <w:tcPr>
            <w:tcW w:w="2208" w:type="dxa"/>
            <w:hideMark/>
          </w:tcPr>
          <w:p w14:paraId="5BE89CCB" w14:textId="4EBA7578" w:rsidR="008F1FBA" w:rsidRPr="008F1FBA" w:rsidRDefault="008F1FBA" w:rsidP="008F1FBA">
            <w:pPr>
              <w:rPr>
                <w:rFonts w:ascii="Calibri" w:hAnsi="Calibri"/>
                <w:sz w:val="16"/>
                <w:szCs w:val="16"/>
              </w:rPr>
            </w:pPr>
            <w:r w:rsidRPr="008F1FBA">
              <w:rPr>
                <w:rFonts w:ascii="Calibri" w:hAnsi="Calibri"/>
                <w:color w:val="000000"/>
                <w:sz w:val="16"/>
                <w:szCs w:val="16"/>
              </w:rPr>
              <w:t>Bill</w:t>
            </w:r>
            <w:r>
              <w:rPr>
                <w:rFonts w:ascii="Calibri" w:hAnsi="Calibri"/>
                <w:color w:val="000000"/>
                <w:sz w:val="16"/>
                <w:szCs w:val="16"/>
              </w:rPr>
              <w:t>d</w:t>
            </w:r>
            <w:r w:rsidRPr="008F1FBA">
              <w:rPr>
                <w:rFonts w:ascii="Calibri" w:hAnsi="Calibri"/>
                <w:color w:val="000000"/>
                <w:sz w:val="16"/>
                <w:szCs w:val="16"/>
              </w:rPr>
              <w:t>esk, RazorPay</w:t>
            </w:r>
          </w:p>
        </w:tc>
        <w:tc>
          <w:tcPr>
            <w:tcW w:w="1424" w:type="dxa"/>
            <w:hideMark/>
          </w:tcPr>
          <w:p w14:paraId="05D40A17" w14:textId="77777777" w:rsidR="008F1FBA" w:rsidRPr="008F1FBA" w:rsidRDefault="008F1FBA" w:rsidP="008F1FBA">
            <w:pPr>
              <w:rPr>
                <w:rFonts w:ascii="Calibri" w:hAnsi="Calibri"/>
                <w:sz w:val="16"/>
                <w:szCs w:val="16"/>
              </w:rPr>
            </w:pPr>
            <w:r w:rsidRPr="008F1FBA">
              <w:rPr>
                <w:rFonts w:ascii="Calibri" w:hAnsi="Calibri"/>
                <w:b/>
                <w:bCs/>
                <w:color w:val="000000"/>
                <w:sz w:val="16"/>
                <w:szCs w:val="16"/>
              </w:rPr>
              <w:t>Billdesk</w:t>
            </w:r>
          </w:p>
        </w:tc>
        <w:tc>
          <w:tcPr>
            <w:tcW w:w="4330" w:type="dxa"/>
            <w:hideMark/>
          </w:tcPr>
          <w:p w14:paraId="3293CEE0" w14:textId="77777777" w:rsidR="008F1FBA" w:rsidRPr="008F1FBA" w:rsidRDefault="008F1FBA" w:rsidP="008F1FBA">
            <w:pPr>
              <w:rPr>
                <w:rFonts w:ascii="Calibri" w:hAnsi="Calibri"/>
                <w:sz w:val="16"/>
                <w:szCs w:val="16"/>
              </w:rPr>
            </w:pPr>
            <w:r w:rsidRPr="008F1FBA">
              <w:rPr>
                <w:rFonts w:ascii="Calibri" w:hAnsi="Calibri"/>
                <w:sz w:val="16"/>
                <w:szCs w:val="16"/>
              </w:rPr>
              <w:t>Billdesk already implemented for one listing journey in NSE; contract in place</w:t>
            </w:r>
          </w:p>
        </w:tc>
      </w:tr>
      <w:tr w:rsidR="008F1FBA" w:rsidRPr="008F1FBA" w14:paraId="71327AC4" w14:textId="77777777" w:rsidTr="000332BE">
        <w:tc>
          <w:tcPr>
            <w:tcW w:w="1677" w:type="dxa"/>
            <w:hideMark/>
          </w:tcPr>
          <w:p w14:paraId="652A95D5" w14:textId="77777777" w:rsidR="008F1FBA" w:rsidRPr="008F1FBA" w:rsidRDefault="008F1FBA" w:rsidP="008F1FBA">
            <w:pPr>
              <w:rPr>
                <w:rFonts w:ascii="Calibri" w:hAnsi="Calibri"/>
                <w:sz w:val="16"/>
                <w:szCs w:val="16"/>
              </w:rPr>
            </w:pPr>
            <w:r w:rsidRPr="008F1FBA">
              <w:rPr>
                <w:rFonts w:ascii="Calibri" w:hAnsi="Calibri"/>
                <w:color w:val="000000"/>
                <w:sz w:val="16"/>
                <w:szCs w:val="16"/>
              </w:rPr>
              <w:t>OCR</w:t>
            </w:r>
          </w:p>
        </w:tc>
        <w:tc>
          <w:tcPr>
            <w:tcW w:w="2208" w:type="dxa"/>
            <w:hideMark/>
          </w:tcPr>
          <w:p w14:paraId="2DC2FDE6" w14:textId="77777777" w:rsidR="008F1FBA" w:rsidRPr="008F1FBA" w:rsidRDefault="008F1FBA" w:rsidP="008F1FBA">
            <w:pPr>
              <w:rPr>
                <w:rFonts w:ascii="Calibri" w:hAnsi="Calibri"/>
                <w:sz w:val="16"/>
                <w:szCs w:val="16"/>
              </w:rPr>
            </w:pPr>
            <w:r w:rsidRPr="008F1FBA">
              <w:rPr>
                <w:rFonts w:ascii="Calibri" w:hAnsi="Calibri"/>
                <w:color w:val="000000"/>
                <w:sz w:val="16"/>
                <w:szCs w:val="16"/>
              </w:rPr>
              <w:t>Jocata, CapitalQuant</w:t>
            </w:r>
          </w:p>
        </w:tc>
        <w:tc>
          <w:tcPr>
            <w:tcW w:w="1424" w:type="dxa"/>
            <w:hideMark/>
          </w:tcPr>
          <w:p w14:paraId="2C931B26" w14:textId="77777777" w:rsidR="008F1FBA" w:rsidRPr="008F1FBA" w:rsidRDefault="008F1FBA" w:rsidP="008F1FBA">
            <w:pPr>
              <w:rPr>
                <w:rFonts w:ascii="Calibri" w:hAnsi="Calibri"/>
                <w:sz w:val="16"/>
                <w:szCs w:val="16"/>
              </w:rPr>
            </w:pPr>
            <w:r w:rsidRPr="008F1FBA">
              <w:rPr>
                <w:rFonts w:ascii="Calibri" w:hAnsi="Calibri"/>
                <w:b/>
                <w:bCs/>
                <w:sz w:val="16"/>
                <w:szCs w:val="16"/>
              </w:rPr>
              <w:t>Automation anywhere / CapitalQuant</w:t>
            </w:r>
          </w:p>
        </w:tc>
        <w:tc>
          <w:tcPr>
            <w:tcW w:w="4330" w:type="dxa"/>
            <w:hideMark/>
          </w:tcPr>
          <w:p w14:paraId="22855C4B" w14:textId="15DCEA9B" w:rsidR="008F1FBA" w:rsidRPr="008F1FBA" w:rsidRDefault="008F1FBA" w:rsidP="008F1FBA">
            <w:pPr>
              <w:rPr>
                <w:rFonts w:ascii="Calibri" w:hAnsi="Calibri"/>
                <w:sz w:val="16"/>
                <w:szCs w:val="16"/>
              </w:rPr>
            </w:pPr>
            <w:r w:rsidRPr="008F1FBA">
              <w:rPr>
                <w:rFonts w:ascii="Calibri" w:hAnsi="Calibri"/>
                <w:color w:val="000000"/>
                <w:sz w:val="16"/>
                <w:szCs w:val="16"/>
              </w:rPr>
              <w:t> </w:t>
            </w:r>
          </w:p>
        </w:tc>
      </w:tr>
      <w:tr w:rsidR="008F1FBA" w:rsidRPr="008F1FBA" w14:paraId="0F5285B4" w14:textId="77777777" w:rsidTr="000332BE">
        <w:tc>
          <w:tcPr>
            <w:tcW w:w="1677" w:type="dxa"/>
            <w:hideMark/>
          </w:tcPr>
          <w:p w14:paraId="389CA305" w14:textId="77777777" w:rsidR="008F1FBA" w:rsidRPr="008F1FBA" w:rsidRDefault="008F1FBA" w:rsidP="008F1FBA">
            <w:pPr>
              <w:rPr>
                <w:rFonts w:ascii="Calibri" w:hAnsi="Calibri"/>
                <w:sz w:val="16"/>
                <w:szCs w:val="16"/>
              </w:rPr>
            </w:pPr>
            <w:r w:rsidRPr="008F1FBA">
              <w:rPr>
                <w:rFonts w:ascii="Calibri" w:hAnsi="Calibri"/>
                <w:color w:val="000000"/>
                <w:sz w:val="16"/>
                <w:szCs w:val="16"/>
              </w:rPr>
              <w:t>PAN Validation</w:t>
            </w:r>
          </w:p>
        </w:tc>
        <w:tc>
          <w:tcPr>
            <w:tcW w:w="2208" w:type="dxa"/>
            <w:hideMark/>
          </w:tcPr>
          <w:p w14:paraId="6C26CD5B" w14:textId="4C14B93D" w:rsidR="008F1FBA" w:rsidRPr="008F1FBA" w:rsidRDefault="008F1FBA" w:rsidP="008F1FBA">
            <w:pPr>
              <w:rPr>
                <w:rFonts w:ascii="Calibri" w:hAnsi="Calibri"/>
                <w:sz w:val="16"/>
                <w:szCs w:val="16"/>
              </w:rPr>
            </w:pPr>
            <w:r w:rsidRPr="008F1FBA">
              <w:rPr>
                <w:rFonts w:ascii="Calibri" w:hAnsi="Calibri"/>
                <w:sz w:val="16"/>
                <w:szCs w:val="16"/>
              </w:rPr>
              <w:t>Karza</w:t>
            </w:r>
            <w:r>
              <w:rPr>
                <w:rFonts w:ascii="Calibri" w:hAnsi="Calibri"/>
                <w:sz w:val="16"/>
                <w:szCs w:val="16"/>
              </w:rPr>
              <w:t>a</w:t>
            </w:r>
          </w:p>
        </w:tc>
        <w:tc>
          <w:tcPr>
            <w:tcW w:w="1424" w:type="dxa"/>
            <w:hideMark/>
          </w:tcPr>
          <w:p w14:paraId="27A11465" w14:textId="6239523C" w:rsidR="008F1FBA" w:rsidRPr="008F1FBA" w:rsidRDefault="008F1FBA" w:rsidP="008F1FBA">
            <w:pPr>
              <w:rPr>
                <w:rFonts w:ascii="Calibri" w:hAnsi="Calibri"/>
                <w:sz w:val="16"/>
                <w:szCs w:val="16"/>
              </w:rPr>
            </w:pPr>
            <w:r w:rsidRPr="008F1FBA">
              <w:rPr>
                <w:rFonts w:ascii="Calibri" w:hAnsi="Calibri"/>
                <w:b/>
                <w:bCs/>
                <w:sz w:val="16"/>
                <w:szCs w:val="16"/>
              </w:rPr>
              <w:t>Karza</w:t>
            </w:r>
            <w:r>
              <w:rPr>
                <w:rFonts w:ascii="Calibri" w:hAnsi="Calibri"/>
                <w:b/>
                <w:bCs/>
                <w:sz w:val="16"/>
                <w:szCs w:val="16"/>
              </w:rPr>
              <w:t>a</w:t>
            </w:r>
          </w:p>
        </w:tc>
        <w:tc>
          <w:tcPr>
            <w:tcW w:w="4330" w:type="dxa"/>
            <w:hideMark/>
          </w:tcPr>
          <w:p w14:paraId="699835BD" w14:textId="77777777" w:rsidR="008F1FBA" w:rsidRPr="008F1FBA" w:rsidRDefault="008F1FBA" w:rsidP="008F1FBA">
            <w:pPr>
              <w:rPr>
                <w:rFonts w:ascii="Calibri" w:hAnsi="Calibri"/>
                <w:sz w:val="16"/>
                <w:szCs w:val="16"/>
              </w:rPr>
            </w:pPr>
            <w:r w:rsidRPr="008F1FBA">
              <w:rPr>
                <w:rFonts w:ascii="Calibri" w:hAnsi="Calibri"/>
                <w:color w:val="000000"/>
                <w:sz w:val="16"/>
                <w:szCs w:val="16"/>
              </w:rPr>
              <w:t> </w:t>
            </w:r>
            <w:r w:rsidRPr="008F1FBA">
              <w:rPr>
                <w:rFonts w:ascii="Calibri" w:hAnsi="Calibri"/>
                <w:sz w:val="16"/>
                <w:szCs w:val="16"/>
              </w:rPr>
              <w:t>Provides DoB based PAN validation</w:t>
            </w:r>
          </w:p>
        </w:tc>
      </w:tr>
      <w:tr w:rsidR="008F1FBA" w:rsidRPr="008F1FBA" w14:paraId="5B1BBF6F" w14:textId="77777777" w:rsidTr="000332BE">
        <w:tc>
          <w:tcPr>
            <w:tcW w:w="1677" w:type="dxa"/>
            <w:hideMark/>
          </w:tcPr>
          <w:p w14:paraId="6BE00F66" w14:textId="77777777" w:rsidR="008F1FBA" w:rsidRPr="008F1FBA" w:rsidRDefault="008F1FBA" w:rsidP="008F1FBA">
            <w:pPr>
              <w:rPr>
                <w:rFonts w:ascii="Calibri" w:hAnsi="Calibri"/>
                <w:sz w:val="16"/>
                <w:szCs w:val="16"/>
              </w:rPr>
            </w:pPr>
            <w:r w:rsidRPr="008F1FBA">
              <w:rPr>
                <w:rFonts w:ascii="Calibri" w:hAnsi="Calibri"/>
                <w:color w:val="000000"/>
                <w:sz w:val="16"/>
                <w:szCs w:val="16"/>
              </w:rPr>
              <w:t>Aadhar Validation</w:t>
            </w:r>
          </w:p>
        </w:tc>
        <w:tc>
          <w:tcPr>
            <w:tcW w:w="2208" w:type="dxa"/>
            <w:hideMark/>
          </w:tcPr>
          <w:p w14:paraId="0DBBA110" w14:textId="77777777" w:rsidR="008F1FBA" w:rsidRPr="008F1FBA" w:rsidRDefault="008F1FBA" w:rsidP="008F1FBA">
            <w:pPr>
              <w:rPr>
                <w:rFonts w:ascii="Calibri" w:hAnsi="Calibri"/>
                <w:sz w:val="16"/>
                <w:szCs w:val="16"/>
              </w:rPr>
            </w:pPr>
            <w:r w:rsidRPr="008F1FBA">
              <w:rPr>
                <w:rFonts w:ascii="Calibri" w:hAnsi="Calibri"/>
                <w:color w:val="000000"/>
                <w:sz w:val="16"/>
                <w:szCs w:val="16"/>
              </w:rPr>
              <w:t>Aadhar</w:t>
            </w:r>
          </w:p>
        </w:tc>
        <w:tc>
          <w:tcPr>
            <w:tcW w:w="1424" w:type="dxa"/>
            <w:hideMark/>
          </w:tcPr>
          <w:p w14:paraId="721E9097" w14:textId="77777777" w:rsidR="008F1FBA" w:rsidRPr="008F1FBA" w:rsidRDefault="008F1FBA" w:rsidP="008F1FBA">
            <w:pPr>
              <w:rPr>
                <w:rFonts w:ascii="Calibri" w:hAnsi="Calibri"/>
                <w:sz w:val="16"/>
                <w:szCs w:val="16"/>
              </w:rPr>
            </w:pPr>
          </w:p>
        </w:tc>
        <w:tc>
          <w:tcPr>
            <w:tcW w:w="4330" w:type="dxa"/>
            <w:hideMark/>
          </w:tcPr>
          <w:p w14:paraId="199DF063" w14:textId="55616E9A" w:rsidR="008F1FBA" w:rsidRPr="008F1FBA" w:rsidRDefault="008F1FBA" w:rsidP="008F1FBA">
            <w:pPr>
              <w:rPr>
                <w:rFonts w:ascii="Calibri" w:hAnsi="Calibri"/>
                <w:sz w:val="16"/>
                <w:szCs w:val="16"/>
              </w:rPr>
            </w:pPr>
            <w:r w:rsidRPr="008F1FBA">
              <w:rPr>
                <w:rFonts w:ascii="Calibri" w:hAnsi="Calibri"/>
                <w:color w:val="000000"/>
                <w:sz w:val="16"/>
                <w:szCs w:val="16"/>
              </w:rPr>
              <w:t> </w:t>
            </w:r>
            <w:r w:rsidR="00D160E1">
              <w:rPr>
                <w:rFonts w:ascii="Calibri" w:hAnsi="Calibri"/>
                <w:sz w:val="16"/>
                <w:szCs w:val="16"/>
              </w:rPr>
              <w:t>Aadhar validation</w:t>
            </w:r>
          </w:p>
        </w:tc>
      </w:tr>
      <w:tr w:rsidR="008F1FBA" w:rsidRPr="008F1FBA" w14:paraId="161CB691" w14:textId="77777777" w:rsidTr="000332BE">
        <w:tc>
          <w:tcPr>
            <w:tcW w:w="1677" w:type="dxa"/>
            <w:hideMark/>
          </w:tcPr>
          <w:p w14:paraId="528BEB60" w14:textId="77777777" w:rsidR="008F1FBA" w:rsidRPr="008F1FBA" w:rsidRDefault="008F1FBA" w:rsidP="008F1FBA">
            <w:pPr>
              <w:rPr>
                <w:rFonts w:ascii="Calibri" w:hAnsi="Calibri"/>
                <w:sz w:val="16"/>
                <w:szCs w:val="16"/>
              </w:rPr>
            </w:pPr>
            <w:r w:rsidRPr="008F1FBA">
              <w:rPr>
                <w:rFonts w:ascii="Calibri" w:hAnsi="Calibri"/>
                <w:color w:val="000000"/>
                <w:sz w:val="16"/>
                <w:szCs w:val="16"/>
              </w:rPr>
              <w:t>Member Screening</w:t>
            </w:r>
          </w:p>
        </w:tc>
        <w:tc>
          <w:tcPr>
            <w:tcW w:w="2208" w:type="dxa"/>
            <w:hideMark/>
          </w:tcPr>
          <w:p w14:paraId="5CD1AAD9" w14:textId="5B0BBF56" w:rsidR="008F1FBA" w:rsidRPr="008F1FBA" w:rsidRDefault="008F1FBA" w:rsidP="008F1FBA">
            <w:pPr>
              <w:rPr>
                <w:rFonts w:ascii="Calibri" w:hAnsi="Calibri"/>
                <w:sz w:val="16"/>
                <w:szCs w:val="16"/>
              </w:rPr>
            </w:pPr>
            <w:r w:rsidRPr="008F1FBA">
              <w:rPr>
                <w:rFonts w:ascii="Calibri" w:hAnsi="Calibri"/>
                <w:color w:val="000000"/>
                <w:sz w:val="16"/>
                <w:szCs w:val="16"/>
              </w:rPr>
              <w:t>Karza</w:t>
            </w:r>
            <w:r w:rsidR="003C318B">
              <w:rPr>
                <w:rFonts w:ascii="Calibri" w:hAnsi="Calibri"/>
                <w:color w:val="000000"/>
                <w:sz w:val="16"/>
                <w:szCs w:val="16"/>
              </w:rPr>
              <w:t>a</w:t>
            </w:r>
            <w:r w:rsidRPr="008F1FBA">
              <w:rPr>
                <w:rFonts w:ascii="Calibri" w:hAnsi="Calibri"/>
                <w:color w:val="000000"/>
                <w:sz w:val="16"/>
                <w:szCs w:val="16"/>
              </w:rPr>
              <w:t>, Corpository</w:t>
            </w:r>
            <w:r w:rsidRPr="008F1FBA">
              <w:rPr>
                <w:rFonts w:ascii="Calibri" w:hAnsi="Calibri"/>
                <w:sz w:val="16"/>
                <w:szCs w:val="16"/>
              </w:rPr>
              <w:t>, Jocata, CrediWatch, Trackwizz</w:t>
            </w:r>
          </w:p>
        </w:tc>
        <w:tc>
          <w:tcPr>
            <w:tcW w:w="1424" w:type="dxa"/>
            <w:hideMark/>
          </w:tcPr>
          <w:p w14:paraId="72943307" w14:textId="77777777" w:rsidR="008F1FBA" w:rsidRPr="008F1FBA" w:rsidRDefault="008F1FBA" w:rsidP="008F1FBA">
            <w:pPr>
              <w:rPr>
                <w:rFonts w:ascii="Calibri" w:hAnsi="Calibri"/>
                <w:sz w:val="16"/>
                <w:szCs w:val="16"/>
              </w:rPr>
            </w:pPr>
            <w:r w:rsidRPr="008F1FBA">
              <w:rPr>
                <w:rFonts w:ascii="Calibri" w:hAnsi="Calibri"/>
                <w:b/>
                <w:bCs/>
                <w:sz w:val="16"/>
                <w:szCs w:val="16"/>
              </w:rPr>
              <w:t>Jocata &amp; Trackwizz</w:t>
            </w:r>
          </w:p>
        </w:tc>
        <w:tc>
          <w:tcPr>
            <w:tcW w:w="4330" w:type="dxa"/>
            <w:hideMark/>
          </w:tcPr>
          <w:p w14:paraId="6DF88735" w14:textId="276D6EBE" w:rsidR="008F1FBA" w:rsidRPr="008F1FBA" w:rsidRDefault="008F1FBA" w:rsidP="008F1FBA">
            <w:pPr>
              <w:rPr>
                <w:rFonts w:ascii="Calibri" w:hAnsi="Calibri"/>
                <w:sz w:val="16"/>
                <w:szCs w:val="16"/>
              </w:rPr>
            </w:pPr>
            <w:r w:rsidRPr="008F1FBA">
              <w:rPr>
                <w:rFonts w:ascii="Calibri" w:hAnsi="Calibri"/>
                <w:color w:val="000000"/>
                <w:sz w:val="16"/>
                <w:szCs w:val="16"/>
              </w:rPr>
              <w:t> </w:t>
            </w:r>
            <w:r w:rsidRPr="008F1FBA">
              <w:rPr>
                <w:rFonts w:ascii="Calibri" w:hAnsi="Calibri"/>
                <w:sz w:val="16"/>
                <w:szCs w:val="16"/>
              </w:rPr>
              <w:t>Jocata: Fully owned subsidiary of BillDesk, hence contract already in place</w:t>
            </w:r>
          </w:p>
          <w:p w14:paraId="7267E081" w14:textId="77777777" w:rsidR="008F1FBA" w:rsidRPr="008F1FBA" w:rsidRDefault="008F1FBA" w:rsidP="008F1FBA">
            <w:pPr>
              <w:rPr>
                <w:rFonts w:ascii="Calibri" w:hAnsi="Calibri"/>
                <w:sz w:val="16"/>
                <w:szCs w:val="16"/>
              </w:rPr>
            </w:pPr>
            <w:r w:rsidRPr="008F1FBA">
              <w:rPr>
                <w:rFonts w:ascii="Calibri" w:hAnsi="Calibri"/>
                <w:sz w:val="16"/>
                <w:szCs w:val="16"/>
              </w:rPr>
              <w:t>Trackwizz for one specific implementation (IOSCO screening) which is not available elsewhere</w:t>
            </w:r>
          </w:p>
        </w:tc>
      </w:tr>
      <w:tr w:rsidR="008F1FBA" w:rsidRPr="008F1FBA" w14:paraId="7C17032F" w14:textId="77777777" w:rsidTr="000332BE">
        <w:tc>
          <w:tcPr>
            <w:tcW w:w="1677" w:type="dxa"/>
            <w:hideMark/>
          </w:tcPr>
          <w:p w14:paraId="66949C56" w14:textId="77777777" w:rsidR="008F1FBA" w:rsidRPr="008F1FBA" w:rsidRDefault="008F1FBA" w:rsidP="008F1FBA">
            <w:pPr>
              <w:rPr>
                <w:rFonts w:ascii="Calibri" w:hAnsi="Calibri"/>
                <w:sz w:val="16"/>
                <w:szCs w:val="16"/>
              </w:rPr>
            </w:pPr>
            <w:r w:rsidRPr="008F1FBA">
              <w:rPr>
                <w:rFonts w:ascii="Calibri" w:hAnsi="Calibri"/>
                <w:color w:val="000000"/>
                <w:sz w:val="16"/>
                <w:szCs w:val="16"/>
              </w:rPr>
              <w:t>E-Sign</w:t>
            </w:r>
          </w:p>
        </w:tc>
        <w:tc>
          <w:tcPr>
            <w:tcW w:w="2208" w:type="dxa"/>
            <w:hideMark/>
          </w:tcPr>
          <w:p w14:paraId="6E3E69E7" w14:textId="77777777" w:rsidR="008F1FBA" w:rsidRPr="008F1FBA" w:rsidRDefault="008F1FBA" w:rsidP="008F1FBA">
            <w:pPr>
              <w:rPr>
                <w:rFonts w:ascii="Calibri" w:hAnsi="Calibri"/>
                <w:sz w:val="16"/>
                <w:szCs w:val="16"/>
              </w:rPr>
            </w:pPr>
            <w:r w:rsidRPr="008F1FBA">
              <w:rPr>
                <w:rFonts w:ascii="Calibri" w:hAnsi="Calibri"/>
                <w:color w:val="000000"/>
                <w:sz w:val="16"/>
                <w:szCs w:val="16"/>
              </w:rPr>
              <w:t>Jocata, Trackwizz, Leegality</w:t>
            </w:r>
          </w:p>
        </w:tc>
        <w:tc>
          <w:tcPr>
            <w:tcW w:w="1424" w:type="dxa"/>
            <w:hideMark/>
          </w:tcPr>
          <w:p w14:paraId="6B71BAE0" w14:textId="77777777" w:rsidR="008F1FBA" w:rsidRPr="008F1FBA" w:rsidRDefault="008F1FBA" w:rsidP="008F1FBA">
            <w:pPr>
              <w:rPr>
                <w:rFonts w:ascii="Calibri" w:hAnsi="Calibri"/>
                <w:sz w:val="16"/>
                <w:szCs w:val="16"/>
              </w:rPr>
            </w:pPr>
            <w:r w:rsidRPr="008F1FBA">
              <w:rPr>
                <w:rFonts w:ascii="Calibri" w:hAnsi="Calibri"/>
                <w:b/>
                <w:bCs/>
                <w:color w:val="000000"/>
                <w:sz w:val="16"/>
                <w:szCs w:val="16"/>
              </w:rPr>
              <w:t>Jocata</w:t>
            </w:r>
          </w:p>
        </w:tc>
        <w:tc>
          <w:tcPr>
            <w:tcW w:w="4330" w:type="dxa"/>
            <w:hideMark/>
          </w:tcPr>
          <w:p w14:paraId="051B1C3D" w14:textId="77777777" w:rsidR="008F1FBA" w:rsidRPr="008F1FBA" w:rsidRDefault="008F1FBA" w:rsidP="008F1FBA">
            <w:pPr>
              <w:rPr>
                <w:rFonts w:ascii="Calibri" w:hAnsi="Calibri"/>
                <w:sz w:val="16"/>
                <w:szCs w:val="16"/>
              </w:rPr>
            </w:pPr>
            <w:r w:rsidRPr="008F1FBA">
              <w:rPr>
                <w:rFonts w:ascii="Calibri" w:hAnsi="Calibri"/>
                <w:color w:val="000000"/>
                <w:sz w:val="16"/>
                <w:szCs w:val="16"/>
              </w:rPr>
              <w:t>Jocata has tie-up with e-sign vendors (Leegality, Digio), contract already in place with parent company (BillDesk) as above</w:t>
            </w:r>
          </w:p>
        </w:tc>
      </w:tr>
    </w:tbl>
    <w:p w14:paraId="1BEB0DF5" w14:textId="31C86A12" w:rsidR="007140F8" w:rsidRPr="00414724" w:rsidRDefault="007140F8" w:rsidP="007140F8">
      <w:pPr>
        <w:rPr>
          <w:rFonts w:ascii="Calibri" w:hAnsi="Calibri"/>
          <w:color w:val="000000"/>
        </w:rPr>
      </w:pPr>
    </w:p>
    <w:p w14:paraId="6AF09A99" w14:textId="161F50C1" w:rsidR="00C05F6E" w:rsidRPr="00C44A71" w:rsidRDefault="00C05F6E" w:rsidP="00C05F6E">
      <w:pPr>
        <w:pStyle w:val="Heading2"/>
        <w:rPr>
          <w:rFonts w:asciiTheme="minorHAnsi" w:hAnsiTheme="minorHAnsi" w:cstheme="minorHAnsi"/>
          <w:sz w:val="22"/>
          <w:szCs w:val="22"/>
        </w:rPr>
      </w:pPr>
      <w:bookmarkStart w:id="40" w:name="_Toc48121363"/>
      <w:r>
        <w:rPr>
          <w:rFonts w:asciiTheme="minorHAnsi" w:hAnsiTheme="minorHAnsi" w:cstheme="minorHAnsi"/>
          <w:sz w:val="22"/>
          <w:szCs w:val="22"/>
        </w:rPr>
        <w:t>Common Framework Build components</w:t>
      </w:r>
      <w:bookmarkEnd w:id="40"/>
      <w:r>
        <w:rPr>
          <w:rFonts w:asciiTheme="minorHAnsi" w:hAnsiTheme="minorHAnsi" w:cstheme="minorHAnsi"/>
          <w:sz w:val="22"/>
          <w:szCs w:val="22"/>
        </w:rPr>
        <w:t xml:space="preserve"> </w:t>
      </w:r>
    </w:p>
    <w:p w14:paraId="2B67D72B" w14:textId="77777777" w:rsidR="00C05F6E" w:rsidRPr="00C44A71" w:rsidRDefault="00C05F6E" w:rsidP="00C05F6E">
      <w:pPr>
        <w:rPr>
          <w:rFonts w:asciiTheme="minorHAnsi" w:hAnsiTheme="minorHAnsi" w:cstheme="minorHAnsi"/>
          <w:sz w:val="21"/>
          <w:szCs w:val="21"/>
        </w:rPr>
      </w:pPr>
      <w:r w:rsidRPr="00C44A71">
        <w:rPr>
          <w:rFonts w:asciiTheme="minorHAnsi" w:hAnsiTheme="minorHAnsi" w:cstheme="minorHAnsi"/>
          <w:sz w:val="21"/>
          <w:szCs w:val="21"/>
        </w:rPr>
        <w:t xml:space="preserve">The below table </w:t>
      </w:r>
      <w:r>
        <w:rPr>
          <w:rFonts w:asciiTheme="minorHAnsi" w:hAnsiTheme="minorHAnsi" w:cstheme="minorHAnsi"/>
          <w:sz w:val="21"/>
          <w:szCs w:val="21"/>
        </w:rPr>
        <w:t>list the framework and common components including the various concerns that affects the entire application</w:t>
      </w:r>
    </w:p>
    <w:p w14:paraId="49B66290" w14:textId="77777777" w:rsidR="00C05F6E" w:rsidRPr="00C44A71" w:rsidRDefault="00C05F6E" w:rsidP="00C05F6E">
      <w:pPr>
        <w:rPr>
          <w:rFonts w:asciiTheme="minorHAnsi" w:hAnsiTheme="minorHAnsi" w:cstheme="minorHAnsi"/>
          <w:sz w:val="21"/>
          <w:szCs w:val="21"/>
        </w:rPr>
      </w:pPr>
    </w:p>
    <w:tbl>
      <w:tblPr>
        <w:tblStyle w:val="WBPOTable"/>
        <w:tblW w:w="8789" w:type="dxa"/>
        <w:jc w:val="center"/>
        <w:tblLook w:val="04A0" w:firstRow="1" w:lastRow="0" w:firstColumn="1" w:lastColumn="0" w:noHBand="0" w:noVBand="1"/>
      </w:tblPr>
      <w:tblGrid>
        <w:gridCol w:w="1637"/>
        <w:gridCol w:w="1112"/>
        <w:gridCol w:w="3642"/>
        <w:gridCol w:w="2398"/>
      </w:tblGrid>
      <w:tr w:rsidR="00C05F6E" w:rsidRPr="00C44A71" w14:paraId="622C4B00" w14:textId="77777777" w:rsidTr="00AE3BEB">
        <w:trPr>
          <w:cnfStyle w:val="100000000000" w:firstRow="1" w:lastRow="0" w:firstColumn="0" w:lastColumn="0" w:oddVBand="0" w:evenVBand="0" w:oddHBand="0" w:evenHBand="0" w:firstRowFirstColumn="0" w:firstRowLastColumn="0" w:lastRowFirstColumn="0" w:lastRowLastColumn="0"/>
          <w:jc w:val="center"/>
        </w:trPr>
        <w:tc>
          <w:tcPr>
            <w:tcW w:w="1637" w:type="dxa"/>
          </w:tcPr>
          <w:p w14:paraId="74F01543" w14:textId="77777777" w:rsidR="00C05F6E" w:rsidRPr="00C44A71" w:rsidRDefault="00C05F6E" w:rsidP="00AE3BEB">
            <w:pPr>
              <w:rPr>
                <w:rFonts w:asciiTheme="minorHAnsi" w:hAnsiTheme="minorHAnsi" w:cstheme="minorHAnsi"/>
                <w:color w:val="FFFFFF" w:themeColor="background1"/>
                <w:sz w:val="15"/>
                <w:szCs w:val="15"/>
              </w:rPr>
            </w:pPr>
            <w:r>
              <w:rPr>
                <w:rFonts w:asciiTheme="minorHAnsi" w:hAnsiTheme="minorHAnsi" w:cstheme="minorHAnsi"/>
                <w:color w:val="FFFFFF" w:themeColor="background1"/>
                <w:sz w:val="15"/>
                <w:szCs w:val="15"/>
              </w:rPr>
              <w:t>Component</w:t>
            </w:r>
          </w:p>
        </w:tc>
        <w:tc>
          <w:tcPr>
            <w:tcW w:w="1112" w:type="dxa"/>
          </w:tcPr>
          <w:p w14:paraId="396C9B35" w14:textId="77777777" w:rsidR="00C05F6E" w:rsidRDefault="00C05F6E" w:rsidP="00AE3BEB">
            <w:pPr>
              <w:rPr>
                <w:rFonts w:asciiTheme="minorHAnsi" w:hAnsiTheme="minorHAnsi" w:cstheme="minorHAnsi"/>
                <w:color w:val="FFFFFF" w:themeColor="background1"/>
                <w:sz w:val="15"/>
                <w:szCs w:val="15"/>
              </w:rPr>
            </w:pPr>
            <w:r>
              <w:rPr>
                <w:rFonts w:asciiTheme="minorHAnsi" w:hAnsiTheme="minorHAnsi" w:cstheme="minorHAnsi"/>
                <w:color w:val="FFFFFF" w:themeColor="background1"/>
                <w:sz w:val="15"/>
                <w:szCs w:val="15"/>
              </w:rPr>
              <w:t>Component Type</w:t>
            </w:r>
          </w:p>
        </w:tc>
        <w:tc>
          <w:tcPr>
            <w:tcW w:w="3642" w:type="dxa"/>
          </w:tcPr>
          <w:p w14:paraId="168B2170" w14:textId="77777777" w:rsidR="00C05F6E" w:rsidRPr="00C44A71" w:rsidRDefault="00C05F6E" w:rsidP="00AE3BEB">
            <w:pPr>
              <w:rPr>
                <w:rFonts w:asciiTheme="minorHAnsi" w:hAnsiTheme="minorHAnsi" w:cstheme="minorHAnsi"/>
                <w:color w:val="FFFFFF" w:themeColor="background1"/>
                <w:sz w:val="15"/>
                <w:szCs w:val="15"/>
              </w:rPr>
            </w:pPr>
            <w:r>
              <w:rPr>
                <w:rFonts w:asciiTheme="minorHAnsi" w:hAnsiTheme="minorHAnsi" w:cstheme="minorHAnsi"/>
                <w:color w:val="FFFFFF" w:themeColor="background1"/>
                <w:sz w:val="15"/>
                <w:szCs w:val="15"/>
              </w:rPr>
              <w:t>Description</w:t>
            </w:r>
          </w:p>
        </w:tc>
        <w:tc>
          <w:tcPr>
            <w:tcW w:w="2398" w:type="dxa"/>
          </w:tcPr>
          <w:p w14:paraId="728E8FB7" w14:textId="77777777" w:rsidR="00C05F6E" w:rsidRDefault="00C05F6E" w:rsidP="00AE3BEB">
            <w:pPr>
              <w:rPr>
                <w:rFonts w:asciiTheme="minorHAnsi" w:hAnsiTheme="minorHAnsi" w:cstheme="minorHAnsi"/>
                <w:color w:val="FFFFFF" w:themeColor="background1"/>
                <w:sz w:val="15"/>
                <w:szCs w:val="15"/>
              </w:rPr>
            </w:pPr>
            <w:r>
              <w:rPr>
                <w:rFonts w:asciiTheme="minorHAnsi" w:hAnsiTheme="minorHAnsi" w:cstheme="minorHAnsi"/>
                <w:color w:val="FFFFFF" w:themeColor="background1"/>
                <w:sz w:val="15"/>
                <w:szCs w:val="15"/>
              </w:rPr>
              <w:t>Implementation</w:t>
            </w:r>
          </w:p>
        </w:tc>
      </w:tr>
      <w:tr w:rsidR="00C05F6E" w:rsidRPr="00C44A71" w14:paraId="4707C335" w14:textId="77777777" w:rsidTr="00AE3BEB">
        <w:trPr>
          <w:jc w:val="center"/>
        </w:trPr>
        <w:tc>
          <w:tcPr>
            <w:tcW w:w="1637" w:type="dxa"/>
          </w:tcPr>
          <w:p w14:paraId="58463204"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Authentication</w:t>
            </w:r>
          </w:p>
        </w:tc>
        <w:tc>
          <w:tcPr>
            <w:tcW w:w="1112" w:type="dxa"/>
          </w:tcPr>
          <w:p w14:paraId="17F99654" w14:textId="77777777" w:rsidR="00C05F6E" w:rsidRDefault="00C05F6E" w:rsidP="00AE3BEB">
            <w:pPr>
              <w:rPr>
                <w:rFonts w:asciiTheme="minorHAnsi" w:hAnsiTheme="minorHAnsi" w:cstheme="minorHAnsi"/>
                <w:color w:val="000000"/>
                <w:sz w:val="15"/>
                <w:szCs w:val="15"/>
              </w:rPr>
            </w:pPr>
            <w:r w:rsidRPr="001026D6">
              <w:rPr>
                <w:rFonts w:asciiTheme="minorHAnsi" w:hAnsiTheme="minorHAnsi" w:cstheme="minorHAnsi"/>
                <w:color w:val="000000"/>
                <w:sz w:val="15"/>
                <w:szCs w:val="15"/>
              </w:rPr>
              <w:t>Cross-Cutting Concerns</w:t>
            </w:r>
          </w:p>
        </w:tc>
        <w:tc>
          <w:tcPr>
            <w:tcW w:w="3642" w:type="dxa"/>
          </w:tcPr>
          <w:p w14:paraId="5D08C3F2"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Process of verifying user credentials</w:t>
            </w:r>
          </w:p>
        </w:tc>
        <w:tc>
          <w:tcPr>
            <w:tcW w:w="2398" w:type="dxa"/>
          </w:tcPr>
          <w:p w14:paraId="3451F3EE"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Microservice with CRUD operations for credentials stored in DB</w:t>
            </w:r>
          </w:p>
        </w:tc>
      </w:tr>
      <w:tr w:rsidR="00C05F6E" w:rsidRPr="00C44A71" w14:paraId="09117D66" w14:textId="77777777" w:rsidTr="00AE3BEB">
        <w:trPr>
          <w:jc w:val="center"/>
        </w:trPr>
        <w:tc>
          <w:tcPr>
            <w:tcW w:w="1637" w:type="dxa"/>
          </w:tcPr>
          <w:p w14:paraId="0FD8A89D"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Authorization</w:t>
            </w:r>
          </w:p>
        </w:tc>
        <w:tc>
          <w:tcPr>
            <w:tcW w:w="1112" w:type="dxa"/>
          </w:tcPr>
          <w:p w14:paraId="05C95925" w14:textId="77777777" w:rsidR="00C05F6E" w:rsidRDefault="00C05F6E" w:rsidP="00AE3BEB">
            <w:pPr>
              <w:rPr>
                <w:rFonts w:asciiTheme="minorHAnsi" w:hAnsiTheme="minorHAnsi" w:cstheme="minorHAnsi"/>
                <w:color w:val="000000"/>
                <w:sz w:val="15"/>
                <w:szCs w:val="15"/>
              </w:rPr>
            </w:pPr>
            <w:r w:rsidRPr="001026D6">
              <w:rPr>
                <w:rFonts w:asciiTheme="minorHAnsi" w:hAnsiTheme="minorHAnsi" w:cstheme="minorHAnsi"/>
                <w:color w:val="000000"/>
                <w:sz w:val="15"/>
                <w:szCs w:val="15"/>
              </w:rPr>
              <w:t>Cross-Cutting Concerns</w:t>
            </w:r>
          </w:p>
        </w:tc>
        <w:tc>
          <w:tcPr>
            <w:tcW w:w="3642" w:type="dxa"/>
          </w:tcPr>
          <w:p w14:paraId="186D8635"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Process of verifying what access privileges belong to user role</w:t>
            </w:r>
          </w:p>
        </w:tc>
        <w:tc>
          <w:tcPr>
            <w:tcW w:w="2398" w:type="dxa"/>
          </w:tcPr>
          <w:p w14:paraId="3CC267B6"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Microservice with CRUD operations  for ACLs in DB mapping role to privileges</w:t>
            </w:r>
          </w:p>
        </w:tc>
      </w:tr>
      <w:tr w:rsidR="00C05F6E" w:rsidRPr="00C44A71" w14:paraId="1BDE37C2" w14:textId="77777777" w:rsidTr="00AE3BEB">
        <w:trPr>
          <w:jc w:val="center"/>
        </w:trPr>
        <w:tc>
          <w:tcPr>
            <w:tcW w:w="1637" w:type="dxa"/>
          </w:tcPr>
          <w:p w14:paraId="7F046215"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Auditing</w:t>
            </w:r>
          </w:p>
        </w:tc>
        <w:tc>
          <w:tcPr>
            <w:tcW w:w="1112" w:type="dxa"/>
          </w:tcPr>
          <w:p w14:paraId="6633AA06" w14:textId="77777777" w:rsidR="00C05F6E" w:rsidRDefault="00C05F6E" w:rsidP="00AE3BEB">
            <w:pPr>
              <w:rPr>
                <w:rFonts w:asciiTheme="minorHAnsi" w:hAnsiTheme="minorHAnsi" w:cstheme="minorHAnsi"/>
                <w:color w:val="000000"/>
                <w:sz w:val="15"/>
                <w:szCs w:val="15"/>
              </w:rPr>
            </w:pPr>
            <w:r w:rsidRPr="001026D6">
              <w:rPr>
                <w:rFonts w:asciiTheme="minorHAnsi" w:hAnsiTheme="minorHAnsi" w:cstheme="minorHAnsi"/>
                <w:color w:val="000000"/>
                <w:sz w:val="15"/>
                <w:szCs w:val="15"/>
              </w:rPr>
              <w:t>Cross-Cutting Concerns</w:t>
            </w:r>
          </w:p>
        </w:tc>
        <w:tc>
          <w:tcPr>
            <w:tcW w:w="3642" w:type="dxa"/>
          </w:tcPr>
          <w:p w14:paraId="670EA5AF"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T</w:t>
            </w:r>
            <w:r w:rsidRPr="00745E35">
              <w:rPr>
                <w:rFonts w:asciiTheme="minorHAnsi" w:hAnsiTheme="minorHAnsi" w:cstheme="minorHAnsi"/>
                <w:color w:val="000000"/>
                <w:sz w:val="15"/>
                <w:szCs w:val="15"/>
              </w:rPr>
              <w:t>racking of resource utilization and authority, specifically, the monitoring and recording of user actions.</w:t>
            </w:r>
          </w:p>
        </w:tc>
        <w:tc>
          <w:tcPr>
            <w:tcW w:w="2398" w:type="dxa"/>
          </w:tcPr>
          <w:p w14:paraId="37F70DEE"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Non-blocking (event based) Microservice</w:t>
            </w:r>
          </w:p>
        </w:tc>
      </w:tr>
      <w:tr w:rsidR="00C05F6E" w:rsidRPr="00C44A71" w14:paraId="17570957" w14:textId="77777777" w:rsidTr="00AE3BEB">
        <w:trPr>
          <w:jc w:val="center"/>
        </w:trPr>
        <w:tc>
          <w:tcPr>
            <w:tcW w:w="1637" w:type="dxa"/>
          </w:tcPr>
          <w:p w14:paraId="370DCE37"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Application Logging</w:t>
            </w:r>
          </w:p>
        </w:tc>
        <w:tc>
          <w:tcPr>
            <w:tcW w:w="1112" w:type="dxa"/>
          </w:tcPr>
          <w:p w14:paraId="27ACEB6C" w14:textId="77777777" w:rsidR="00C05F6E" w:rsidRDefault="00C05F6E" w:rsidP="00AE3BEB">
            <w:pPr>
              <w:rPr>
                <w:rFonts w:asciiTheme="minorHAnsi" w:hAnsiTheme="minorHAnsi" w:cstheme="minorHAnsi"/>
                <w:color w:val="000000"/>
                <w:sz w:val="15"/>
                <w:szCs w:val="15"/>
              </w:rPr>
            </w:pPr>
            <w:r w:rsidRPr="00B95C8A">
              <w:rPr>
                <w:rFonts w:asciiTheme="minorHAnsi" w:hAnsiTheme="minorHAnsi" w:cstheme="minorHAnsi"/>
                <w:color w:val="000000"/>
                <w:sz w:val="15"/>
                <w:szCs w:val="15"/>
              </w:rPr>
              <w:t>Cross-Cutting Concerns</w:t>
            </w:r>
          </w:p>
        </w:tc>
        <w:tc>
          <w:tcPr>
            <w:tcW w:w="3642" w:type="dxa"/>
          </w:tcPr>
          <w:p w14:paraId="2FD0671A"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Produce s</w:t>
            </w:r>
            <w:r w:rsidRPr="00290576">
              <w:rPr>
                <w:rFonts w:asciiTheme="minorHAnsi" w:hAnsiTheme="minorHAnsi" w:cstheme="minorHAnsi"/>
                <w:color w:val="000000"/>
                <w:sz w:val="15"/>
                <w:szCs w:val="15"/>
              </w:rPr>
              <w:t xml:space="preserve">tructured log messages </w:t>
            </w:r>
            <w:r>
              <w:rPr>
                <w:rFonts w:asciiTheme="minorHAnsi" w:hAnsiTheme="minorHAnsi" w:cstheme="minorHAnsi"/>
                <w:color w:val="000000"/>
                <w:sz w:val="15"/>
                <w:szCs w:val="15"/>
              </w:rPr>
              <w:t xml:space="preserve">due to the mutable state of </w:t>
            </w:r>
            <w:r w:rsidRPr="00290576">
              <w:rPr>
                <w:rFonts w:asciiTheme="minorHAnsi" w:hAnsiTheme="minorHAnsi" w:cstheme="minorHAnsi"/>
                <w:color w:val="000000"/>
                <w:sz w:val="15"/>
                <w:szCs w:val="15"/>
              </w:rPr>
              <w:t>microservice containers</w:t>
            </w:r>
          </w:p>
        </w:tc>
        <w:tc>
          <w:tcPr>
            <w:tcW w:w="2398" w:type="dxa"/>
          </w:tcPr>
          <w:p w14:paraId="69101441"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 xml:space="preserve">Spring AOP based library. </w:t>
            </w:r>
          </w:p>
          <w:p w14:paraId="28E5EA37"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To be included as dependency in individual microservices.</w:t>
            </w:r>
          </w:p>
        </w:tc>
      </w:tr>
      <w:tr w:rsidR="00C05F6E" w:rsidRPr="00C44A71" w14:paraId="53CC89F4" w14:textId="77777777" w:rsidTr="00AE3BEB">
        <w:trPr>
          <w:jc w:val="center"/>
        </w:trPr>
        <w:tc>
          <w:tcPr>
            <w:tcW w:w="1637" w:type="dxa"/>
          </w:tcPr>
          <w:p w14:paraId="010DFB6B"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Validation</w:t>
            </w:r>
          </w:p>
        </w:tc>
        <w:tc>
          <w:tcPr>
            <w:tcW w:w="1112" w:type="dxa"/>
          </w:tcPr>
          <w:p w14:paraId="1072DCD0" w14:textId="77777777" w:rsidR="00C05F6E" w:rsidRDefault="00C05F6E" w:rsidP="00AE3BEB">
            <w:pPr>
              <w:rPr>
                <w:rFonts w:asciiTheme="minorHAnsi" w:hAnsiTheme="minorHAnsi" w:cstheme="minorHAnsi"/>
                <w:color w:val="000000"/>
                <w:sz w:val="15"/>
                <w:szCs w:val="15"/>
              </w:rPr>
            </w:pPr>
            <w:r w:rsidRPr="00B95C8A">
              <w:rPr>
                <w:rFonts w:asciiTheme="minorHAnsi" w:hAnsiTheme="minorHAnsi" w:cstheme="minorHAnsi"/>
                <w:color w:val="000000"/>
                <w:sz w:val="15"/>
                <w:szCs w:val="15"/>
              </w:rPr>
              <w:t>Cross-Cutting Concerns</w:t>
            </w:r>
          </w:p>
        </w:tc>
        <w:tc>
          <w:tcPr>
            <w:tcW w:w="3642" w:type="dxa"/>
          </w:tcPr>
          <w:p w14:paraId="218DE019"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Server-side validations of common data attributes</w:t>
            </w:r>
          </w:p>
        </w:tc>
        <w:tc>
          <w:tcPr>
            <w:tcW w:w="2398" w:type="dxa"/>
          </w:tcPr>
          <w:p w14:paraId="5ADAD777"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 xml:space="preserve">Library. </w:t>
            </w:r>
          </w:p>
          <w:p w14:paraId="1888D127"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To be included as dependency in individual microservices.</w:t>
            </w:r>
          </w:p>
        </w:tc>
      </w:tr>
      <w:tr w:rsidR="00C05F6E" w:rsidRPr="00C44A71" w14:paraId="3643440A" w14:textId="77777777" w:rsidTr="00AE3BEB">
        <w:trPr>
          <w:jc w:val="center"/>
        </w:trPr>
        <w:tc>
          <w:tcPr>
            <w:tcW w:w="1637" w:type="dxa"/>
          </w:tcPr>
          <w:p w14:paraId="68D525BD"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Exception Handling</w:t>
            </w:r>
          </w:p>
        </w:tc>
        <w:tc>
          <w:tcPr>
            <w:tcW w:w="1112" w:type="dxa"/>
          </w:tcPr>
          <w:p w14:paraId="5415A42B" w14:textId="77777777" w:rsidR="00C05F6E" w:rsidRDefault="00C05F6E" w:rsidP="00AE3BEB">
            <w:pPr>
              <w:rPr>
                <w:rFonts w:asciiTheme="minorHAnsi" w:hAnsiTheme="minorHAnsi" w:cstheme="minorHAnsi"/>
                <w:color w:val="000000"/>
                <w:sz w:val="15"/>
                <w:szCs w:val="15"/>
              </w:rPr>
            </w:pPr>
            <w:r w:rsidRPr="00B95C8A">
              <w:rPr>
                <w:rFonts w:asciiTheme="minorHAnsi" w:hAnsiTheme="minorHAnsi" w:cstheme="minorHAnsi"/>
                <w:color w:val="000000"/>
                <w:sz w:val="15"/>
                <w:szCs w:val="15"/>
              </w:rPr>
              <w:t>Cross-Cutting Concerns</w:t>
            </w:r>
          </w:p>
        </w:tc>
        <w:tc>
          <w:tcPr>
            <w:tcW w:w="3642" w:type="dxa"/>
          </w:tcPr>
          <w:p w14:paraId="5D47DDA9"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Handling of runtime errors for normal flow of application</w:t>
            </w:r>
          </w:p>
        </w:tc>
        <w:tc>
          <w:tcPr>
            <w:tcW w:w="2398" w:type="dxa"/>
          </w:tcPr>
          <w:p w14:paraId="290F86A5"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 xml:space="preserve">Library. </w:t>
            </w:r>
          </w:p>
          <w:p w14:paraId="53AD3125"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To be included as dependency in individual microservices.</w:t>
            </w:r>
          </w:p>
        </w:tc>
      </w:tr>
      <w:tr w:rsidR="00C05F6E" w:rsidRPr="00C44A71" w14:paraId="6E1A527C" w14:textId="77777777" w:rsidTr="00AE3BEB">
        <w:trPr>
          <w:jc w:val="center"/>
        </w:trPr>
        <w:tc>
          <w:tcPr>
            <w:tcW w:w="1637" w:type="dxa"/>
          </w:tcPr>
          <w:p w14:paraId="4D96072D"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Configuration Server</w:t>
            </w:r>
          </w:p>
        </w:tc>
        <w:tc>
          <w:tcPr>
            <w:tcW w:w="1112" w:type="dxa"/>
          </w:tcPr>
          <w:p w14:paraId="0F9E377F"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Framework</w:t>
            </w:r>
          </w:p>
        </w:tc>
        <w:tc>
          <w:tcPr>
            <w:tcW w:w="3642" w:type="dxa"/>
          </w:tcPr>
          <w:p w14:paraId="43C3B710"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Externalization of application configuration</w:t>
            </w:r>
          </w:p>
        </w:tc>
        <w:tc>
          <w:tcPr>
            <w:tcW w:w="2398" w:type="dxa"/>
          </w:tcPr>
          <w:p w14:paraId="4652B5EE" w14:textId="77777777" w:rsidR="00C05F6E" w:rsidRPr="00C44A71"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Microservice</w:t>
            </w:r>
          </w:p>
        </w:tc>
      </w:tr>
      <w:tr w:rsidR="00C05F6E" w:rsidRPr="00C44A71" w14:paraId="0E41C188" w14:textId="77777777" w:rsidTr="00AE3BEB">
        <w:trPr>
          <w:jc w:val="center"/>
        </w:trPr>
        <w:tc>
          <w:tcPr>
            <w:tcW w:w="1637" w:type="dxa"/>
          </w:tcPr>
          <w:p w14:paraId="02DB55E3" w14:textId="77777777" w:rsidR="00C05F6E" w:rsidRDefault="00C05F6E" w:rsidP="00AE3BEB">
            <w:pPr>
              <w:rPr>
                <w:rFonts w:asciiTheme="minorHAnsi" w:hAnsiTheme="minorHAnsi" w:cstheme="minorHAnsi"/>
                <w:sz w:val="15"/>
                <w:szCs w:val="15"/>
              </w:rPr>
            </w:pPr>
            <w:r>
              <w:rPr>
                <w:rFonts w:asciiTheme="minorHAnsi" w:hAnsiTheme="minorHAnsi" w:cstheme="minorHAnsi"/>
                <w:sz w:val="15"/>
                <w:szCs w:val="15"/>
              </w:rPr>
              <w:t>Service Discovery</w:t>
            </w:r>
          </w:p>
        </w:tc>
        <w:tc>
          <w:tcPr>
            <w:tcW w:w="1112" w:type="dxa"/>
          </w:tcPr>
          <w:p w14:paraId="337A9C3D"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Framework</w:t>
            </w:r>
          </w:p>
        </w:tc>
        <w:tc>
          <w:tcPr>
            <w:tcW w:w="3642" w:type="dxa"/>
          </w:tcPr>
          <w:p w14:paraId="01C8A18A" w14:textId="77777777" w:rsidR="00C05F6E" w:rsidRDefault="00C05F6E" w:rsidP="00AE3BEB">
            <w:pPr>
              <w:rPr>
                <w:rFonts w:asciiTheme="minorHAnsi" w:hAnsiTheme="minorHAnsi" w:cstheme="minorHAnsi"/>
                <w:color w:val="000000"/>
                <w:sz w:val="15"/>
                <w:szCs w:val="15"/>
              </w:rPr>
            </w:pPr>
          </w:p>
        </w:tc>
        <w:tc>
          <w:tcPr>
            <w:tcW w:w="2398" w:type="dxa"/>
          </w:tcPr>
          <w:p w14:paraId="08E9D94B"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Microservice</w:t>
            </w:r>
          </w:p>
        </w:tc>
      </w:tr>
      <w:tr w:rsidR="00C05F6E" w:rsidRPr="00C44A71" w14:paraId="464AEFE6" w14:textId="77777777" w:rsidTr="00AE3BEB">
        <w:trPr>
          <w:jc w:val="center"/>
        </w:trPr>
        <w:tc>
          <w:tcPr>
            <w:tcW w:w="1637" w:type="dxa"/>
          </w:tcPr>
          <w:p w14:paraId="0BAA3A1E" w14:textId="77777777" w:rsidR="00C05F6E" w:rsidRDefault="00C05F6E" w:rsidP="00AE3BEB">
            <w:pPr>
              <w:rPr>
                <w:rFonts w:asciiTheme="minorHAnsi" w:hAnsiTheme="minorHAnsi" w:cstheme="minorHAnsi"/>
                <w:sz w:val="15"/>
                <w:szCs w:val="15"/>
              </w:rPr>
            </w:pPr>
            <w:r w:rsidRPr="009222C1">
              <w:rPr>
                <w:rFonts w:asciiTheme="minorHAnsi" w:hAnsiTheme="minorHAnsi" w:cstheme="minorHAnsi"/>
                <w:sz w:val="15"/>
                <w:szCs w:val="15"/>
              </w:rPr>
              <w:t>Business Rules Engine</w:t>
            </w:r>
          </w:p>
        </w:tc>
        <w:tc>
          <w:tcPr>
            <w:tcW w:w="1112" w:type="dxa"/>
          </w:tcPr>
          <w:p w14:paraId="1C845293"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Common</w:t>
            </w:r>
          </w:p>
        </w:tc>
        <w:tc>
          <w:tcPr>
            <w:tcW w:w="3642" w:type="dxa"/>
          </w:tcPr>
          <w:p w14:paraId="1B60A00B"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Business rules execution in a runtime production environment with Drools</w:t>
            </w:r>
          </w:p>
        </w:tc>
        <w:tc>
          <w:tcPr>
            <w:tcW w:w="2398" w:type="dxa"/>
          </w:tcPr>
          <w:p w14:paraId="64E87E87" w14:textId="77777777" w:rsidR="00C05F6E" w:rsidRDefault="00C05F6E" w:rsidP="00AE3BEB">
            <w:pPr>
              <w:rPr>
                <w:rFonts w:asciiTheme="minorHAnsi" w:hAnsiTheme="minorHAnsi" w:cstheme="minorHAnsi"/>
                <w:color w:val="000000"/>
                <w:sz w:val="15"/>
                <w:szCs w:val="15"/>
              </w:rPr>
            </w:pPr>
            <w:r w:rsidRPr="00A46DB4">
              <w:rPr>
                <w:rFonts w:asciiTheme="minorHAnsi" w:hAnsiTheme="minorHAnsi" w:cstheme="minorHAnsi"/>
                <w:sz w:val="15"/>
                <w:szCs w:val="15"/>
              </w:rPr>
              <w:t>Setup / Configuration</w:t>
            </w:r>
          </w:p>
        </w:tc>
      </w:tr>
      <w:tr w:rsidR="00C05F6E" w:rsidRPr="00C44A71" w14:paraId="61BE73CD" w14:textId="77777777" w:rsidTr="00AE3BEB">
        <w:trPr>
          <w:jc w:val="center"/>
        </w:trPr>
        <w:tc>
          <w:tcPr>
            <w:tcW w:w="1637" w:type="dxa"/>
          </w:tcPr>
          <w:p w14:paraId="43E22D76" w14:textId="77777777" w:rsidR="00C05F6E" w:rsidRDefault="00C05F6E" w:rsidP="00AE3BEB">
            <w:pPr>
              <w:rPr>
                <w:rFonts w:asciiTheme="minorHAnsi" w:hAnsiTheme="minorHAnsi" w:cstheme="minorHAnsi"/>
                <w:sz w:val="15"/>
                <w:szCs w:val="15"/>
              </w:rPr>
            </w:pPr>
            <w:r>
              <w:rPr>
                <w:rFonts w:asciiTheme="minorHAnsi" w:hAnsiTheme="minorHAnsi" w:cstheme="minorHAnsi"/>
                <w:sz w:val="15"/>
                <w:szCs w:val="15"/>
              </w:rPr>
              <w:lastRenderedPageBreak/>
              <w:t>Notification services</w:t>
            </w:r>
          </w:p>
        </w:tc>
        <w:tc>
          <w:tcPr>
            <w:tcW w:w="1112" w:type="dxa"/>
          </w:tcPr>
          <w:p w14:paraId="56F6D8B7"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Common</w:t>
            </w:r>
          </w:p>
        </w:tc>
        <w:tc>
          <w:tcPr>
            <w:tcW w:w="3642" w:type="dxa"/>
          </w:tcPr>
          <w:p w14:paraId="56E4BDF2"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sz w:val="15"/>
                <w:szCs w:val="15"/>
              </w:rPr>
              <w:t>Notification service via SMS, Email and Push Notification</w:t>
            </w:r>
          </w:p>
        </w:tc>
        <w:tc>
          <w:tcPr>
            <w:tcW w:w="2398" w:type="dxa"/>
          </w:tcPr>
          <w:p w14:paraId="2057C21C"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Microservice</w:t>
            </w:r>
          </w:p>
        </w:tc>
      </w:tr>
      <w:tr w:rsidR="00C05F6E" w:rsidRPr="00C44A71" w14:paraId="6520B784" w14:textId="77777777" w:rsidTr="00AE3BEB">
        <w:trPr>
          <w:jc w:val="center"/>
        </w:trPr>
        <w:tc>
          <w:tcPr>
            <w:tcW w:w="1637" w:type="dxa"/>
          </w:tcPr>
          <w:p w14:paraId="626D7230" w14:textId="77777777" w:rsidR="00C05F6E" w:rsidRDefault="00C05F6E" w:rsidP="00AE3BEB">
            <w:pPr>
              <w:rPr>
                <w:rFonts w:asciiTheme="minorHAnsi" w:hAnsiTheme="minorHAnsi" w:cstheme="minorHAnsi"/>
                <w:sz w:val="15"/>
                <w:szCs w:val="15"/>
              </w:rPr>
            </w:pPr>
            <w:r>
              <w:rPr>
                <w:rFonts w:asciiTheme="minorHAnsi" w:hAnsiTheme="minorHAnsi" w:cstheme="minorHAnsi"/>
                <w:sz w:val="15"/>
                <w:szCs w:val="15"/>
              </w:rPr>
              <w:t>User Preferences</w:t>
            </w:r>
          </w:p>
        </w:tc>
        <w:tc>
          <w:tcPr>
            <w:tcW w:w="1112" w:type="dxa"/>
          </w:tcPr>
          <w:p w14:paraId="1BC278CD"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Common</w:t>
            </w:r>
          </w:p>
        </w:tc>
        <w:tc>
          <w:tcPr>
            <w:tcW w:w="3642" w:type="dxa"/>
          </w:tcPr>
          <w:p w14:paraId="0EA11064"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Capture</w:t>
            </w:r>
            <w:r w:rsidRPr="00A46DB4">
              <w:rPr>
                <w:rFonts w:asciiTheme="minorHAnsi" w:hAnsiTheme="minorHAnsi" w:cstheme="minorHAnsi"/>
                <w:color w:val="000000"/>
                <w:sz w:val="15"/>
                <w:szCs w:val="15"/>
              </w:rPr>
              <w:t xml:space="preserve"> the user</w:t>
            </w:r>
            <w:r>
              <w:rPr>
                <w:rFonts w:asciiTheme="minorHAnsi" w:hAnsiTheme="minorHAnsi" w:cstheme="minorHAnsi"/>
                <w:color w:val="000000"/>
                <w:sz w:val="15"/>
                <w:szCs w:val="15"/>
              </w:rPr>
              <w:t>’s</w:t>
            </w:r>
            <w:r w:rsidRPr="00A46DB4">
              <w:rPr>
                <w:rFonts w:asciiTheme="minorHAnsi" w:hAnsiTheme="minorHAnsi" w:cstheme="minorHAnsi"/>
                <w:color w:val="000000"/>
                <w:sz w:val="15"/>
                <w:szCs w:val="15"/>
              </w:rPr>
              <w:t xml:space="preserve"> </w:t>
            </w:r>
            <w:r>
              <w:rPr>
                <w:rFonts w:asciiTheme="minorHAnsi" w:hAnsiTheme="minorHAnsi" w:cstheme="minorHAnsi"/>
                <w:color w:val="000000"/>
                <w:sz w:val="15"/>
                <w:szCs w:val="15"/>
              </w:rPr>
              <w:t xml:space="preserve">(customer) </w:t>
            </w:r>
            <w:r w:rsidRPr="00A46DB4">
              <w:rPr>
                <w:rFonts w:asciiTheme="minorHAnsi" w:hAnsiTheme="minorHAnsi" w:cstheme="minorHAnsi"/>
                <w:color w:val="000000"/>
                <w:sz w:val="15"/>
                <w:szCs w:val="15"/>
              </w:rPr>
              <w:t xml:space="preserve">preferences attributes </w:t>
            </w:r>
            <w:r>
              <w:rPr>
                <w:rFonts w:asciiTheme="minorHAnsi" w:hAnsiTheme="minorHAnsi" w:cstheme="minorHAnsi"/>
                <w:color w:val="000000"/>
                <w:sz w:val="15"/>
                <w:szCs w:val="15"/>
              </w:rPr>
              <w:t>of the portal/mobile app</w:t>
            </w:r>
          </w:p>
        </w:tc>
        <w:tc>
          <w:tcPr>
            <w:tcW w:w="2398" w:type="dxa"/>
          </w:tcPr>
          <w:p w14:paraId="53FE7D7B"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Microservice</w:t>
            </w:r>
          </w:p>
        </w:tc>
      </w:tr>
      <w:tr w:rsidR="00C05F6E" w:rsidRPr="00C44A71" w14:paraId="4E079EA6" w14:textId="77777777" w:rsidTr="00AE3BEB">
        <w:trPr>
          <w:jc w:val="center"/>
        </w:trPr>
        <w:tc>
          <w:tcPr>
            <w:tcW w:w="1637" w:type="dxa"/>
          </w:tcPr>
          <w:p w14:paraId="332D2902" w14:textId="77777777" w:rsidR="00C05F6E" w:rsidRDefault="00C05F6E" w:rsidP="00AE3BEB">
            <w:pPr>
              <w:rPr>
                <w:rFonts w:asciiTheme="minorHAnsi" w:hAnsiTheme="minorHAnsi" w:cstheme="minorHAnsi"/>
                <w:sz w:val="15"/>
                <w:szCs w:val="15"/>
              </w:rPr>
            </w:pPr>
            <w:r>
              <w:rPr>
                <w:rFonts w:asciiTheme="minorHAnsi" w:hAnsiTheme="minorHAnsi" w:cstheme="minorHAnsi"/>
                <w:sz w:val="15"/>
                <w:szCs w:val="15"/>
              </w:rPr>
              <w:t>Payment Processing</w:t>
            </w:r>
          </w:p>
        </w:tc>
        <w:tc>
          <w:tcPr>
            <w:tcW w:w="1112" w:type="dxa"/>
          </w:tcPr>
          <w:p w14:paraId="668AF456"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Common</w:t>
            </w:r>
          </w:p>
        </w:tc>
        <w:tc>
          <w:tcPr>
            <w:tcW w:w="3642" w:type="dxa"/>
          </w:tcPr>
          <w:p w14:paraId="7BCC736F"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Payment processing with Billdesk</w:t>
            </w:r>
          </w:p>
        </w:tc>
        <w:tc>
          <w:tcPr>
            <w:tcW w:w="2398" w:type="dxa"/>
          </w:tcPr>
          <w:p w14:paraId="6D75749D"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Microservice</w:t>
            </w:r>
          </w:p>
        </w:tc>
      </w:tr>
      <w:tr w:rsidR="00C05F6E" w:rsidRPr="00C44A71" w14:paraId="20313791" w14:textId="77777777" w:rsidTr="00AE3BEB">
        <w:trPr>
          <w:jc w:val="center"/>
        </w:trPr>
        <w:tc>
          <w:tcPr>
            <w:tcW w:w="1637" w:type="dxa"/>
          </w:tcPr>
          <w:p w14:paraId="155E2AA3" w14:textId="77777777" w:rsidR="00C05F6E" w:rsidRDefault="00C05F6E" w:rsidP="00AE3BEB">
            <w:pPr>
              <w:rPr>
                <w:rFonts w:asciiTheme="minorHAnsi" w:hAnsiTheme="minorHAnsi" w:cstheme="minorHAnsi"/>
                <w:sz w:val="15"/>
                <w:szCs w:val="15"/>
              </w:rPr>
            </w:pPr>
            <w:r>
              <w:rPr>
                <w:rFonts w:asciiTheme="minorHAnsi" w:hAnsiTheme="minorHAnsi" w:cstheme="minorHAnsi"/>
                <w:sz w:val="15"/>
                <w:szCs w:val="15"/>
              </w:rPr>
              <w:t>PAN Card Validation</w:t>
            </w:r>
          </w:p>
        </w:tc>
        <w:tc>
          <w:tcPr>
            <w:tcW w:w="1112" w:type="dxa"/>
          </w:tcPr>
          <w:p w14:paraId="58966B02"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Common</w:t>
            </w:r>
          </w:p>
        </w:tc>
        <w:tc>
          <w:tcPr>
            <w:tcW w:w="3642" w:type="dxa"/>
          </w:tcPr>
          <w:p w14:paraId="1D94039F"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sz w:val="15"/>
                <w:szCs w:val="15"/>
              </w:rPr>
              <w:t>PAN Card Validation with Karzaa</w:t>
            </w:r>
          </w:p>
        </w:tc>
        <w:tc>
          <w:tcPr>
            <w:tcW w:w="2398" w:type="dxa"/>
          </w:tcPr>
          <w:p w14:paraId="525BA0B6"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Microservice</w:t>
            </w:r>
          </w:p>
        </w:tc>
      </w:tr>
      <w:tr w:rsidR="00C05F6E" w:rsidRPr="00C44A71" w14:paraId="56B4D14C" w14:textId="77777777" w:rsidTr="00AE3BEB">
        <w:trPr>
          <w:jc w:val="center"/>
        </w:trPr>
        <w:tc>
          <w:tcPr>
            <w:tcW w:w="1637" w:type="dxa"/>
          </w:tcPr>
          <w:p w14:paraId="1B2D7A2A" w14:textId="77777777" w:rsidR="00C05F6E" w:rsidRDefault="00C05F6E" w:rsidP="00AE3BEB">
            <w:pPr>
              <w:rPr>
                <w:rFonts w:asciiTheme="minorHAnsi" w:hAnsiTheme="minorHAnsi" w:cstheme="minorHAnsi"/>
                <w:sz w:val="15"/>
                <w:szCs w:val="15"/>
              </w:rPr>
            </w:pPr>
            <w:r>
              <w:rPr>
                <w:rFonts w:asciiTheme="minorHAnsi" w:hAnsiTheme="minorHAnsi" w:cstheme="minorHAnsi"/>
                <w:sz w:val="15"/>
                <w:szCs w:val="15"/>
              </w:rPr>
              <w:t xml:space="preserve">Aadhar validation </w:t>
            </w:r>
          </w:p>
        </w:tc>
        <w:tc>
          <w:tcPr>
            <w:tcW w:w="1112" w:type="dxa"/>
          </w:tcPr>
          <w:p w14:paraId="3AB4517C"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Common</w:t>
            </w:r>
          </w:p>
        </w:tc>
        <w:tc>
          <w:tcPr>
            <w:tcW w:w="3642" w:type="dxa"/>
          </w:tcPr>
          <w:p w14:paraId="32A6CCAD" w14:textId="77777777" w:rsidR="00C05F6E" w:rsidRDefault="00C05F6E" w:rsidP="00AE3BEB">
            <w:pPr>
              <w:rPr>
                <w:rFonts w:asciiTheme="minorHAnsi" w:hAnsiTheme="minorHAnsi" w:cstheme="minorHAnsi"/>
                <w:color w:val="000000"/>
                <w:sz w:val="15"/>
                <w:szCs w:val="15"/>
              </w:rPr>
            </w:pPr>
          </w:p>
        </w:tc>
        <w:tc>
          <w:tcPr>
            <w:tcW w:w="2398" w:type="dxa"/>
          </w:tcPr>
          <w:p w14:paraId="4406DF64"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Microservice</w:t>
            </w:r>
          </w:p>
        </w:tc>
      </w:tr>
      <w:tr w:rsidR="00C05F6E" w:rsidRPr="00C44A71" w14:paraId="468D24C9" w14:textId="77777777" w:rsidTr="00AE3BEB">
        <w:trPr>
          <w:jc w:val="center"/>
        </w:trPr>
        <w:tc>
          <w:tcPr>
            <w:tcW w:w="1637" w:type="dxa"/>
          </w:tcPr>
          <w:p w14:paraId="71CE45DF" w14:textId="77777777" w:rsidR="00C05F6E" w:rsidRDefault="00C05F6E" w:rsidP="00AE3BEB">
            <w:pPr>
              <w:rPr>
                <w:rFonts w:asciiTheme="minorHAnsi" w:hAnsiTheme="minorHAnsi" w:cstheme="minorHAnsi"/>
                <w:sz w:val="15"/>
                <w:szCs w:val="15"/>
              </w:rPr>
            </w:pPr>
            <w:r>
              <w:rPr>
                <w:rFonts w:asciiTheme="minorHAnsi" w:hAnsiTheme="minorHAnsi" w:cstheme="minorHAnsi"/>
                <w:sz w:val="15"/>
                <w:szCs w:val="15"/>
              </w:rPr>
              <w:t>OCR</w:t>
            </w:r>
          </w:p>
        </w:tc>
        <w:tc>
          <w:tcPr>
            <w:tcW w:w="1112" w:type="dxa"/>
          </w:tcPr>
          <w:p w14:paraId="115B601E"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Common</w:t>
            </w:r>
          </w:p>
        </w:tc>
        <w:tc>
          <w:tcPr>
            <w:tcW w:w="3642" w:type="dxa"/>
          </w:tcPr>
          <w:p w14:paraId="79832C25" w14:textId="77777777" w:rsidR="00C05F6E" w:rsidRDefault="00C05F6E" w:rsidP="00AE3BEB">
            <w:pPr>
              <w:rPr>
                <w:rFonts w:asciiTheme="minorHAnsi" w:hAnsiTheme="minorHAnsi" w:cstheme="minorHAnsi"/>
                <w:color w:val="000000"/>
                <w:sz w:val="15"/>
                <w:szCs w:val="15"/>
              </w:rPr>
            </w:pPr>
          </w:p>
        </w:tc>
        <w:tc>
          <w:tcPr>
            <w:tcW w:w="2398" w:type="dxa"/>
          </w:tcPr>
          <w:p w14:paraId="3841920F"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Microservice</w:t>
            </w:r>
          </w:p>
        </w:tc>
      </w:tr>
      <w:tr w:rsidR="00C05F6E" w:rsidRPr="00C44A71" w14:paraId="423932A4" w14:textId="77777777" w:rsidTr="00AE3BEB">
        <w:trPr>
          <w:jc w:val="center"/>
        </w:trPr>
        <w:tc>
          <w:tcPr>
            <w:tcW w:w="1637" w:type="dxa"/>
          </w:tcPr>
          <w:p w14:paraId="2FC91CF8" w14:textId="77777777" w:rsidR="00C05F6E" w:rsidRDefault="00C05F6E" w:rsidP="00AE3BEB">
            <w:pPr>
              <w:rPr>
                <w:rFonts w:asciiTheme="minorHAnsi" w:hAnsiTheme="minorHAnsi" w:cstheme="minorHAnsi"/>
                <w:sz w:val="15"/>
                <w:szCs w:val="15"/>
              </w:rPr>
            </w:pPr>
            <w:r w:rsidRPr="005E2F7D">
              <w:rPr>
                <w:rFonts w:asciiTheme="minorHAnsi" w:hAnsiTheme="minorHAnsi" w:cstheme="minorHAnsi"/>
                <w:sz w:val="15"/>
                <w:szCs w:val="15"/>
              </w:rPr>
              <w:t>Member/Person/Entity Data Screening</w:t>
            </w:r>
          </w:p>
        </w:tc>
        <w:tc>
          <w:tcPr>
            <w:tcW w:w="1112" w:type="dxa"/>
          </w:tcPr>
          <w:p w14:paraId="516929CA"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Common</w:t>
            </w:r>
          </w:p>
        </w:tc>
        <w:tc>
          <w:tcPr>
            <w:tcW w:w="3642" w:type="dxa"/>
          </w:tcPr>
          <w:p w14:paraId="4A75001A"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Data Screening with Jocata and Trackwizz</w:t>
            </w:r>
          </w:p>
        </w:tc>
        <w:tc>
          <w:tcPr>
            <w:tcW w:w="2398" w:type="dxa"/>
          </w:tcPr>
          <w:p w14:paraId="0591B77F"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Microservice</w:t>
            </w:r>
          </w:p>
        </w:tc>
      </w:tr>
      <w:tr w:rsidR="00C05F6E" w:rsidRPr="00C44A71" w14:paraId="2EF8F650" w14:textId="77777777" w:rsidTr="00AE3BEB">
        <w:trPr>
          <w:jc w:val="center"/>
        </w:trPr>
        <w:tc>
          <w:tcPr>
            <w:tcW w:w="1637" w:type="dxa"/>
          </w:tcPr>
          <w:p w14:paraId="27589D90" w14:textId="77777777" w:rsidR="00C05F6E" w:rsidRDefault="00C05F6E" w:rsidP="00AE3BEB">
            <w:pPr>
              <w:rPr>
                <w:rFonts w:asciiTheme="minorHAnsi" w:hAnsiTheme="minorHAnsi" w:cstheme="minorHAnsi"/>
                <w:sz w:val="15"/>
                <w:szCs w:val="15"/>
              </w:rPr>
            </w:pPr>
            <w:r w:rsidRPr="005E2F7D">
              <w:rPr>
                <w:rFonts w:asciiTheme="minorHAnsi" w:hAnsiTheme="minorHAnsi" w:cstheme="minorHAnsi"/>
                <w:sz w:val="15"/>
                <w:szCs w:val="15"/>
              </w:rPr>
              <w:t>Core system Integration</w:t>
            </w:r>
          </w:p>
        </w:tc>
        <w:tc>
          <w:tcPr>
            <w:tcW w:w="1112" w:type="dxa"/>
          </w:tcPr>
          <w:p w14:paraId="0DA16AF1"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Common</w:t>
            </w:r>
          </w:p>
        </w:tc>
        <w:tc>
          <w:tcPr>
            <w:tcW w:w="3642" w:type="dxa"/>
          </w:tcPr>
          <w:p w14:paraId="049059ED"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Core system integration via TCP, FTP and DBLINK</w:t>
            </w:r>
          </w:p>
        </w:tc>
        <w:tc>
          <w:tcPr>
            <w:tcW w:w="2398" w:type="dxa"/>
          </w:tcPr>
          <w:p w14:paraId="30D67951" w14:textId="77777777" w:rsidR="00C05F6E" w:rsidRDefault="00C05F6E" w:rsidP="00AE3BEB">
            <w:pPr>
              <w:rPr>
                <w:rFonts w:asciiTheme="minorHAnsi" w:hAnsiTheme="minorHAnsi" w:cstheme="minorHAnsi"/>
                <w:color w:val="000000"/>
                <w:sz w:val="15"/>
                <w:szCs w:val="15"/>
              </w:rPr>
            </w:pPr>
            <w:r w:rsidRPr="00A46DB4">
              <w:rPr>
                <w:rFonts w:asciiTheme="minorHAnsi" w:hAnsiTheme="minorHAnsi" w:cstheme="minorHAnsi"/>
                <w:color w:val="000000"/>
                <w:sz w:val="15"/>
                <w:szCs w:val="15"/>
              </w:rPr>
              <w:t>Adapter</w:t>
            </w:r>
          </w:p>
        </w:tc>
      </w:tr>
      <w:tr w:rsidR="00C05F6E" w:rsidRPr="00EE416A" w14:paraId="5F884AE7" w14:textId="77777777" w:rsidTr="00AE3BEB">
        <w:trPr>
          <w:jc w:val="center"/>
        </w:trPr>
        <w:tc>
          <w:tcPr>
            <w:tcW w:w="1637" w:type="dxa"/>
          </w:tcPr>
          <w:p w14:paraId="200E2565" w14:textId="77777777" w:rsidR="00C05F6E" w:rsidRPr="00227A1E" w:rsidRDefault="00C05F6E" w:rsidP="00AE3BEB">
            <w:pPr>
              <w:rPr>
                <w:rFonts w:asciiTheme="minorHAnsi" w:hAnsiTheme="minorHAnsi" w:cstheme="minorHAnsi"/>
                <w:sz w:val="15"/>
                <w:szCs w:val="15"/>
              </w:rPr>
            </w:pPr>
            <w:r w:rsidRPr="00227A1E">
              <w:rPr>
                <w:rFonts w:asciiTheme="minorHAnsi" w:hAnsiTheme="minorHAnsi" w:cstheme="minorHAnsi"/>
                <w:sz w:val="15"/>
                <w:szCs w:val="15"/>
              </w:rPr>
              <w:t>Workflow integration</w:t>
            </w:r>
          </w:p>
        </w:tc>
        <w:tc>
          <w:tcPr>
            <w:tcW w:w="1112" w:type="dxa"/>
          </w:tcPr>
          <w:p w14:paraId="59BD4E5C" w14:textId="77777777" w:rsidR="00C05F6E" w:rsidRPr="00227A1E" w:rsidRDefault="00C05F6E" w:rsidP="00AE3BEB">
            <w:pPr>
              <w:rPr>
                <w:rFonts w:asciiTheme="minorHAnsi" w:hAnsiTheme="minorHAnsi" w:cstheme="minorHAnsi"/>
                <w:sz w:val="15"/>
                <w:szCs w:val="15"/>
              </w:rPr>
            </w:pPr>
            <w:r w:rsidRPr="00227A1E">
              <w:rPr>
                <w:rFonts w:asciiTheme="minorHAnsi" w:hAnsiTheme="minorHAnsi" w:cstheme="minorHAnsi"/>
                <w:sz w:val="15"/>
                <w:szCs w:val="15"/>
              </w:rPr>
              <w:t>Common</w:t>
            </w:r>
          </w:p>
        </w:tc>
        <w:tc>
          <w:tcPr>
            <w:tcW w:w="3642" w:type="dxa"/>
          </w:tcPr>
          <w:p w14:paraId="4E7401E1" w14:textId="77777777" w:rsidR="00C05F6E" w:rsidRPr="00227A1E" w:rsidRDefault="00C05F6E" w:rsidP="00AE3BEB">
            <w:pPr>
              <w:rPr>
                <w:rFonts w:asciiTheme="minorHAnsi" w:hAnsiTheme="minorHAnsi" w:cstheme="minorHAnsi"/>
                <w:sz w:val="15"/>
                <w:szCs w:val="15"/>
              </w:rPr>
            </w:pPr>
            <w:r w:rsidRPr="00227A1E">
              <w:rPr>
                <w:rFonts w:asciiTheme="minorHAnsi" w:hAnsiTheme="minorHAnsi" w:cstheme="minorHAnsi"/>
                <w:sz w:val="15"/>
                <w:szCs w:val="15"/>
              </w:rPr>
              <w:t>Workflow integration with jBPM</w:t>
            </w:r>
          </w:p>
        </w:tc>
        <w:tc>
          <w:tcPr>
            <w:tcW w:w="2398" w:type="dxa"/>
          </w:tcPr>
          <w:p w14:paraId="5378E223" w14:textId="77777777" w:rsidR="00C05F6E" w:rsidRPr="00227A1E" w:rsidRDefault="00C05F6E" w:rsidP="00AE3BEB">
            <w:pPr>
              <w:rPr>
                <w:rFonts w:asciiTheme="minorHAnsi" w:hAnsiTheme="minorHAnsi" w:cstheme="minorHAnsi"/>
                <w:sz w:val="15"/>
                <w:szCs w:val="15"/>
              </w:rPr>
            </w:pPr>
            <w:r w:rsidRPr="00227A1E">
              <w:rPr>
                <w:rFonts w:asciiTheme="minorHAnsi" w:hAnsiTheme="minorHAnsi" w:cstheme="minorHAnsi"/>
                <w:sz w:val="15"/>
                <w:szCs w:val="15"/>
              </w:rPr>
              <w:t>Microservice</w:t>
            </w:r>
          </w:p>
        </w:tc>
      </w:tr>
      <w:tr w:rsidR="00C05F6E" w:rsidRPr="00C44A71" w14:paraId="27E9FB10" w14:textId="77777777" w:rsidTr="00AE3BEB">
        <w:trPr>
          <w:jc w:val="center"/>
        </w:trPr>
        <w:tc>
          <w:tcPr>
            <w:tcW w:w="1637" w:type="dxa"/>
          </w:tcPr>
          <w:p w14:paraId="0AAE793B" w14:textId="77777777" w:rsidR="00C05F6E" w:rsidRDefault="00C05F6E" w:rsidP="00AE3BEB">
            <w:pPr>
              <w:rPr>
                <w:rFonts w:asciiTheme="minorHAnsi" w:hAnsiTheme="minorHAnsi" w:cstheme="minorHAnsi"/>
                <w:sz w:val="15"/>
                <w:szCs w:val="15"/>
              </w:rPr>
            </w:pPr>
            <w:r w:rsidRPr="005E2F7D">
              <w:rPr>
                <w:rFonts w:asciiTheme="minorHAnsi" w:hAnsiTheme="minorHAnsi" w:cstheme="minorHAnsi"/>
                <w:sz w:val="15"/>
                <w:szCs w:val="15"/>
              </w:rPr>
              <w:t>DMS</w:t>
            </w:r>
          </w:p>
        </w:tc>
        <w:tc>
          <w:tcPr>
            <w:tcW w:w="1112" w:type="dxa"/>
          </w:tcPr>
          <w:p w14:paraId="626D82D4"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Common</w:t>
            </w:r>
          </w:p>
        </w:tc>
        <w:tc>
          <w:tcPr>
            <w:tcW w:w="3642" w:type="dxa"/>
          </w:tcPr>
          <w:p w14:paraId="1E40FA46"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Integration with Newgen for document management</w:t>
            </w:r>
          </w:p>
        </w:tc>
        <w:tc>
          <w:tcPr>
            <w:tcW w:w="2398" w:type="dxa"/>
          </w:tcPr>
          <w:p w14:paraId="3DCE218D" w14:textId="77777777" w:rsidR="00C05F6E" w:rsidRPr="00EE416A" w:rsidRDefault="00C05F6E" w:rsidP="00AE3BEB">
            <w:pPr>
              <w:rPr>
                <w:rFonts w:asciiTheme="minorHAnsi" w:hAnsiTheme="minorHAnsi" w:cstheme="minorHAnsi"/>
                <w:sz w:val="15"/>
                <w:szCs w:val="15"/>
              </w:rPr>
            </w:pPr>
            <w:r w:rsidRPr="00EE416A">
              <w:rPr>
                <w:rFonts w:asciiTheme="minorHAnsi" w:hAnsiTheme="minorHAnsi" w:cstheme="minorHAnsi"/>
                <w:sz w:val="15"/>
                <w:szCs w:val="15"/>
              </w:rPr>
              <w:t>Microservice</w:t>
            </w:r>
          </w:p>
        </w:tc>
      </w:tr>
      <w:tr w:rsidR="00C05F6E" w:rsidRPr="00C44A71" w14:paraId="1DFCD014" w14:textId="77777777" w:rsidTr="00AE3BEB">
        <w:trPr>
          <w:jc w:val="center"/>
        </w:trPr>
        <w:tc>
          <w:tcPr>
            <w:tcW w:w="1637" w:type="dxa"/>
          </w:tcPr>
          <w:p w14:paraId="56514A4F" w14:textId="77777777" w:rsidR="00C05F6E" w:rsidRDefault="00C05F6E" w:rsidP="00AE3BEB">
            <w:pPr>
              <w:rPr>
                <w:rFonts w:asciiTheme="minorHAnsi" w:hAnsiTheme="minorHAnsi" w:cstheme="minorHAnsi"/>
                <w:sz w:val="15"/>
                <w:szCs w:val="15"/>
              </w:rPr>
            </w:pPr>
            <w:r w:rsidRPr="005E2F7D">
              <w:rPr>
                <w:rFonts w:asciiTheme="minorHAnsi" w:hAnsiTheme="minorHAnsi" w:cstheme="minorHAnsi"/>
                <w:sz w:val="15"/>
                <w:szCs w:val="15"/>
              </w:rPr>
              <w:t>Case Management</w:t>
            </w:r>
          </w:p>
        </w:tc>
        <w:tc>
          <w:tcPr>
            <w:tcW w:w="1112" w:type="dxa"/>
          </w:tcPr>
          <w:p w14:paraId="079CAD11"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Common</w:t>
            </w:r>
          </w:p>
        </w:tc>
        <w:tc>
          <w:tcPr>
            <w:tcW w:w="3642" w:type="dxa"/>
          </w:tcPr>
          <w:p w14:paraId="20A81C07"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Case Management with jBPM</w:t>
            </w:r>
          </w:p>
        </w:tc>
        <w:tc>
          <w:tcPr>
            <w:tcW w:w="2398" w:type="dxa"/>
          </w:tcPr>
          <w:p w14:paraId="6C47EA85" w14:textId="77777777" w:rsidR="00C05F6E" w:rsidRPr="00EE416A" w:rsidRDefault="00C05F6E" w:rsidP="00AE3BEB">
            <w:pPr>
              <w:rPr>
                <w:rFonts w:asciiTheme="minorHAnsi" w:hAnsiTheme="minorHAnsi" w:cstheme="minorHAnsi"/>
                <w:sz w:val="15"/>
                <w:szCs w:val="15"/>
              </w:rPr>
            </w:pPr>
            <w:r w:rsidRPr="00EE416A">
              <w:rPr>
                <w:rFonts w:asciiTheme="minorHAnsi" w:hAnsiTheme="minorHAnsi" w:cstheme="minorHAnsi"/>
                <w:sz w:val="15"/>
                <w:szCs w:val="15"/>
              </w:rPr>
              <w:t>Microservice</w:t>
            </w:r>
          </w:p>
        </w:tc>
      </w:tr>
      <w:tr w:rsidR="00C05F6E" w:rsidRPr="00C44A71" w14:paraId="38D8D062" w14:textId="77777777" w:rsidTr="00AE3BEB">
        <w:trPr>
          <w:jc w:val="center"/>
        </w:trPr>
        <w:tc>
          <w:tcPr>
            <w:tcW w:w="1637" w:type="dxa"/>
          </w:tcPr>
          <w:p w14:paraId="06C74824" w14:textId="77777777" w:rsidR="00C05F6E" w:rsidRDefault="00C05F6E" w:rsidP="00AE3BEB">
            <w:pPr>
              <w:rPr>
                <w:rFonts w:asciiTheme="minorHAnsi" w:hAnsiTheme="minorHAnsi" w:cstheme="minorHAnsi"/>
                <w:sz w:val="15"/>
                <w:szCs w:val="15"/>
              </w:rPr>
            </w:pPr>
            <w:r>
              <w:rPr>
                <w:rFonts w:asciiTheme="minorHAnsi" w:hAnsiTheme="minorHAnsi" w:cstheme="minorHAnsi"/>
                <w:sz w:val="15"/>
                <w:szCs w:val="15"/>
              </w:rPr>
              <w:t>E-Sign</w:t>
            </w:r>
          </w:p>
        </w:tc>
        <w:tc>
          <w:tcPr>
            <w:tcW w:w="1112" w:type="dxa"/>
          </w:tcPr>
          <w:p w14:paraId="26273B63"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Common</w:t>
            </w:r>
          </w:p>
        </w:tc>
        <w:tc>
          <w:tcPr>
            <w:tcW w:w="3642" w:type="dxa"/>
          </w:tcPr>
          <w:p w14:paraId="4A1E022E" w14:textId="77777777" w:rsidR="00C05F6E" w:rsidRDefault="00C05F6E" w:rsidP="00AE3BEB">
            <w:pPr>
              <w:rPr>
                <w:rFonts w:asciiTheme="minorHAnsi" w:hAnsiTheme="minorHAnsi" w:cstheme="minorHAnsi"/>
                <w:color w:val="000000"/>
                <w:sz w:val="15"/>
                <w:szCs w:val="15"/>
              </w:rPr>
            </w:pPr>
            <w:r>
              <w:rPr>
                <w:rFonts w:asciiTheme="minorHAnsi" w:hAnsiTheme="minorHAnsi" w:cstheme="minorHAnsi"/>
                <w:color w:val="000000"/>
                <w:sz w:val="15"/>
                <w:szCs w:val="15"/>
              </w:rPr>
              <w:t>E-sign integration with Jocata</w:t>
            </w:r>
          </w:p>
        </w:tc>
        <w:tc>
          <w:tcPr>
            <w:tcW w:w="2398" w:type="dxa"/>
          </w:tcPr>
          <w:p w14:paraId="7C4687E8" w14:textId="77777777" w:rsidR="00C05F6E" w:rsidRPr="00EE416A" w:rsidRDefault="00C05F6E" w:rsidP="00AE3BEB">
            <w:pPr>
              <w:rPr>
                <w:rFonts w:asciiTheme="minorHAnsi" w:hAnsiTheme="minorHAnsi" w:cstheme="minorHAnsi"/>
                <w:sz w:val="15"/>
                <w:szCs w:val="15"/>
              </w:rPr>
            </w:pPr>
            <w:r w:rsidRPr="00EE416A">
              <w:rPr>
                <w:rFonts w:asciiTheme="minorHAnsi" w:hAnsiTheme="minorHAnsi" w:cstheme="minorHAnsi"/>
                <w:sz w:val="15"/>
                <w:szCs w:val="15"/>
              </w:rPr>
              <w:t>Microservice</w:t>
            </w:r>
          </w:p>
        </w:tc>
      </w:tr>
    </w:tbl>
    <w:p w14:paraId="4010B059" w14:textId="77777777" w:rsidR="00A67FF8" w:rsidRPr="00FD052F" w:rsidRDefault="00A67FF8" w:rsidP="007140F8">
      <w:pPr>
        <w:rPr>
          <w:rFonts w:asciiTheme="minorHAnsi" w:hAnsiTheme="minorHAnsi" w:cstheme="minorHAnsi"/>
          <w:sz w:val="21"/>
          <w:szCs w:val="21"/>
        </w:rPr>
      </w:pPr>
    </w:p>
    <w:p w14:paraId="0A97A2FA" w14:textId="532868C3" w:rsidR="00E54D64" w:rsidRDefault="007E29A8" w:rsidP="00BD165B">
      <w:pPr>
        <w:pStyle w:val="Heading2"/>
        <w:rPr>
          <w:rFonts w:asciiTheme="minorHAnsi" w:hAnsiTheme="minorHAnsi" w:cstheme="minorHAnsi"/>
          <w:sz w:val="22"/>
          <w:szCs w:val="22"/>
        </w:rPr>
      </w:pPr>
      <w:bookmarkStart w:id="41" w:name="_Toc48121364"/>
      <w:r>
        <w:rPr>
          <w:rFonts w:asciiTheme="minorHAnsi" w:hAnsiTheme="minorHAnsi" w:cstheme="minorHAnsi"/>
          <w:sz w:val="22"/>
          <w:szCs w:val="22"/>
        </w:rPr>
        <w:t xml:space="preserve">Parivartan Architecture </w:t>
      </w:r>
      <w:r w:rsidR="00D84772" w:rsidRPr="00FD052F">
        <w:rPr>
          <w:rFonts w:asciiTheme="minorHAnsi" w:hAnsiTheme="minorHAnsi" w:cstheme="minorHAnsi"/>
          <w:sz w:val="22"/>
          <w:szCs w:val="22"/>
        </w:rPr>
        <w:t>Constraint</w:t>
      </w:r>
      <w:r w:rsidR="00BD165B">
        <w:rPr>
          <w:rFonts w:asciiTheme="minorHAnsi" w:hAnsiTheme="minorHAnsi" w:cstheme="minorHAnsi"/>
          <w:sz w:val="22"/>
          <w:szCs w:val="22"/>
        </w:rPr>
        <w:t>s</w:t>
      </w:r>
      <w:bookmarkEnd w:id="41"/>
    </w:p>
    <w:p w14:paraId="486A15FF" w14:textId="4B2810FE" w:rsidR="00D84772" w:rsidRPr="00CB67A9" w:rsidRDefault="00BD165B" w:rsidP="00D84772">
      <w:pPr>
        <w:pStyle w:val="ListParagraph"/>
        <w:numPr>
          <w:ilvl w:val="0"/>
          <w:numId w:val="51"/>
        </w:numPr>
        <w:rPr>
          <w:rFonts w:asciiTheme="minorHAnsi" w:hAnsiTheme="minorHAnsi" w:cstheme="minorHAnsi"/>
          <w:sz w:val="21"/>
          <w:szCs w:val="21"/>
        </w:rPr>
      </w:pPr>
      <w:r w:rsidRPr="00023FCF">
        <w:rPr>
          <w:rFonts w:asciiTheme="minorHAnsi" w:hAnsiTheme="minorHAnsi" w:cstheme="minorHAnsi"/>
          <w:sz w:val="21"/>
          <w:szCs w:val="21"/>
        </w:rPr>
        <w:t xml:space="preserve">NSE Core systems will not be modified </w:t>
      </w:r>
      <w:r w:rsidR="00C07036" w:rsidRPr="00023FCF">
        <w:rPr>
          <w:rFonts w:asciiTheme="minorHAnsi" w:hAnsiTheme="minorHAnsi" w:cstheme="minorHAnsi"/>
          <w:sz w:val="21"/>
          <w:szCs w:val="21"/>
        </w:rPr>
        <w:t>as far as possible</w:t>
      </w:r>
    </w:p>
    <w:p w14:paraId="238323DB" w14:textId="30DA1E77" w:rsidR="007140F8" w:rsidRPr="00FD052F" w:rsidRDefault="00864A48" w:rsidP="00637740">
      <w:pPr>
        <w:pStyle w:val="Heading2"/>
        <w:rPr>
          <w:rFonts w:asciiTheme="minorHAnsi" w:hAnsiTheme="minorHAnsi" w:cstheme="minorHAnsi"/>
          <w:sz w:val="22"/>
          <w:szCs w:val="22"/>
        </w:rPr>
      </w:pPr>
      <w:bookmarkStart w:id="42" w:name="_Toc48121365"/>
      <w:r w:rsidRPr="00FD052F">
        <w:rPr>
          <w:rFonts w:asciiTheme="minorHAnsi" w:hAnsiTheme="minorHAnsi" w:cstheme="minorHAnsi"/>
          <w:sz w:val="22"/>
          <w:szCs w:val="22"/>
        </w:rPr>
        <w:t>Assumptions</w:t>
      </w:r>
      <w:bookmarkEnd w:id="42"/>
    </w:p>
    <w:p w14:paraId="380EC536" w14:textId="645917B3" w:rsidR="00627F2D" w:rsidRDefault="00627F2D" w:rsidP="002B27B9">
      <w:pPr>
        <w:pStyle w:val="ListParagraph"/>
        <w:numPr>
          <w:ilvl w:val="0"/>
          <w:numId w:val="51"/>
        </w:numPr>
        <w:rPr>
          <w:rFonts w:asciiTheme="minorHAnsi" w:hAnsiTheme="minorHAnsi" w:cstheme="minorHAnsi"/>
          <w:sz w:val="21"/>
          <w:szCs w:val="21"/>
        </w:rPr>
      </w:pPr>
      <w:r>
        <w:rPr>
          <w:rFonts w:asciiTheme="minorHAnsi" w:hAnsiTheme="minorHAnsi" w:cstheme="minorHAnsi"/>
          <w:sz w:val="21"/>
          <w:szCs w:val="21"/>
        </w:rPr>
        <w:t>Reimagination will strive for straight through processing and real time APIs and interfaces wherever possible</w:t>
      </w:r>
    </w:p>
    <w:p w14:paraId="4362C9FF" w14:textId="6C2AA42A" w:rsidR="004A3863" w:rsidRDefault="004A3863" w:rsidP="002B27B9">
      <w:pPr>
        <w:pStyle w:val="ListParagraph"/>
        <w:numPr>
          <w:ilvl w:val="0"/>
          <w:numId w:val="51"/>
        </w:numPr>
        <w:rPr>
          <w:rFonts w:asciiTheme="minorHAnsi" w:hAnsiTheme="minorHAnsi" w:cstheme="minorHAnsi"/>
          <w:sz w:val="21"/>
          <w:szCs w:val="21"/>
        </w:rPr>
      </w:pPr>
      <w:r>
        <w:rPr>
          <w:rFonts w:asciiTheme="minorHAnsi" w:hAnsiTheme="minorHAnsi" w:cstheme="minorHAnsi"/>
          <w:sz w:val="21"/>
          <w:szCs w:val="21"/>
        </w:rPr>
        <w:t>Hybrid frameworks will be used for mobile and web clients for omni-channel experience</w:t>
      </w:r>
    </w:p>
    <w:p w14:paraId="3AE8E2E8" w14:textId="6A3DDF84" w:rsidR="004A3863" w:rsidRDefault="004A3863" w:rsidP="002B27B9">
      <w:pPr>
        <w:pStyle w:val="ListParagraph"/>
        <w:numPr>
          <w:ilvl w:val="0"/>
          <w:numId w:val="51"/>
        </w:numPr>
        <w:rPr>
          <w:rFonts w:asciiTheme="minorHAnsi" w:hAnsiTheme="minorHAnsi" w:cstheme="minorHAnsi"/>
          <w:sz w:val="21"/>
          <w:szCs w:val="21"/>
        </w:rPr>
      </w:pPr>
      <w:r>
        <w:rPr>
          <w:rFonts w:asciiTheme="minorHAnsi" w:hAnsiTheme="minorHAnsi" w:cstheme="minorHAnsi"/>
          <w:sz w:val="21"/>
          <w:szCs w:val="21"/>
        </w:rPr>
        <w:t>Mobile and Web app functionality will not be exactly identical, hence separate mobile app will be created</w:t>
      </w:r>
    </w:p>
    <w:p w14:paraId="48EF10DC" w14:textId="536DB801" w:rsidR="00467B13" w:rsidRPr="00FD052F" w:rsidRDefault="00467B13" w:rsidP="00EA1990">
      <w:pPr>
        <w:pStyle w:val="ListParagraph"/>
        <w:ind w:left="1440"/>
        <w:rPr>
          <w:rFonts w:asciiTheme="minorHAnsi" w:hAnsiTheme="minorHAnsi" w:cstheme="minorHAnsi"/>
          <w:sz w:val="21"/>
          <w:szCs w:val="21"/>
        </w:rPr>
      </w:pPr>
    </w:p>
    <w:p w14:paraId="40F24016" w14:textId="709A0E4D" w:rsidR="00B1317D" w:rsidRPr="00FD052F" w:rsidRDefault="004F481E" w:rsidP="00414724">
      <w:pPr>
        <w:spacing w:after="160" w:line="259" w:lineRule="auto"/>
        <w:rPr>
          <w:rFonts w:asciiTheme="minorHAnsi" w:hAnsiTheme="minorHAnsi" w:cstheme="minorHAnsi"/>
          <w:sz w:val="21"/>
          <w:szCs w:val="21"/>
        </w:rPr>
      </w:pPr>
      <w:r>
        <w:rPr>
          <w:rFonts w:asciiTheme="minorHAnsi" w:hAnsiTheme="minorHAnsi" w:cstheme="minorHAnsi"/>
          <w:sz w:val="21"/>
          <w:szCs w:val="21"/>
        </w:rPr>
        <w:br w:type="page"/>
      </w:r>
    </w:p>
    <w:p w14:paraId="5A116248" w14:textId="354AB2C4" w:rsidR="00510ECA" w:rsidRDefault="007E29A8" w:rsidP="001838C6">
      <w:pPr>
        <w:pStyle w:val="Heading1"/>
        <w:rPr>
          <w:rFonts w:asciiTheme="minorHAnsi" w:hAnsiTheme="minorHAnsi" w:cstheme="minorHAnsi"/>
        </w:rPr>
      </w:pPr>
      <w:bookmarkStart w:id="43" w:name="_Toc48121366"/>
      <w:bookmarkStart w:id="44" w:name="_Toc481660523"/>
      <w:bookmarkStart w:id="45" w:name="_Toc510107598"/>
      <w:bookmarkStart w:id="46" w:name="_Toc510107868"/>
      <w:bookmarkStart w:id="47" w:name="_Toc510432731"/>
      <w:bookmarkStart w:id="48" w:name="_Toc510432804"/>
      <w:bookmarkStart w:id="49" w:name="_Toc510433262"/>
      <w:bookmarkStart w:id="50" w:name="_Toc510433795"/>
      <w:bookmarkStart w:id="51" w:name="_Toc510434187"/>
      <w:bookmarkStart w:id="52" w:name="_Toc510434297"/>
      <w:bookmarkStart w:id="53" w:name="_Toc510434453"/>
      <w:bookmarkStart w:id="54" w:name="_Toc510434684"/>
      <w:bookmarkStart w:id="55" w:name="_Toc510434749"/>
      <w:bookmarkStart w:id="56" w:name="_Toc510434929"/>
      <w:bookmarkStart w:id="57" w:name="_Toc510107635"/>
      <w:bookmarkStart w:id="58" w:name="_Toc510107892"/>
      <w:r>
        <w:rPr>
          <w:rFonts w:asciiTheme="minorHAnsi" w:hAnsiTheme="minorHAnsi" w:cstheme="minorHAnsi"/>
        </w:rPr>
        <w:lastRenderedPageBreak/>
        <w:t>Parivartan</w:t>
      </w:r>
      <w:r w:rsidR="00510ECA" w:rsidRPr="00FD052F">
        <w:rPr>
          <w:rFonts w:asciiTheme="minorHAnsi" w:hAnsiTheme="minorHAnsi" w:cstheme="minorHAnsi"/>
        </w:rPr>
        <w:t xml:space="preserve"> Architecture Pattern</w:t>
      </w:r>
      <w:r w:rsidR="00400F96" w:rsidRPr="00FD052F">
        <w:rPr>
          <w:rFonts w:asciiTheme="minorHAnsi" w:hAnsiTheme="minorHAnsi" w:cstheme="minorHAnsi"/>
        </w:rPr>
        <w:t>s</w:t>
      </w:r>
      <w:bookmarkEnd w:id="43"/>
    </w:p>
    <w:p w14:paraId="0DB8D243" w14:textId="0E1AD32F" w:rsidR="00864C27" w:rsidRPr="00864C27" w:rsidRDefault="00864C27" w:rsidP="00864C27">
      <w:pPr>
        <w:pStyle w:val="Heading2"/>
        <w:rPr>
          <w:rFonts w:asciiTheme="minorHAnsi" w:hAnsiTheme="minorHAnsi" w:cstheme="minorHAnsi"/>
          <w:sz w:val="22"/>
          <w:szCs w:val="22"/>
        </w:rPr>
      </w:pPr>
      <w:bookmarkStart w:id="59" w:name="_Toc48121367"/>
      <w:r w:rsidRPr="00864C27">
        <w:rPr>
          <w:rFonts w:asciiTheme="minorHAnsi" w:hAnsiTheme="minorHAnsi" w:cstheme="minorHAnsi"/>
          <w:sz w:val="22"/>
          <w:szCs w:val="22"/>
        </w:rPr>
        <w:t>Parivartan API patterns</w:t>
      </w:r>
      <w:bookmarkEnd w:id="59"/>
      <w:r w:rsidRPr="00864C27">
        <w:rPr>
          <w:rFonts w:asciiTheme="minorHAnsi" w:hAnsiTheme="minorHAnsi" w:cstheme="minorHAnsi"/>
          <w:sz w:val="22"/>
          <w:szCs w:val="22"/>
        </w:rPr>
        <w:t xml:space="preserve"> </w:t>
      </w:r>
    </w:p>
    <w:tbl>
      <w:tblPr>
        <w:tblStyle w:val="WBPOTable"/>
        <w:tblW w:w="5000" w:type="pct"/>
        <w:jc w:val="center"/>
        <w:tblLook w:val="0420" w:firstRow="1" w:lastRow="0" w:firstColumn="0" w:lastColumn="0" w:noHBand="0" w:noVBand="1"/>
      </w:tblPr>
      <w:tblGrid>
        <w:gridCol w:w="1481"/>
        <w:gridCol w:w="8265"/>
      </w:tblGrid>
      <w:tr w:rsidR="00864C27" w:rsidRPr="00FD052F" w14:paraId="2A2CB64E" w14:textId="77777777" w:rsidTr="00CD3266">
        <w:trPr>
          <w:cnfStyle w:val="100000000000" w:firstRow="1" w:lastRow="0" w:firstColumn="0" w:lastColumn="0" w:oddVBand="0" w:evenVBand="0" w:oddHBand="0" w:evenHBand="0" w:firstRowFirstColumn="0" w:firstRowLastColumn="0" w:lastRowFirstColumn="0" w:lastRowLastColumn="0"/>
          <w:trHeight w:val="584"/>
          <w:jc w:val="center"/>
        </w:trPr>
        <w:tc>
          <w:tcPr>
            <w:tcW w:w="760" w:type="pct"/>
            <w:hideMark/>
          </w:tcPr>
          <w:p w14:paraId="13088F81"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Pattern</w:t>
            </w:r>
          </w:p>
        </w:tc>
        <w:tc>
          <w:tcPr>
            <w:tcW w:w="4240" w:type="pct"/>
            <w:hideMark/>
          </w:tcPr>
          <w:p w14:paraId="4A75F45F"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Description</w:t>
            </w:r>
          </w:p>
        </w:tc>
      </w:tr>
      <w:tr w:rsidR="00864C27" w:rsidRPr="00FD052F" w14:paraId="38B84469" w14:textId="77777777" w:rsidTr="00CD3266">
        <w:trPr>
          <w:trHeight w:val="584"/>
          <w:jc w:val="center"/>
        </w:trPr>
        <w:tc>
          <w:tcPr>
            <w:tcW w:w="760" w:type="pct"/>
            <w:hideMark/>
          </w:tcPr>
          <w:p w14:paraId="105AA75B"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Stateless</w:t>
            </w:r>
          </w:p>
        </w:tc>
        <w:tc>
          <w:tcPr>
            <w:tcW w:w="4240" w:type="pct"/>
            <w:hideMark/>
          </w:tcPr>
          <w:p w14:paraId="00D2F972"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APIs are to be designed as stateless exposing REST interfaces to clients. Any state management will be carried out on client layer as necessary e.g. maintaining login sessions.</w:t>
            </w:r>
          </w:p>
        </w:tc>
      </w:tr>
      <w:tr w:rsidR="00864C27" w:rsidRPr="00FD052F" w14:paraId="35B39EE8" w14:textId="77777777" w:rsidTr="00CD3266">
        <w:trPr>
          <w:trHeight w:val="584"/>
          <w:jc w:val="center"/>
        </w:trPr>
        <w:tc>
          <w:tcPr>
            <w:tcW w:w="760" w:type="pct"/>
            <w:hideMark/>
          </w:tcPr>
          <w:p w14:paraId="10253A41"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Negotiation of API endpoints (Content &amp; Context)</w:t>
            </w:r>
          </w:p>
        </w:tc>
        <w:tc>
          <w:tcPr>
            <w:tcW w:w="4240" w:type="pct"/>
            <w:hideMark/>
          </w:tcPr>
          <w:p w14:paraId="7F3880D6"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HTTP has provisions for several mechanisms for content negotiation — the process of selecting the best representation for a given response when there are multiple representations available. REST API implementations rely on agent driven content negotiations using  HTTP request headers or resource URI patterns. Implementing Accept header based content negotiation is most used and recommended way. e.g. “Accept: application/json”. When data is sent in the payload of a HTTP message within a request or a response, the corresponding format is specified  using a Content-Type header. Usable values correspond to media types (initially called MIME types).</w:t>
            </w:r>
          </w:p>
        </w:tc>
      </w:tr>
      <w:tr w:rsidR="00864C27" w:rsidRPr="00FD052F" w14:paraId="09BC5869" w14:textId="77777777" w:rsidTr="00CD3266">
        <w:trPr>
          <w:trHeight w:val="584"/>
          <w:jc w:val="center"/>
        </w:trPr>
        <w:tc>
          <w:tcPr>
            <w:tcW w:w="760" w:type="pct"/>
            <w:hideMark/>
          </w:tcPr>
          <w:p w14:paraId="46E40C36"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Intent vs domain model</w:t>
            </w:r>
          </w:p>
        </w:tc>
        <w:tc>
          <w:tcPr>
            <w:tcW w:w="4240" w:type="pct"/>
            <w:hideMark/>
          </w:tcPr>
          <w:p w14:paraId="35B55CF8"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API implementations would be atomic and fine grained confined to specific domain model within the context of the API. Intent Verbs will be used to make it explicit the nature of the operation that is being performed by the API. E.g. APIs performing Create operations will receive a POST HTTP request, while ones doing read or select operations will receive an HTTP GET request.</w:t>
            </w:r>
          </w:p>
        </w:tc>
      </w:tr>
      <w:tr w:rsidR="00864C27" w:rsidRPr="00FD052F" w14:paraId="390708A5" w14:textId="77777777" w:rsidTr="00CD3266">
        <w:trPr>
          <w:trHeight w:val="584"/>
          <w:jc w:val="center"/>
        </w:trPr>
        <w:tc>
          <w:tcPr>
            <w:tcW w:w="760" w:type="pct"/>
            <w:hideMark/>
          </w:tcPr>
          <w:p w14:paraId="19985E1B"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Versioning and Request Structure</w:t>
            </w:r>
          </w:p>
        </w:tc>
        <w:tc>
          <w:tcPr>
            <w:tcW w:w="4240" w:type="pct"/>
            <w:hideMark/>
          </w:tcPr>
          <w:p w14:paraId="055F00DD"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 xml:space="preserve">All endpoints must be prefixed with version e.g. /v1/. Pattern: /v1/... </w:t>
            </w:r>
          </w:p>
          <w:p w14:paraId="28B0C39A"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Collections of resources are referenced by their resource name (plural) Pattern: /v1/:resource name</w:t>
            </w:r>
            <w:r w:rsidRPr="00FD052F">
              <w:rPr>
                <w:rFonts w:asciiTheme="minorHAnsi" w:hAnsiTheme="minorHAnsi" w:cstheme="minorHAnsi"/>
                <w:sz w:val="15"/>
                <w:szCs w:val="15"/>
              </w:rPr>
              <w:br/>
              <w:t xml:space="preserve">Example: /v1/accounts </w:t>
            </w:r>
          </w:p>
          <w:p w14:paraId="204CAFF5"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Individual resources are referenced their resource name (plural) followed by the an id. Pattern: /v1/:resource name/:guid</w:t>
            </w:r>
            <w:r w:rsidRPr="00FD052F">
              <w:rPr>
                <w:rFonts w:asciiTheme="minorHAnsi" w:hAnsiTheme="minorHAnsi" w:cstheme="minorHAnsi"/>
                <w:sz w:val="15"/>
                <w:szCs w:val="15"/>
              </w:rPr>
              <w:br/>
              <w:t xml:space="preserve">Example: /v1/accounts/25fe21b8-8de2-40d0-93b0-c819101d1a11 </w:t>
            </w:r>
          </w:p>
        </w:tc>
      </w:tr>
      <w:tr w:rsidR="00864C27" w:rsidRPr="00FD052F" w14:paraId="0523F538" w14:textId="77777777" w:rsidTr="00CD3266">
        <w:trPr>
          <w:trHeight w:val="584"/>
          <w:jc w:val="center"/>
        </w:trPr>
        <w:tc>
          <w:tcPr>
            <w:tcW w:w="760" w:type="pct"/>
            <w:hideMark/>
          </w:tcPr>
          <w:p w14:paraId="5DE37616"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Security</w:t>
            </w:r>
          </w:p>
        </w:tc>
        <w:tc>
          <w:tcPr>
            <w:tcW w:w="4240" w:type="pct"/>
            <w:hideMark/>
          </w:tcPr>
          <w:p w14:paraId="7A360327" w14:textId="49CD4440"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An API gateway establishes a single entry point for all requests coming from all clients. It uses Client credentials (client-id and client-secret ) to validate a request and generate Authorization tokens for oAuth authentication using enterprise security framework (e.g. Microsoft Active Directory). Options for integrating with enterprise identity and access providers include JWT tokens from identity provider, API call to identity provider using 2-way TLS, custom libraries from identity provider</w:t>
            </w:r>
          </w:p>
        </w:tc>
      </w:tr>
      <w:tr w:rsidR="00864C27" w:rsidRPr="00FD052F" w14:paraId="53A7E351" w14:textId="77777777" w:rsidTr="00CD3266">
        <w:trPr>
          <w:trHeight w:val="267"/>
          <w:jc w:val="center"/>
        </w:trPr>
        <w:tc>
          <w:tcPr>
            <w:tcW w:w="760" w:type="pct"/>
            <w:hideMark/>
          </w:tcPr>
          <w:p w14:paraId="4F83172C"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Asynchronous</w:t>
            </w:r>
          </w:p>
        </w:tc>
        <w:tc>
          <w:tcPr>
            <w:tcW w:w="4240" w:type="pct"/>
            <w:hideMark/>
          </w:tcPr>
          <w:p w14:paraId="731CC4CE" w14:textId="6CB81F7B"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API Endpoints are responsible for behaving either asynchronously (return HTTP 202) or synchronously (don't return HTTP 202). Asynchronous implementations may return an identifier to the async. task and a status like “in progress” etc.  E.g</w:t>
            </w:r>
            <w:r w:rsidR="003C318B">
              <w:rPr>
                <w:rFonts w:asciiTheme="minorHAnsi" w:hAnsiTheme="minorHAnsi" w:cstheme="minorHAnsi"/>
                <w:sz w:val="15"/>
                <w:szCs w:val="15"/>
              </w:rPr>
              <w:t>.</w:t>
            </w:r>
            <w:r w:rsidRPr="00FD052F">
              <w:rPr>
                <w:rFonts w:asciiTheme="minorHAnsi" w:hAnsiTheme="minorHAnsi" w:cstheme="minorHAnsi"/>
                <w:sz w:val="15"/>
                <w:szCs w:val="15"/>
              </w:rPr>
              <w:t xml:space="preserve"> </w:t>
            </w:r>
          </w:p>
          <w:p w14:paraId="31B6FA2A"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 xml:space="preserve">202 Accepted Location: /v1/jobs/123 { "message": "Task queued" } . The identifier can later be used to query the status of the task e.g. GET /v1/jobs/123 </w:t>
            </w:r>
          </w:p>
        </w:tc>
      </w:tr>
      <w:tr w:rsidR="00864C27" w:rsidRPr="00FD052F" w14:paraId="2068E1A3" w14:textId="77777777" w:rsidTr="00CD3266">
        <w:trPr>
          <w:trHeight w:val="267"/>
          <w:jc w:val="center"/>
        </w:trPr>
        <w:tc>
          <w:tcPr>
            <w:tcW w:w="760" w:type="pct"/>
          </w:tcPr>
          <w:p w14:paraId="6AC86DE5" w14:textId="77777777" w:rsidR="00864C27" w:rsidRPr="00FD052F" w:rsidRDefault="00864C27" w:rsidP="00CD3266">
            <w:pPr>
              <w:rPr>
                <w:rFonts w:asciiTheme="minorHAnsi" w:hAnsiTheme="minorHAnsi" w:cstheme="minorHAnsi"/>
                <w:sz w:val="15"/>
                <w:szCs w:val="15"/>
              </w:rPr>
            </w:pPr>
            <w:r>
              <w:rPr>
                <w:rFonts w:asciiTheme="minorHAnsi" w:hAnsiTheme="minorHAnsi" w:cstheme="minorHAnsi"/>
                <w:sz w:val="15"/>
                <w:szCs w:val="15"/>
              </w:rPr>
              <w:t>Event driven</w:t>
            </w:r>
          </w:p>
        </w:tc>
        <w:tc>
          <w:tcPr>
            <w:tcW w:w="4240" w:type="pct"/>
          </w:tcPr>
          <w:p w14:paraId="262CD15F" w14:textId="77777777" w:rsidR="00864C27" w:rsidRPr="00FD052F" w:rsidRDefault="00864C27" w:rsidP="00CD3266">
            <w:pPr>
              <w:rPr>
                <w:rFonts w:asciiTheme="minorHAnsi" w:hAnsiTheme="minorHAnsi" w:cstheme="minorHAnsi"/>
                <w:sz w:val="15"/>
                <w:szCs w:val="15"/>
              </w:rPr>
            </w:pPr>
            <w:r>
              <w:rPr>
                <w:rFonts w:asciiTheme="minorHAnsi" w:hAnsiTheme="minorHAnsi" w:cstheme="minorHAnsi"/>
                <w:sz w:val="15"/>
                <w:szCs w:val="15"/>
              </w:rPr>
              <w:t>Various use cases of Parivartan will leverage Apache Kafka Event bus for event based interactions including publish subscribe and fire and forget patterns. Publish Subscribe will be used for trade download use cases in Clearing. For many common services like auditing, async hand-off will be done from microservices for needs like auditing using events instead of blocking synchronous calls.</w:t>
            </w:r>
          </w:p>
        </w:tc>
      </w:tr>
      <w:tr w:rsidR="00864C27" w:rsidRPr="00FD052F" w14:paraId="37F18CFF" w14:textId="77777777" w:rsidTr="00CD3266">
        <w:trPr>
          <w:trHeight w:val="267"/>
          <w:jc w:val="center"/>
        </w:trPr>
        <w:tc>
          <w:tcPr>
            <w:tcW w:w="760" w:type="pct"/>
          </w:tcPr>
          <w:p w14:paraId="72A4DF90"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Errors</w:t>
            </w:r>
          </w:p>
        </w:tc>
        <w:tc>
          <w:tcPr>
            <w:tcW w:w="4240" w:type="pct"/>
          </w:tcPr>
          <w:p w14:paraId="3A217DBD"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The HTTP status code returned for errors MUST be included in the documented status codes for APIs.  This code would be an internal unique identifier of a class of error. The method for maintaining a list of these codes and their meanings would need to be determined.</w:t>
            </w:r>
          </w:p>
          <w:p w14:paraId="31E1A130" w14:textId="77777777" w:rsidR="00864C27" w:rsidRPr="00FD052F" w:rsidRDefault="00864C27" w:rsidP="00CD3266">
            <w:pPr>
              <w:rPr>
                <w:rFonts w:asciiTheme="minorHAnsi" w:hAnsiTheme="minorHAnsi" w:cstheme="minorHAnsi"/>
                <w:sz w:val="15"/>
                <w:szCs w:val="15"/>
              </w:rPr>
            </w:pPr>
          </w:p>
        </w:tc>
      </w:tr>
      <w:tr w:rsidR="00864C27" w:rsidRPr="00FD052F" w14:paraId="704E21E8" w14:textId="77777777" w:rsidTr="00CD3266">
        <w:trPr>
          <w:trHeight w:val="267"/>
          <w:jc w:val="center"/>
        </w:trPr>
        <w:tc>
          <w:tcPr>
            <w:tcW w:w="760" w:type="pct"/>
          </w:tcPr>
          <w:p w14:paraId="48BAF551"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CQRS</w:t>
            </w:r>
          </w:p>
        </w:tc>
        <w:tc>
          <w:tcPr>
            <w:tcW w:w="4240" w:type="pct"/>
          </w:tcPr>
          <w:p w14:paraId="476206BB"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Command Query Responsibility Segregation (CQRS) is implemented by building APIs of two types: command-side APIs and query-side APIs. The command-side handles create, update, and delete requests and emits events when data changes. The query-side handles queries by executing them against one or more materialized views that are kept up to date by subscribing to the stream of events emitted when data changes.</w:t>
            </w:r>
          </w:p>
          <w:p w14:paraId="16A919C4" w14:textId="77777777" w:rsidR="00864C27" w:rsidRPr="00FD052F" w:rsidRDefault="00864C27" w:rsidP="00CD3266">
            <w:pPr>
              <w:rPr>
                <w:rFonts w:asciiTheme="minorHAnsi" w:hAnsiTheme="minorHAnsi" w:cstheme="minorHAnsi"/>
                <w:sz w:val="15"/>
                <w:szCs w:val="15"/>
              </w:rPr>
            </w:pPr>
          </w:p>
        </w:tc>
      </w:tr>
      <w:tr w:rsidR="00864C27" w:rsidRPr="00FD052F" w14:paraId="1F61E5C3" w14:textId="77777777" w:rsidTr="00CD3266">
        <w:trPr>
          <w:trHeight w:val="267"/>
          <w:jc w:val="center"/>
        </w:trPr>
        <w:tc>
          <w:tcPr>
            <w:tcW w:w="760" w:type="pct"/>
          </w:tcPr>
          <w:p w14:paraId="0077B9D8"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Circuit Breaker</w:t>
            </w:r>
          </w:p>
          <w:p w14:paraId="0C2150FD" w14:textId="77777777" w:rsidR="00864C27" w:rsidRPr="00FD052F" w:rsidRDefault="00864C27" w:rsidP="00CD3266">
            <w:pPr>
              <w:rPr>
                <w:rFonts w:asciiTheme="minorHAnsi" w:hAnsiTheme="minorHAnsi" w:cstheme="minorHAnsi"/>
                <w:sz w:val="15"/>
                <w:szCs w:val="15"/>
              </w:rPr>
            </w:pPr>
          </w:p>
        </w:tc>
        <w:tc>
          <w:tcPr>
            <w:tcW w:w="4240" w:type="pct"/>
          </w:tcPr>
          <w:p w14:paraId="752CB241"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circuit breaker pattern isolates points of access between the services, stopping cascading failures across them, and providing fallback options, all of which improve the system’s overall resiliency.</w:t>
            </w:r>
          </w:p>
          <w:p w14:paraId="4EBF63BB" w14:textId="77777777" w:rsidR="00864C27" w:rsidRPr="00FD052F" w:rsidRDefault="00864C27" w:rsidP="00CD3266">
            <w:pPr>
              <w:rPr>
                <w:rFonts w:asciiTheme="minorHAnsi" w:hAnsiTheme="minorHAnsi" w:cstheme="minorHAnsi"/>
                <w:sz w:val="15"/>
                <w:szCs w:val="15"/>
              </w:rPr>
            </w:pPr>
          </w:p>
        </w:tc>
      </w:tr>
      <w:tr w:rsidR="00864C27" w:rsidRPr="00FD052F" w14:paraId="1521779A" w14:textId="77777777" w:rsidTr="00CD3266">
        <w:trPr>
          <w:trHeight w:val="267"/>
          <w:jc w:val="center"/>
        </w:trPr>
        <w:tc>
          <w:tcPr>
            <w:tcW w:w="760" w:type="pct"/>
          </w:tcPr>
          <w:p w14:paraId="09B821BD"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Failures and Retries</w:t>
            </w:r>
          </w:p>
          <w:p w14:paraId="77F31677" w14:textId="77777777" w:rsidR="00864C27" w:rsidRPr="00FD052F" w:rsidRDefault="00864C27" w:rsidP="00CD3266">
            <w:pPr>
              <w:rPr>
                <w:rFonts w:asciiTheme="minorHAnsi" w:hAnsiTheme="minorHAnsi" w:cstheme="minorHAnsi"/>
                <w:sz w:val="15"/>
                <w:szCs w:val="15"/>
              </w:rPr>
            </w:pPr>
          </w:p>
        </w:tc>
        <w:tc>
          <w:tcPr>
            <w:tcW w:w="4240" w:type="pct"/>
          </w:tcPr>
          <w:p w14:paraId="43B1C605"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Auto retry failed requests with random retry intervals and use short timeouts. When a service fails fast, it makes sense to automatically retry a request before breaking the circuit. The clients of a service shouldn’t be kept waiting for a timeout to occur. Use Custom fallback implementations – using stubbed data, cached data, or queue a write request to generate a fallback response instead of “fail silent” or HTTP 5xx response.</w:t>
            </w:r>
          </w:p>
          <w:p w14:paraId="16069226" w14:textId="77777777" w:rsidR="00864C27" w:rsidRPr="00FD052F" w:rsidRDefault="00864C27" w:rsidP="00CD3266">
            <w:pPr>
              <w:rPr>
                <w:rFonts w:asciiTheme="minorHAnsi" w:hAnsiTheme="minorHAnsi" w:cstheme="minorHAnsi"/>
                <w:sz w:val="15"/>
                <w:szCs w:val="15"/>
              </w:rPr>
            </w:pPr>
          </w:p>
        </w:tc>
      </w:tr>
      <w:tr w:rsidR="00864C27" w:rsidRPr="00FD052F" w14:paraId="4A4FDD47" w14:textId="77777777" w:rsidTr="00CD3266">
        <w:trPr>
          <w:trHeight w:val="267"/>
          <w:jc w:val="center"/>
        </w:trPr>
        <w:tc>
          <w:tcPr>
            <w:tcW w:w="760" w:type="pct"/>
          </w:tcPr>
          <w:p w14:paraId="3FF60079"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Throttling</w:t>
            </w:r>
          </w:p>
          <w:p w14:paraId="5B7CFE44" w14:textId="77777777" w:rsidR="00864C27" w:rsidRPr="00FD052F" w:rsidRDefault="00864C27" w:rsidP="00CD3266">
            <w:pPr>
              <w:rPr>
                <w:rFonts w:asciiTheme="minorHAnsi" w:hAnsiTheme="minorHAnsi" w:cstheme="minorHAnsi"/>
                <w:sz w:val="15"/>
                <w:szCs w:val="15"/>
              </w:rPr>
            </w:pPr>
          </w:p>
        </w:tc>
        <w:tc>
          <w:tcPr>
            <w:tcW w:w="4240" w:type="pct"/>
          </w:tcPr>
          <w:p w14:paraId="01238271" w14:textId="6D2956E8"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API Gateways can apply policies to handle request spikes during a very busy period. It throttles the number of requests processed by an API proxy and sent to a backend, protecting against performance lags and downtime.</w:t>
            </w:r>
            <w:r w:rsidR="00251ADD">
              <w:rPr>
                <w:rFonts w:asciiTheme="minorHAnsi" w:hAnsiTheme="minorHAnsi" w:cstheme="minorHAnsi"/>
                <w:sz w:val="15"/>
                <w:szCs w:val="15"/>
              </w:rPr>
              <w:t xml:space="preserve"> </w:t>
            </w:r>
            <w:r w:rsidR="00251ADD" w:rsidRPr="00251ADD">
              <w:rPr>
                <w:rFonts w:asciiTheme="minorHAnsi" w:hAnsiTheme="minorHAnsi" w:cstheme="minorHAnsi"/>
                <w:sz w:val="15"/>
                <w:szCs w:val="15"/>
              </w:rPr>
              <w:t>Application level throttli</w:t>
            </w:r>
            <w:r w:rsidR="00251ADD">
              <w:rPr>
                <w:rFonts w:asciiTheme="minorHAnsi" w:hAnsiTheme="minorHAnsi" w:cstheme="minorHAnsi"/>
                <w:sz w:val="15"/>
                <w:szCs w:val="15"/>
              </w:rPr>
              <w:t>n</w:t>
            </w:r>
            <w:r w:rsidR="00251ADD" w:rsidRPr="00251ADD">
              <w:rPr>
                <w:rFonts w:asciiTheme="minorHAnsi" w:hAnsiTheme="minorHAnsi" w:cstheme="minorHAnsi"/>
                <w:sz w:val="15"/>
                <w:szCs w:val="15"/>
              </w:rPr>
              <w:t>g and send</w:t>
            </w:r>
            <w:r w:rsidR="00251ADD">
              <w:rPr>
                <w:rFonts w:asciiTheme="minorHAnsi" w:hAnsiTheme="minorHAnsi" w:cstheme="minorHAnsi"/>
                <w:sz w:val="15"/>
                <w:szCs w:val="15"/>
              </w:rPr>
              <w:t>ing</w:t>
            </w:r>
            <w:r w:rsidR="00251ADD" w:rsidRPr="00251ADD">
              <w:rPr>
                <w:rFonts w:asciiTheme="minorHAnsi" w:hAnsiTheme="minorHAnsi" w:cstheme="minorHAnsi"/>
                <w:sz w:val="15"/>
                <w:szCs w:val="15"/>
              </w:rPr>
              <w:t xml:space="preserve"> appropriate message at service level if an </w:t>
            </w:r>
            <w:r w:rsidR="00251ADD">
              <w:rPr>
                <w:rFonts w:asciiTheme="minorHAnsi" w:hAnsiTheme="minorHAnsi" w:cstheme="minorHAnsi"/>
                <w:sz w:val="15"/>
                <w:szCs w:val="15"/>
              </w:rPr>
              <w:t>API</w:t>
            </w:r>
            <w:r w:rsidR="00251ADD" w:rsidRPr="00251ADD">
              <w:rPr>
                <w:rFonts w:asciiTheme="minorHAnsi" w:hAnsiTheme="minorHAnsi" w:cstheme="minorHAnsi"/>
                <w:sz w:val="15"/>
                <w:szCs w:val="15"/>
              </w:rPr>
              <w:t xml:space="preserve"> call is throttled</w:t>
            </w:r>
            <w:r w:rsidR="00251ADD">
              <w:rPr>
                <w:rFonts w:asciiTheme="minorHAnsi" w:hAnsiTheme="minorHAnsi" w:cstheme="minorHAnsi"/>
                <w:sz w:val="15"/>
                <w:szCs w:val="15"/>
              </w:rPr>
              <w:t xml:space="preserve"> will be designed.</w:t>
            </w:r>
          </w:p>
        </w:tc>
      </w:tr>
      <w:tr w:rsidR="00864C27" w:rsidRPr="00FD052F" w14:paraId="469ACE13" w14:textId="77777777" w:rsidTr="00CD3266">
        <w:trPr>
          <w:trHeight w:val="267"/>
          <w:jc w:val="center"/>
        </w:trPr>
        <w:tc>
          <w:tcPr>
            <w:tcW w:w="760" w:type="pct"/>
          </w:tcPr>
          <w:p w14:paraId="74E8B76B"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Caching</w:t>
            </w:r>
          </w:p>
          <w:p w14:paraId="1ED18C3E" w14:textId="77777777" w:rsidR="00864C27" w:rsidRPr="00FD052F" w:rsidRDefault="00864C27" w:rsidP="00CD3266">
            <w:pPr>
              <w:rPr>
                <w:rFonts w:asciiTheme="minorHAnsi" w:hAnsiTheme="minorHAnsi" w:cstheme="minorHAnsi"/>
                <w:sz w:val="15"/>
                <w:szCs w:val="15"/>
              </w:rPr>
            </w:pPr>
          </w:p>
        </w:tc>
        <w:tc>
          <w:tcPr>
            <w:tcW w:w="4240" w:type="pct"/>
          </w:tcPr>
          <w:p w14:paraId="13FF5CE1" w14:textId="717B4AF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Policies can be configured on API Gateway for caching certain responses for faster response. E.g. an API that geocodes an address will always return the same response for the same address and makes sense to cache it.</w:t>
            </w:r>
          </w:p>
        </w:tc>
      </w:tr>
      <w:tr w:rsidR="00864C27" w:rsidRPr="00FD052F" w14:paraId="2E67B457" w14:textId="77777777" w:rsidTr="00CD3266">
        <w:trPr>
          <w:trHeight w:val="267"/>
          <w:jc w:val="center"/>
        </w:trPr>
        <w:tc>
          <w:tcPr>
            <w:tcW w:w="760" w:type="pct"/>
          </w:tcPr>
          <w:p w14:paraId="3BE07A6E"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Mediation</w:t>
            </w:r>
          </w:p>
          <w:p w14:paraId="2DC5AB66" w14:textId="77777777" w:rsidR="00864C27" w:rsidRPr="00FD052F" w:rsidRDefault="00864C27" w:rsidP="00CD3266">
            <w:pPr>
              <w:rPr>
                <w:rFonts w:asciiTheme="minorHAnsi" w:hAnsiTheme="minorHAnsi" w:cstheme="minorHAnsi"/>
                <w:sz w:val="15"/>
                <w:szCs w:val="15"/>
              </w:rPr>
            </w:pPr>
          </w:p>
        </w:tc>
        <w:tc>
          <w:tcPr>
            <w:tcW w:w="4240" w:type="pct"/>
          </w:tcPr>
          <w:p w14:paraId="130E8096" w14:textId="062120B3"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API Gateways can be used for lightweight custom mediation and also provides policies for implicit translation of JSON to XML or SOAP and XML/SOAP to JSON formats.</w:t>
            </w:r>
          </w:p>
        </w:tc>
      </w:tr>
      <w:tr w:rsidR="00864C27" w:rsidRPr="00FD052F" w14:paraId="379E5AA6" w14:textId="77777777" w:rsidTr="00CD3266">
        <w:trPr>
          <w:trHeight w:val="267"/>
          <w:jc w:val="center"/>
        </w:trPr>
        <w:tc>
          <w:tcPr>
            <w:tcW w:w="760" w:type="pct"/>
          </w:tcPr>
          <w:p w14:paraId="5B7E29C6" w14:textId="77777777"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JSON Threat Protection</w:t>
            </w:r>
          </w:p>
          <w:p w14:paraId="1215654D" w14:textId="77777777" w:rsidR="00864C27" w:rsidRPr="00FD052F" w:rsidRDefault="00864C27" w:rsidP="00CD3266">
            <w:pPr>
              <w:rPr>
                <w:rFonts w:asciiTheme="minorHAnsi" w:hAnsiTheme="minorHAnsi" w:cstheme="minorHAnsi"/>
                <w:sz w:val="15"/>
                <w:szCs w:val="15"/>
              </w:rPr>
            </w:pPr>
          </w:p>
        </w:tc>
        <w:tc>
          <w:tcPr>
            <w:tcW w:w="4240" w:type="pct"/>
          </w:tcPr>
          <w:p w14:paraId="685FA087" w14:textId="13FFA2B3" w:rsidR="00864C27" w:rsidRPr="00FD052F" w:rsidRDefault="00864C27" w:rsidP="00CD3266">
            <w:pPr>
              <w:rPr>
                <w:rFonts w:asciiTheme="minorHAnsi" w:hAnsiTheme="minorHAnsi" w:cstheme="minorHAnsi"/>
                <w:sz w:val="15"/>
                <w:szCs w:val="15"/>
              </w:rPr>
            </w:pPr>
            <w:r w:rsidRPr="00FD052F">
              <w:rPr>
                <w:rFonts w:asciiTheme="minorHAnsi" w:hAnsiTheme="minorHAnsi" w:cstheme="minorHAnsi"/>
                <w:sz w:val="15"/>
                <w:szCs w:val="15"/>
              </w:rPr>
              <w:t>Minimizes the risk posed by content-level attacks by specifying limits on various JSON structures, such as arrays and strings.</w:t>
            </w:r>
            <w:r w:rsidR="002F49CC">
              <w:rPr>
                <w:rFonts w:asciiTheme="minorHAnsi" w:hAnsiTheme="minorHAnsi" w:cstheme="minorHAnsi"/>
                <w:sz w:val="15"/>
                <w:szCs w:val="15"/>
              </w:rPr>
              <w:t xml:space="preserve"> </w:t>
            </w:r>
            <w:r w:rsidR="002F49CC" w:rsidRPr="002F49CC">
              <w:rPr>
                <w:rFonts w:asciiTheme="minorHAnsi" w:hAnsiTheme="minorHAnsi" w:cstheme="minorHAnsi"/>
                <w:sz w:val="15"/>
                <w:szCs w:val="15"/>
              </w:rPr>
              <w:t xml:space="preserve">Application level json threat sanitization will also be designed using </w:t>
            </w:r>
            <w:r w:rsidR="00333CDB">
              <w:rPr>
                <w:rFonts w:asciiTheme="minorHAnsi" w:hAnsiTheme="minorHAnsi" w:cstheme="minorHAnsi"/>
                <w:sz w:val="15"/>
                <w:szCs w:val="15"/>
              </w:rPr>
              <w:t xml:space="preserve">specific </w:t>
            </w:r>
            <w:r w:rsidR="002F49CC" w:rsidRPr="002F49CC">
              <w:rPr>
                <w:rFonts w:asciiTheme="minorHAnsi" w:hAnsiTheme="minorHAnsi" w:cstheme="minorHAnsi"/>
                <w:sz w:val="15"/>
                <w:szCs w:val="15"/>
              </w:rPr>
              <w:t xml:space="preserve"> java librar</w:t>
            </w:r>
            <w:r w:rsidR="00333CDB">
              <w:rPr>
                <w:rFonts w:asciiTheme="minorHAnsi" w:hAnsiTheme="minorHAnsi" w:cstheme="minorHAnsi"/>
                <w:sz w:val="15"/>
                <w:szCs w:val="15"/>
              </w:rPr>
              <w:t>ies</w:t>
            </w:r>
            <w:r w:rsidR="002F49CC" w:rsidRPr="002F49CC">
              <w:rPr>
                <w:rFonts w:asciiTheme="minorHAnsi" w:hAnsiTheme="minorHAnsi" w:cstheme="minorHAnsi"/>
                <w:sz w:val="15"/>
                <w:szCs w:val="15"/>
              </w:rPr>
              <w:t>.</w:t>
            </w:r>
          </w:p>
        </w:tc>
      </w:tr>
    </w:tbl>
    <w:p w14:paraId="3754E363" w14:textId="608E56C9" w:rsidR="00864C27" w:rsidRDefault="00864C27" w:rsidP="00864C27"/>
    <w:p w14:paraId="4FA44F49" w14:textId="17C9C9DC" w:rsidR="00A954BF" w:rsidRDefault="00A954BF" w:rsidP="00864C27"/>
    <w:p w14:paraId="3351C11C" w14:textId="6D994F96" w:rsidR="00A954BF" w:rsidRDefault="00A954BF" w:rsidP="00864C27"/>
    <w:p w14:paraId="2D8F1E1C" w14:textId="24FE75A0" w:rsidR="007A669A" w:rsidRDefault="007A669A" w:rsidP="00864C27"/>
    <w:p w14:paraId="50F34168" w14:textId="01E88337" w:rsidR="007A669A" w:rsidRDefault="007A669A" w:rsidP="00864C27"/>
    <w:p w14:paraId="4FFE8216" w14:textId="77777777" w:rsidR="007A06DD" w:rsidRDefault="007A06DD" w:rsidP="00864C27"/>
    <w:p w14:paraId="146374B4" w14:textId="77777777" w:rsidR="00A954BF" w:rsidRPr="00864C27" w:rsidRDefault="00A954BF" w:rsidP="00864C27"/>
    <w:p w14:paraId="38A72123" w14:textId="04111EC8" w:rsidR="00062736" w:rsidRPr="00FD052F" w:rsidRDefault="001838C6" w:rsidP="001838C6">
      <w:pPr>
        <w:pStyle w:val="Heading2"/>
        <w:rPr>
          <w:rFonts w:asciiTheme="minorHAnsi" w:hAnsiTheme="minorHAnsi" w:cstheme="minorHAnsi"/>
          <w:sz w:val="22"/>
          <w:szCs w:val="22"/>
        </w:rPr>
      </w:pPr>
      <w:bookmarkStart w:id="60" w:name="_Toc48121368"/>
      <w:bookmarkEnd w:id="44"/>
      <w:bookmarkEnd w:id="45"/>
      <w:bookmarkEnd w:id="46"/>
      <w:bookmarkEnd w:id="47"/>
      <w:bookmarkEnd w:id="48"/>
      <w:bookmarkEnd w:id="49"/>
      <w:bookmarkEnd w:id="50"/>
      <w:bookmarkEnd w:id="51"/>
      <w:bookmarkEnd w:id="52"/>
      <w:bookmarkEnd w:id="53"/>
      <w:bookmarkEnd w:id="54"/>
      <w:bookmarkEnd w:id="55"/>
      <w:bookmarkEnd w:id="56"/>
      <w:r w:rsidRPr="00FD052F">
        <w:rPr>
          <w:rFonts w:asciiTheme="minorHAnsi" w:hAnsiTheme="minorHAnsi" w:cstheme="minorHAnsi"/>
          <w:sz w:val="22"/>
          <w:szCs w:val="22"/>
        </w:rPr>
        <w:lastRenderedPageBreak/>
        <w:t>End to End Request Flow Pattern</w:t>
      </w:r>
      <w:bookmarkEnd w:id="60"/>
    </w:p>
    <w:p w14:paraId="7DC8626B" w14:textId="3E009A82" w:rsidR="004C0042" w:rsidRPr="00FD052F" w:rsidRDefault="00062736" w:rsidP="001E40F5">
      <w:pPr>
        <w:pStyle w:val="Style1"/>
        <w:ind w:left="576"/>
        <w:rPr>
          <w:rFonts w:asciiTheme="minorHAnsi" w:hAnsiTheme="minorHAnsi" w:cstheme="minorHAnsi"/>
          <w:sz w:val="21"/>
          <w:szCs w:val="21"/>
        </w:rPr>
      </w:pPr>
      <w:r w:rsidRPr="00FD052F">
        <w:rPr>
          <w:rFonts w:asciiTheme="minorHAnsi" w:hAnsiTheme="minorHAnsi" w:cstheme="minorHAnsi"/>
          <w:sz w:val="21"/>
          <w:szCs w:val="21"/>
        </w:rPr>
        <w:t xml:space="preserve">The following diagram depicts the end-to-end </w:t>
      </w:r>
      <w:r w:rsidR="001838C6" w:rsidRPr="00FD052F">
        <w:rPr>
          <w:rFonts w:asciiTheme="minorHAnsi" w:hAnsiTheme="minorHAnsi" w:cstheme="minorHAnsi"/>
          <w:sz w:val="21"/>
          <w:szCs w:val="21"/>
        </w:rPr>
        <w:t>pattern of the architecture components used for handling requests originating in the front end channel applications.</w:t>
      </w:r>
    </w:p>
    <w:p w14:paraId="3834536E" w14:textId="03E9D1B2" w:rsidR="001838C6" w:rsidRPr="00FD052F" w:rsidRDefault="002758D8" w:rsidP="002758D8">
      <w:pPr>
        <w:pStyle w:val="Style1"/>
        <w:ind w:left="360"/>
        <w:jc w:val="center"/>
        <w:rPr>
          <w:rFonts w:asciiTheme="minorHAnsi" w:hAnsiTheme="minorHAnsi" w:cstheme="minorHAnsi"/>
          <w:sz w:val="20"/>
          <w:szCs w:val="20"/>
        </w:rPr>
      </w:pPr>
      <w:r>
        <w:rPr>
          <w:rFonts w:asciiTheme="minorHAnsi" w:hAnsiTheme="minorHAnsi" w:cstheme="minorHAnsi"/>
          <w:noProof/>
          <w:sz w:val="20"/>
          <w:szCs w:val="20"/>
        </w:rPr>
        <w:drawing>
          <wp:inline distT="0" distB="0" distL="0" distR="0" wp14:anchorId="3C1E5695" wp14:editId="3D3E2667">
            <wp:extent cx="5638800" cy="3185638"/>
            <wp:effectExtent l="12700" t="12700" r="12700" b="15240"/>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7-29 at 12.28.40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44610" cy="3188920"/>
                    </a:xfrm>
                    <a:prstGeom prst="rect">
                      <a:avLst/>
                    </a:prstGeom>
                    <a:ln>
                      <a:solidFill>
                        <a:schemeClr val="tx1">
                          <a:lumMod val="50000"/>
                          <a:lumOff val="50000"/>
                        </a:schemeClr>
                      </a:solidFill>
                    </a:ln>
                  </pic:spPr>
                </pic:pic>
              </a:graphicData>
            </a:graphic>
          </wp:inline>
        </w:drawing>
      </w:r>
    </w:p>
    <w:p w14:paraId="569A7D26" w14:textId="1530A3C8" w:rsidR="00062736" w:rsidRPr="00FD052F" w:rsidRDefault="00062736" w:rsidP="006064F0">
      <w:pPr>
        <w:pStyle w:val="Style1"/>
        <w:rPr>
          <w:rFonts w:asciiTheme="minorHAnsi" w:hAnsiTheme="minorHAnsi" w:cstheme="minorHAnsi"/>
          <w:b/>
          <w:sz w:val="20"/>
          <w:szCs w:val="20"/>
        </w:rPr>
      </w:pPr>
    </w:p>
    <w:p w14:paraId="07C4A449" w14:textId="77777777" w:rsidR="00062736" w:rsidRPr="00FD052F" w:rsidRDefault="00062736" w:rsidP="00062736">
      <w:pPr>
        <w:rPr>
          <w:rFonts w:asciiTheme="minorHAnsi" w:hAnsiTheme="minorHAnsi" w:cstheme="minorHAnsi"/>
          <w:b/>
          <w:bCs/>
          <w:sz w:val="21"/>
          <w:szCs w:val="21"/>
        </w:rPr>
      </w:pPr>
    </w:p>
    <w:p w14:paraId="59864FD7" w14:textId="2CF3284A" w:rsidR="00B75BC2" w:rsidRPr="00377166" w:rsidRDefault="00B75BC2" w:rsidP="00377166">
      <w:pPr>
        <w:pStyle w:val="Heading2"/>
        <w:rPr>
          <w:rFonts w:asciiTheme="minorHAnsi" w:hAnsiTheme="minorHAnsi" w:cstheme="minorHAnsi"/>
          <w:sz w:val="22"/>
          <w:szCs w:val="22"/>
        </w:rPr>
      </w:pPr>
      <w:bookmarkStart w:id="61" w:name="_Toc48121369"/>
      <w:r>
        <w:rPr>
          <w:rFonts w:asciiTheme="minorHAnsi" w:hAnsiTheme="minorHAnsi" w:cstheme="minorHAnsi"/>
          <w:sz w:val="22"/>
          <w:szCs w:val="22"/>
        </w:rPr>
        <w:t xml:space="preserve">Load-balancing Container Instances - </w:t>
      </w:r>
      <w:r w:rsidR="00502090">
        <w:rPr>
          <w:rFonts w:asciiTheme="minorHAnsi" w:hAnsiTheme="minorHAnsi" w:cstheme="minorHAnsi"/>
          <w:sz w:val="22"/>
          <w:szCs w:val="22"/>
        </w:rPr>
        <w:t>Spring Cloud Gateway</w:t>
      </w:r>
      <w:r w:rsidRPr="00E87737">
        <w:rPr>
          <w:rFonts w:asciiTheme="minorHAnsi" w:hAnsiTheme="minorHAnsi" w:cstheme="minorHAnsi"/>
          <w:sz w:val="22"/>
          <w:szCs w:val="22"/>
        </w:rPr>
        <w:t xml:space="preserve"> Routing Proxy</w:t>
      </w:r>
      <w:bookmarkEnd w:id="61"/>
    </w:p>
    <w:p w14:paraId="10B1D342" w14:textId="6209E2E8" w:rsidR="00B75BC2" w:rsidRPr="00B75BC2" w:rsidRDefault="00B75BC2" w:rsidP="00B75BC2">
      <w:pPr>
        <w:spacing w:after="160" w:line="259" w:lineRule="auto"/>
        <w:rPr>
          <w:rFonts w:asciiTheme="minorHAnsi" w:hAnsiTheme="minorHAnsi" w:cstheme="minorHAnsi"/>
          <w:noProof/>
          <w:color w:val="000000"/>
          <w:sz w:val="20"/>
          <w:szCs w:val="20"/>
        </w:rPr>
      </w:pPr>
      <w:r w:rsidRPr="00B75BC2">
        <w:rPr>
          <w:rFonts w:asciiTheme="minorHAnsi" w:hAnsiTheme="minorHAnsi" w:cstheme="minorHAnsi"/>
          <w:sz w:val="21"/>
          <w:szCs w:val="21"/>
        </w:rPr>
        <w:t xml:space="preserve">The following diagram illustrates the request flow from client via Apigee Gateway to microservices layer. </w:t>
      </w:r>
      <w:r w:rsidR="00502090">
        <w:rPr>
          <w:rFonts w:asciiTheme="minorHAnsi" w:hAnsiTheme="minorHAnsi" w:cstheme="minorHAnsi"/>
          <w:sz w:val="21"/>
          <w:szCs w:val="21"/>
        </w:rPr>
        <w:t>Spring Cloud Gateway</w:t>
      </w:r>
      <w:r w:rsidRPr="00B75BC2">
        <w:rPr>
          <w:rFonts w:asciiTheme="minorHAnsi" w:hAnsiTheme="minorHAnsi" w:cstheme="minorHAnsi"/>
          <w:sz w:val="21"/>
          <w:szCs w:val="21"/>
        </w:rPr>
        <w:t xml:space="preserve"> acts as a routing proxy and load balancer.</w:t>
      </w:r>
      <w:r w:rsidRPr="00B75BC2">
        <w:rPr>
          <w:rFonts w:asciiTheme="minorHAnsi" w:hAnsiTheme="minorHAnsi" w:cstheme="minorHAnsi"/>
          <w:noProof/>
          <w:color w:val="000000"/>
          <w:sz w:val="20"/>
          <w:szCs w:val="20"/>
        </w:rPr>
        <w:t xml:space="preserve"> </w:t>
      </w:r>
    </w:p>
    <w:p w14:paraId="110250E3" w14:textId="723E8501" w:rsidR="00B75BC2" w:rsidRPr="00B75BC2" w:rsidRDefault="00B22FC1" w:rsidP="00B22FC1">
      <w:pPr>
        <w:spacing w:after="160" w:line="259" w:lineRule="auto"/>
        <w:jc w:val="center"/>
        <w:rPr>
          <w:rFonts w:asciiTheme="minorHAnsi" w:hAnsiTheme="minorHAnsi" w:cstheme="minorHAnsi"/>
          <w:noProof/>
          <w:color w:val="000000"/>
          <w:sz w:val="20"/>
          <w:szCs w:val="20"/>
        </w:rPr>
      </w:pPr>
      <w:r>
        <w:rPr>
          <w:rFonts w:asciiTheme="minorHAnsi" w:hAnsiTheme="minorHAnsi" w:cstheme="minorHAnsi"/>
          <w:noProof/>
          <w:color w:val="000000"/>
          <w:sz w:val="20"/>
          <w:szCs w:val="20"/>
        </w:rPr>
        <w:drawing>
          <wp:inline distT="0" distB="0" distL="0" distR="0" wp14:anchorId="63816090" wp14:editId="10A05EC0">
            <wp:extent cx="5137150" cy="2244933"/>
            <wp:effectExtent l="12700" t="12700" r="6350" b="1587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social media pos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49865" cy="2250490"/>
                    </a:xfrm>
                    <a:prstGeom prst="rect">
                      <a:avLst/>
                    </a:prstGeom>
                    <a:ln>
                      <a:solidFill>
                        <a:schemeClr val="tx1">
                          <a:lumMod val="50000"/>
                          <a:lumOff val="50000"/>
                        </a:schemeClr>
                      </a:solidFill>
                    </a:ln>
                  </pic:spPr>
                </pic:pic>
              </a:graphicData>
            </a:graphic>
          </wp:inline>
        </w:drawing>
      </w:r>
    </w:p>
    <w:p w14:paraId="20E5DA00" w14:textId="72793E54" w:rsidR="00B75BC2" w:rsidRDefault="00502090" w:rsidP="00B75BC2">
      <w:pPr>
        <w:spacing w:after="160" w:line="259" w:lineRule="auto"/>
        <w:rPr>
          <w:rFonts w:asciiTheme="minorHAnsi" w:hAnsiTheme="minorHAnsi" w:cstheme="minorHAnsi"/>
          <w:sz w:val="21"/>
          <w:szCs w:val="21"/>
        </w:rPr>
      </w:pPr>
      <w:r>
        <w:rPr>
          <w:rFonts w:asciiTheme="minorHAnsi" w:hAnsiTheme="minorHAnsi" w:cstheme="minorHAnsi"/>
          <w:sz w:val="21"/>
          <w:szCs w:val="21"/>
        </w:rPr>
        <w:t>Spring Cloud Gateway</w:t>
      </w:r>
      <w:r w:rsidR="00B75BC2" w:rsidRPr="00B75BC2">
        <w:rPr>
          <w:rFonts w:asciiTheme="minorHAnsi" w:hAnsiTheme="minorHAnsi" w:cstheme="minorHAnsi"/>
          <w:sz w:val="21"/>
          <w:szCs w:val="21"/>
        </w:rPr>
        <w:t xml:space="preserve"> exposes endpoint URLs for microservices. It talks to Eureka server to get live container instances of a microservices invoked by clients (via Apigee in this case). Eureka keeps track of al</w:t>
      </w:r>
      <w:r w:rsidR="003C318B">
        <w:rPr>
          <w:rFonts w:asciiTheme="minorHAnsi" w:hAnsiTheme="minorHAnsi" w:cstheme="minorHAnsi"/>
          <w:sz w:val="21"/>
          <w:szCs w:val="21"/>
        </w:rPr>
        <w:t>l</w:t>
      </w:r>
      <w:r w:rsidR="00B75BC2" w:rsidRPr="00B75BC2">
        <w:rPr>
          <w:rFonts w:asciiTheme="minorHAnsi" w:hAnsiTheme="minorHAnsi" w:cstheme="minorHAnsi"/>
          <w:sz w:val="21"/>
          <w:szCs w:val="21"/>
        </w:rPr>
        <w:t xml:space="preserve"> running container instances and returns the list of instances to </w:t>
      </w:r>
      <w:r>
        <w:rPr>
          <w:rFonts w:asciiTheme="minorHAnsi" w:hAnsiTheme="minorHAnsi" w:cstheme="minorHAnsi"/>
          <w:sz w:val="21"/>
          <w:szCs w:val="21"/>
        </w:rPr>
        <w:t>Spring Cloud Gateway</w:t>
      </w:r>
      <w:r w:rsidR="00B75BC2" w:rsidRPr="00B75BC2">
        <w:rPr>
          <w:rFonts w:asciiTheme="minorHAnsi" w:hAnsiTheme="minorHAnsi" w:cstheme="minorHAnsi"/>
          <w:sz w:val="21"/>
          <w:szCs w:val="21"/>
        </w:rPr>
        <w:t xml:space="preserve">. </w:t>
      </w:r>
      <w:r>
        <w:rPr>
          <w:rFonts w:asciiTheme="minorHAnsi" w:hAnsiTheme="minorHAnsi" w:cstheme="minorHAnsi"/>
          <w:sz w:val="21"/>
          <w:szCs w:val="21"/>
        </w:rPr>
        <w:t>Spring Cloud Gateway</w:t>
      </w:r>
      <w:r w:rsidR="00B75BC2" w:rsidRPr="00B75BC2">
        <w:rPr>
          <w:rFonts w:asciiTheme="minorHAnsi" w:hAnsiTheme="minorHAnsi" w:cstheme="minorHAnsi"/>
          <w:sz w:val="21"/>
          <w:szCs w:val="21"/>
        </w:rPr>
        <w:t xml:space="preserve"> load balances across the container instances in round robin fashion.</w:t>
      </w:r>
    </w:p>
    <w:p w14:paraId="4216A1D6" w14:textId="794B770A" w:rsidR="00CF18DE" w:rsidRDefault="00CF18DE" w:rsidP="00B75BC2">
      <w:pPr>
        <w:spacing w:after="160" w:line="259" w:lineRule="auto"/>
        <w:rPr>
          <w:rFonts w:asciiTheme="minorHAnsi" w:hAnsiTheme="minorHAnsi" w:cstheme="minorHAnsi"/>
          <w:sz w:val="21"/>
          <w:szCs w:val="21"/>
        </w:rPr>
      </w:pPr>
    </w:p>
    <w:p w14:paraId="5F22B4D7" w14:textId="51807FD6" w:rsidR="00CF18DE" w:rsidRDefault="00CF18DE" w:rsidP="00B75BC2">
      <w:pPr>
        <w:spacing w:after="160" w:line="259" w:lineRule="auto"/>
        <w:rPr>
          <w:rFonts w:asciiTheme="minorHAnsi" w:hAnsiTheme="minorHAnsi" w:cstheme="minorHAnsi"/>
          <w:sz w:val="21"/>
          <w:szCs w:val="21"/>
        </w:rPr>
      </w:pPr>
    </w:p>
    <w:p w14:paraId="49B50584" w14:textId="40A16B73" w:rsidR="00CF18DE" w:rsidRDefault="00CF18DE" w:rsidP="00B75BC2">
      <w:pPr>
        <w:spacing w:after="160" w:line="259" w:lineRule="auto"/>
        <w:rPr>
          <w:rFonts w:asciiTheme="minorHAnsi" w:hAnsiTheme="minorHAnsi" w:cstheme="minorHAnsi"/>
          <w:sz w:val="21"/>
          <w:szCs w:val="21"/>
        </w:rPr>
      </w:pPr>
    </w:p>
    <w:p w14:paraId="0BA3F418" w14:textId="2BD803FA" w:rsidR="00CF18DE" w:rsidRDefault="00CF18DE" w:rsidP="00B75BC2">
      <w:pPr>
        <w:spacing w:after="160" w:line="259" w:lineRule="auto"/>
        <w:rPr>
          <w:rFonts w:asciiTheme="minorHAnsi" w:hAnsiTheme="minorHAnsi" w:cstheme="minorHAnsi"/>
          <w:sz w:val="21"/>
          <w:szCs w:val="21"/>
        </w:rPr>
      </w:pPr>
    </w:p>
    <w:p w14:paraId="191D5DB2" w14:textId="16A04145" w:rsidR="00CF18DE" w:rsidRDefault="00CF18DE" w:rsidP="00B75BC2">
      <w:pPr>
        <w:spacing w:after="160" w:line="259" w:lineRule="auto"/>
        <w:rPr>
          <w:rFonts w:asciiTheme="minorHAnsi" w:hAnsiTheme="minorHAnsi" w:cstheme="minorHAnsi"/>
          <w:sz w:val="21"/>
          <w:szCs w:val="21"/>
        </w:rPr>
      </w:pPr>
    </w:p>
    <w:p w14:paraId="1CF4B21C" w14:textId="77777777" w:rsidR="00CF18DE" w:rsidRPr="00B75BC2" w:rsidRDefault="00CF18DE" w:rsidP="00B75BC2">
      <w:pPr>
        <w:spacing w:after="160" w:line="259" w:lineRule="auto"/>
        <w:rPr>
          <w:rFonts w:asciiTheme="minorHAnsi" w:hAnsiTheme="minorHAnsi" w:cstheme="minorHAnsi"/>
          <w:sz w:val="21"/>
          <w:szCs w:val="21"/>
        </w:rPr>
      </w:pPr>
    </w:p>
    <w:p w14:paraId="420C39F4" w14:textId="77777777" w:rsidR="0015167F" w:rsidRPr="00377166" w:rsidRDefault="0015167F" w:rsidP="00377166">
      <w:pPr>
        <w:pStyle w:val="Heading2"/>
        <w:rPr>
          <w:rFonts w:asciiTheme="minorHAnsi" w:hAnsiTheme="minorHAnsi" w:cstheme="minorHAnsi"/>
          <w:sz w:val="22"/>
          <w:szCs w:val="22"/>
        </w:rPr>
      </w:pPr>
      <w:bookmarkStart w:id="62" w:name="_Toc48121370"/>
      <w:r w:rsidRPr="0060550A">
        <w:rPr>
          <w:rFonts w:asciiTheme="minorHAnsi" w:hAnsiTheme="minorHAnsi" w:cstheme="minorHAnsi"/>
          <w:sz w:val="22"/>
          <w:szCs w:val="22"/>
        </w:rPr>
        <w:t>Flow for User Registration</w:t>
      </w:r>
      <w:bookmarkEnd w:id="62"/>
    </w:p>
    <w:p w14:paraId="0682877B" w14:textId="77777777" w:rsidR="0015167F" w:rsidRDefault="0015167F">
      <w:pPr>
        <w:spacing w:after="160" w:line="259" w:lineRule="auto"/>
        <w:rPr>
          <w:rFonts w:asciiTheme="minorHAnsi" w:hAnsiTheme="minorHAnsi" w:cstheme="minorHAnsi"/>
          <w:sz w:val="21"/>
          <w:szCs w:val="21"/>
        </w:rPr>
      </w:pPr>
      <w:r w:rsidRPr="0015167F">
        <w:rPr>
          <w:rFonts w:asciiTheme="minorHAnsi" w:hAnsiTheme="minorHAnsi" w:cstheme="minorHAnsi"/>
          <w:sz w:val="21"/>
          <w:szCs w:val="21"/>
        </w:rPr>
        <w:t>The following diagram depicts the components involved and sequence of events for user registration from web and mobile channels</w:t>
      </w:r>
    </w:p>
    <w:p w14:paraId="08D5CE15" w14:textId="204C2506" w:rsidR="0015167F" w:rsidRDefault="007A06DD" w:rsidP="00852C1D">
      <w:pPr>
        <w:spacing w:after="160" w:line="259" w:lineRule="auto"/>
        <w:jc w:val="center"/>
        <w:rPr>
          <w:rFonts w:asciiTheme="minorHAnsi" w:hAnsiTheme="minorHAnsi" w:cstheme="minorHAnsi"/>
          <w:b/>
          <w:bCs/>
          <w:sz w:val="22"/>
          <w:szCs w:val="22"/>
        </w:rPr>
      </w:pPr>
      <w:r>
        <w:rPr>
          <w:rFonts w:asciiTheme="minorHAnsi" w:hAnsiTheme="minorHAnsi" w:cstheme="minorHAnsi"/>
          <w:b/>
          <w:bCs/>
          <w:noProof/>
          <w:sz w:val="22"/>
          <w:szCs w:val="22"/>
        </w:rPr>
        <w:drawing>
          <wp:inline distT="0" distB="0" distL="0" distR="0" wp14:anchorId="24352329" wp14:editId="539CC3ED">
            <wp:extent cx="4518660" cy="1837415"/>
            <wp:effectExtent l="12700" t="12700" r="15240" b="1714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29202" cy="1841702"/>
                    </a:xfrm>
                    <a:prstGeom prst="rect">
                      <a:avLst/>
                    </a:prstGeom>
                    <a:ln>
                      <a:solidFill>
                        <a:schemeClr val="tx1">
                          <a:lumMod val="50000"/>
                          <a:lumOff val="50000"/>
                        </a:schemeClr>
                      </a:solidFill>
                    </a:ln>
                  </pic:spPr>
                </pic:pic>
              </a:graphicData>
            </a:graphic>
          </wp:inline>
        </w:drawing>
      </w:r>
    </w:p>
    <w:p w14:paraId="12E19235" w14:textId="2D8D835F" w:rsidR="0015167F" w:rsidRPr="0015167F" w:rsidRDefault="0015167F" w:rsidP="0015167F">
      <w:pPr>
        <w:spacing w:after="160" w:line="259" w:lineRule="auto"/>
        <w:rPr>
          <w:rFonts w:asciiTheme="minorHAnsi" w:hAnsiTheme="minorHAnsi" w:cstheme="minorHAnsi"/>
          <w:b/>
          <w:bCs/>
          <w:sz w:val="21"/>
          <w:szCs w:val="21"/>
        </w:rPr>
      </w:pPr>
      <w:r w:rsidRPr="0015167F">
        <w:rPr>
          <w:rFonts w:asciiTheme="minorHAnsi" w:hAnsiTheme="minorHAnsi" w:cstheme="minorHAnsi"/>
          <w:b/>
          <w:bCs/>
          <w:sz w:val="21"/>
          <w:szCs w:val="21"/>
        </w:rPr>
        <w:t>Pre-Requ</w:t>
      </w:r>
      <w:r>
        <w:rPr>
          <w:rFonts w:asciiTheme="minorHAnsi" w:hAnsiTheme="minorHAnsi" w:cstheme="minorHAnsi"/>
          <w:b/>
          <w:bCs/>
          <w:sz w:val="21"/>
          <w:szCs w:val="21"/>
        </w:rPr>
        <w:t>i</w:t>
      </w:r>
      <w:r w:rsidRPr="0015167F">
        <w:rPr>
          <w:rFonts w:asciiTheme="minorHAnsi" w:hAnsiTheme="minorHAnsi" w:cstheme="minorHAnsi"/>
          <w:b/>
          <w:bCs/>
          <w:sz w:val="21"/>
          <w:szCs w:val="21"/>
        </w:rPr>
        <w:t>site</w:t>
      </w:r>
      <w:r>
        <w:rPr>
          <w:rFonts w:asciiTheme="minorHAnsi" w:hAnsiTheme="minorHAnsi" w:cstheme="minorHAnsi"/>
          <w:b/>
          <w:bCs/>
          <w:sz w:val="21"/>
          <w:szCs w:val="21"/>
        </w:rPr>
        <w:t xml:space="preserve"> - </w:t>
      </w:r>
      <w:r w:rsidRPr="0015167F">
        <w:rPr>
          <w:rFonts w:asciiTheme="minorHAnsi" w:hAnsiTheme="minorHAnsi" w:cstheme="minorHAnsi"/>
          <w:sz w:val="21"/>
          <w:szCs w:val="21"/>
        </w:rPr>
        <w:t>Parivartan API Product registered on Apigee and client id/secret generated for front end apps</w:t>
      </w:r>
    </w:p>
    <w:p w14:paraId="7372AE17" w14:textId="180FA5F6" w:rsidR="0015167F" w:rsidRPr="0015167F" w:rsidRDefault="0015167F" w:rsidP="0015167F">
      <w:pPr>
        <w:spacing w:after="160" w:line="259" w:lineRule="auto"/>
        <w:rPr>
          <w:rFonts w:asciiTheme="minorHAnsi" w:hAnsiTheme="minorHAnsi" w:cstheme="minorHAnsi"/>
          <w:b/>
          <w:bCs/>
          <w:sz w:val="21"/>
          <w:szCs w:val="21"/>
        </w:rPr>
      </w:pPr>
      <w:r w:rsidRPr="0015167F">
        <w:rPr>
          <w:rFonts w:asciiTheme="minorHAnsi" w:hAnsiTheme="minorHAnsi" w:cstheme="minorHAnsi"/>
          <w:b/>
          <w:bCs/>
          <w:sz w:val="21"/>
          <w:szCs w:val="21"/>
        </w:rPr>
        <w:t>Sequence</w:t>
      </w:r>
    </w:p>
    <w:p w14:paraId="72B2B552" w14:textId="2B5E8883" w:rsidR="0015167F" w:rsidRPr="0015167F" w:rsidRDefault="0015167F" w:rsidP="0015167F">
      <w:pPr>
        <w:spacing w:after="160" w:line="259" w:lineRule="auto"/>
        <w:rPr>
          <w:rFonts w:asciiTheme="minorHAnsi" w:hAnsiTheme="minorHAnsi" w:cstheme="minorHAnsi"/>
          <w:sz w:val="21"/>
          <w:szCs w:val="21"/>
        </w:rPr>
      </w:pPr>
      <w:r w:rsidRPr="0015167F">
        <w:rPr>
          <w:rFonts w:asciiTheme="minorHAnsi" w:hAnsiTheme="minorHAnsi" w:cstheme="minorHAnsi"/>
          <w:sz w:val="21"/>
          <w:szCs w:val="21"/>
        </w:rPr>
        <w:t>1.</w:t>
      </w:r>
      <w:r>
        <w:rPr>
          <w:rFonts w:asciiTheme="minorHAnsi" w:hAnsiTheme="minorHAnsi" w:cstheme="minorHAnsi"/>
          <w:sz w:val="21"/>
          <w:szCs w:val="21"/>
        </w:rPr>
        <w:t xml:space="preserve"> </w:t>
      </w:r>
      <w:r w:rsidRPr="0015167F">
        <w:rPr>
          <w:rFonts w:asciiTheme="minorHAnsi" w:hAnsiTheme="minorHAnsi" w:cstheme="minorHAnsi"/>
          <w:sz w:val="21"/>
          <w:szCs w:val="21"/>
        </w:rPr>
        <w:t>User receives registration page and submits credentials and details</w:t>
      </w:r>
    </w:p>
    <w:p w14:paraId="4CE30239" w14:textId="64A7E1A1" w:rsidR="0015167F" w:rsidRPr="0015167F" w:rsidRDefault="0015167F" w:rsidP="0015167F">
      <w:pPr>
        <w:spacing w:after="160" w:line="259" w:lineRule="auto"/>
        <w:rPr>
          <w:rFonts w:asciiTheme="minorHAnsi" w:hAnsiTheme="minorHAnsi" w:cstheme="minorHAnsi"/>
          <w:sz w:val="21"/>
          <w:szCs w:val="21"/>
        </w:rPr>
      </w:pPr>
      <w:r w:rsidRPr="0015167F">
        <w:rPr>
          <w:rFonts w:asciiTheme="minorHAnsi" w:hAnsiTheme="minorHAnsi" w:cstheme="minorHAnsi"/>
          <w:sz w:val="21"/>
          <w:szCs w:val="21"/>
        </w:rPr>
        <w:t xml:space="preserve">2. </w:t>
      </w:r>
      <w:r>
        <w:rPr>
          <w:rFonts w:asciiTheme="minorHAnsi" w:hAnsiTheme="minorHAnsi" w:cstheme="minorHAnsi"/>
          <w:sz w:val="21"/>
          <w:szCs w:val="21"/>
        </w:rPr>
        <w:t xml:space="preserve"> </w:t>
      </w:r>
      <w:r w:rsidRPr="0015167F">
        <w:rPr>
          <w:rFonts w:asciiTheme="minorHAnsi" w:hAnsiTheme="minorHAnsi" w:cstheme="minorHAnsi"/>
          <w:sz w:val="21"/>
          <w:szCs w:val="21"/>
        </w:rPr>
        <w:t>App invokes Apigee /register endpoint with client credentials grant, passing client id, client secret, user id and password</w:t>
      </w:r>
    </w:p>
    <w:p w14:paraId="47B25587" w14:textId="56BD9F80" w:rsidR="000503D0" w:rsidRDefault="0015167F" w:rsidP="000503D0">
      <w:pPr>
        <w:spacing w:after="160" w:line="259" w:lineRule="auto"/>
        <w:rPr>
          <w:rFonts w:asciiTheme="minorHAnsi" w:hAnsiTheme="minorHAnsi" w:cstheme="minorHAnsi"/>
          <w:sz w:val="21"/>
          <w:szCs w:val="21"/>
        </w:rPr>
      </w:pPr>
      <w:r w:rsidRPr="0015167F">
        <w:rPr>
          <w:rFonts w:asciiTheme="minorHAnsi" w:hAnsiTheme="minorHAnsi" w:cstheme="minorHAnsi"/>
          <w:sz w:val="21"/>
          <w:szCs w:val="21"/>
        </w:rPr>
        <w:t xml:space="preserve">3. Apigee forwards request to RegisterUser microservice which invokes </w:t>
      </w:r>
      <w:r w:rsidR="001C2991">
        <w:rPr>
          <w:rFonts w:asciiTheme="minorHAnsi" w:hAnsiTheme="minorHAnsi" w:cstheme="minorHAnsi"/>
          <w:sz w:val="21"/>
          <w:szCs w:val="21"/>
        </w:rPr>
        <w:t>which stores the user credentials and details in Parivartan DB.</w:t>
      </w:r>
      <w:r w:rsidR="000503D0">
        <w:rPr>
          <w:rFonts w:asciiTheme="minorHAnsi" w:hAnsiTheme="minorHAnsi" w:cstheme="minorHAnsi"/>
          <w:sz w:val="21"/>
          <w:szCs w:val="21"/>
        </w:rPr>
        <w:t xml:space="preserve"> </w:t>
      </w:r>
      <w:r w:rsidR="000503D0" w:rsidRPr="0015167F">
        <w:rPr>
          <w:rFonts w:asciiTheme="minorHAnsi" w:hAnsiTheme="minorHAnsi" w:cstheme="minorHAnsi"/>
          <w:sz w:val="21"/>
          <w:szCs w:val="21"/>
        </w:rPr>
        <w:t>On successful stor</w:t>
      </w:r>
      <w:r w:rsidR="000503D0">
        <w:rPr>
          <w:rFonts w:asciiTheme="minorHAnsi" w:hAnsiTheme="minorHAnsi" w:cstheme="minorHAnsi"/>
          <w:sz w:val="21"/>
          <w:szCs w:val="21"/>
        </w:rPr>
        <w:t>age</w:t>
      </w:r>
      <w:r w:rsidR="000503D0" w:rsidRPr="0015167F">
        <w:rPr>
          <w:rFonts w:asciiTheme="minorHAnsi" w:hAnsiTheme="minorHAnsi" w:cstheme="minorHAnsi"/>
          <w:sz w:val="21"/>
          <w:szCs w:val="21"/>
        </w:rPr>
        <w:t xml:space="preserve"> in DB response </w:t>
      </w:r>
      <w:r w:rsidR="000503D0">
        <w:rPr>
          <w:rFonts w:asciiTheme="minorHAnsi" w:hAnsiTheme="minorHAnsi" w:cstheme="minorHAnsi"/>
          <w:sz w:val="21"/>
          <w:szCs w:val="21"/>
        </w:rPr>
        <w:t xml:space="preserve">is </w:t>
      </w:r>
      <w:r w:rsidR="000503D0" w:rsidRPr="0015167F">
        <w:rPr>
          <w:rFonts w:asciiTheme="minorHAnsi" w:hAnsiTheme="minorHAnsi" w:cstheme="minorHAnsi"/>
          <w:sz w:val="21"/>
          <w:szCs w:val="21"/>
        </w:rPr>
        <w:t>returned to UI.</w:t>
      </w:r>
    </w:p>
    <w:p w14:paraId="3BD9333A" w14:textId="1F87F848" w:rsidR="0015167F" w:rsidRPr="0015167F" w:rsidRDefault="0015167F" w:rsidP="0015167F">
      <w:pPr>
        <w:spacing w:after="160" w:line="259" w:lineRule="auto"/>
        <w:rPr>
          <w:rFonts w:asciiTheme="minorHAnsi" w:hAnsiTheme="minorHAnsi" w:cstheme="minorHAnsi"/>
          <w:sz w:val="21"/>
          <w:szCs w:val="21"/>
        </w:rPr>
      </w:pPr>
    </w:p>
    <w:p w14:paraId="14D031DB" w14:textId="77777777" w:rsidR="0060550A" w:rsidRPr="0015167F" w:rsidRDefault="0060550A" w:rsidP="0015167F">
      <w:pPr>
        <w:spacing w:after="160" w:line="259" w:lineRule="auto"/>
        <w:rPr>
          <w:rFonts w:asciiTheme="minorHAnsi" w:hAnsiTheme="minorHAnsi" w:cstheme="minorHAnsi"/>
          <w:sz w:val="21"/>
          <w:szCs w:val="21"/>
        </w:rPr>
      </w:pPr>
    </w:p>
    <w:p w14:paraId="185F4D12" w14:textId="40153709" w:rsidR="00E471E4" w:rsidRDefault="006A15D5" w:rsidP="00633E79">
      <w:pPr>
        <w:pStyle w:val="Heading2"/>
        <w:rPr>
          <w:rFonts w:asciiTheme="minorHAnsi" w:hAnsiTheme="minorHAnsi" w:cstheme="minorHAnsi"/>
          <w:sz w:val="22"/>
          <w:szCs w:val="22"/>
        </w:rPr>
      </w:pPr>
      <w:bookmarkStart w:id="63" w:name="_Toc48121371"/>
      <w:r w:rsidRPr="006A15D5">
        <w:rPr>
          <w:rFonts w:asciiTheme="minorHAnsi" w:hAnsiTheme="minorHAnsi" w:cstheme="minorHAnsi"/>
          <w:sz w:val="22"/>
          <w:szCs w:val="22"/>
        </w:rPr>
        <w:t>Fintech Integration Scenario – PAN Validation Service Provided By Two Fintechs</w:t>
      </w:r>
      <w:bookmarkStart w:id="64" w:name="_Toc479671909"/>
      <w:bookmarkStart w:id="65" w:name="_Toc479675150"/>
      <w:bookmarkStart w:id="66" w:name="_Toc479675397"/>
      <w:bookmarkStart w:id="67" w:name="_Toc479675643"/>
      <w:bookmarkStart w:id="68" w:name="_Toc479675890"/>
      <w:bookmarkStart w:id="69" w:name="_Toc479671910"/>
      <w:bookmarkStart w:id="70" w:name="_Toc479675151"/>
      <w:bookmarkStart w:id="71" w:name="_Toc479675398"/>
      <w:bookmarkStart w:id="72" w:name="_Toc479675644"/>
      <w:bookmarkStart w:id="73" w:name="_Toc479675891"/>
      <w:bookmarkStart w:id="74" w:name="_Toc479671911"/>
      <w:bookmarkStart w:id="75" w:name="_Toc479675152"/>
      <w:bookmarkStart w:id="76" w:name="_Toc479675399"/>
      <w:bookmarkStart w:id="77" w:name="_Toc479675645"/>
      <w:bookmarkStart w:id="78" w:name="_Toc479675892"/>
      <w:bookmarkStart w:id="79" w:name="_Toc479671912"/>
      <w:bookmarkStart w:id="80" w:name="_Toc479675153"/>
      <w:bookmarkStart w:id="81" w:name="_Toc479675400"/>
      <w:bookmarkStart w:id="82" w:name="_Toc479675646"/>
      <w:bookmarkStart w:id="83" w:name="_Toc479675893"/>
      <w:bookmarkStart w:id="84" w:name="_Toc479671913"/>
      <w:bookmarkStart w:id="85" w:name="_Toc479675154"/>
      <w:bookmarkStart w:id="86" w:name="_Toc479675401"/>
      <w:bookmarkStart w:id="87" w:name="_Toc479675647"/>
      <w:bookmarkStart w:id="88" w:name="_Toc479675894"/>
      <w:bookmarkStart w:id="89" w:name="_Toc479671914"/>
      <w:bookmarkStart w:id="90" w:name="_Toc479675155"/>
      <w:bookmarkStart w:id="91" w:name="_Toc479675402"/>
      <w:bookmarkStart w:id="92" w:name="_Toc479675648"/>
      <w:bookmarkStart w:id="93" w:name="_Toc479675895"/>
      <w:bookmarkStart w:id="94" w:name="_Toc479671915"/>
      <w:bookmarkStart w:id="95" w:name="_Toc479675156"/>
      <w:bookmarkStart w:id="96" w:name="_Toc479675403"/>
      <w:bookmarkStart w:id="97" w:name="_Toc479675649"/>
      <w:bookmarkStart w:id="98" w:name="_Toc479675896"/>
      <w:bookmarkStart w:id="99" w:name="_Toc479671916"/>
      <w:bookmarkStart w:id="100" w:name="_Toc479675157"/>
      <w:bookmarkStart w:id="101" w:name="_Toc479675404"/>
      <w:bookmarkStart w:id="102" w:name="_Toc479675650"/>
      <w:bookmarkStart w:id="103" w:name="_Toc479675897"/>
      <w:bookmarkStart w:id="104" w:name="_Toc479671917"/>
      <w:bookmarkStart w:id="105" w:name="_Toc479675158"/>
      <w:bookmarkStart w:id="106" w:name="_Toc479675405"/>
      <w:bookmarkStart w:id="107" w:name="_Toc479675651"/>
      <w:bookmarkStart w:id="108" w:name="_Toc479675898"/>
      <w:bookmarkStart w:id="109" w:name="_Toc479671918"/>
      <w:bookmarkStart w:id="110" w:name="_Toc479675159"/>
      <w:bookmarkStart w:id="111" w:name="_Toc479675406"/>
      <w:bookmarkStart w:id="112" w:name="_Toc479675652"/>
      <w:bookmarkStart w:id="113" w:name="_Toc479675899"/>
      <w:bookmarkStart w:id="114" w:name="_Toc479671919"/>
      <w:bookmarkStart w:id="115" w:name="_Toc479675160"/>
      <w:bookmarkStart w:id="116" w:name="_Toc479675407"/>
      <w:bookmarkStart w:id="117" w:name="_Toc479675653"/>
      <w:bookmarkStart w:id="118" w:name="_Toc479675900"/>
      <w:bookmarkStart w:id="119" w:name="_Toc479671920"/>
      <w:bookmarkStart w:id="120" w:name="_Toc479675161"/>
      <w:bookmarkStart w:id="121" w:name="_Toc479675408"/>
      <w:bookmarkStart w:id="122" w:name="_Toc479675654"/>
      <w:bookmarkStart w:id="123" w:name="_Toc479675901"/>
      <w:bookmarkStart w:id="124" w:name="_Toc479671921"/>
      <w:bookmarkStart w:id="125" w:name="_Toc479675162"/>
      <w:bookmarkStart w:id="126" w:name="_Toc479675409"/>
      <w:bookmarkStart w:id="127" w:name="_Toc479675655"/>
      <w:bookmarkStart w:id="128" w:name="_Toc479675902"/>
      <w:bookmarkStart w:id="129" w:name="_Toc479671922"/>
      <w:bookmarkStart w:id="130" w:name="_Toc479675163"/>
      <w:bookmarkStart w:id="131" w:name="_Toc479675410"/>
      <w:bookmarkStart w:id="132" w:name="_Toc479675656"/>
      <w:bookmarkStart w:id="133" w:name="_Toc479675903"/>
      <w:bookmarkStart w:id="134" w:name="_Toc479671923"/>
      <w:bookmarkStart w:id="135" w:name="_Toc479675164"/>
      <w:bookmarkStart w:id="136" w:name="_Toc479675411"/>
      <w:bookmarkStart w:id="137" w:name="_Toc479675657"/>
      <w:bookmarkStart w:id="138" w:name="_Toc479675904"/>
      <w:bookmarkStart w:id="139" w:name="_Toc510433828"/>
      <w:bookmarkStart w:id="140" w:name="_Toc510434220"/>
      <w:bookmarkStart w:id="141" w:name="_Toc510434330"/>
      <w:bookmarkStart w:id="142" w:name="_Toc510434486"/>
      <w:bookmarkStart w:id="143" w:name="_Toc510434708"/>
      <w:bookmarkStart w:id="144" w:name="_Toc510434772"/>
      <w:bookmarkStart w:id="145" w:name="_Toc51043495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r w:rsidR="007A06DD">
        <w:rPr>
          <w:rFonts w:asciiTheme="minorHAnsi" w:hAnsiTheme="minorHAnsi" w:cstheme="minorHAnsi"/>
          <w:sz w:val="22"/>
          <w:szCs w:val="22"/>
        </w:rPr>
        <w:tab/>
      </w:r>
    </w:p>
    <w:p w14:paraId="7127DE2C" w14:textId="77777777" w:rsidR="00633E79" w:rsidRPr="00633E79" w:rsidRDefault="00633E79" w:rsidP="00633E79">
      <w:pPr>
        <w:pStyle w:val="Heading2"/>
        <w:numPr>
          <w:ilvl w:val="0"/>
          <w:numId w:val="0"/>
        </w:numPr>
        <w:ind w:left="576"/>
        <w:rPr>
          <w:rFonts w:asciiTheme="minorHAnsi" w:hAnsiTheme="minorHAnsi" w:cstheme="minorHAnsi"/>
          <w:sz w:val="22"/>
          <w:szCs w:val="22"/>
        </w:rPr>
      </w:pPr>
    </w:p>
    <w:p w14:paraId="1B1C57F9" w14:textId="568B80DB" w:rsidR="00E471E4" w:rsidRPr="00633E79" w:rsidRDefault="006A15D5" w:rsidP="00633E79">
      <w:pPr>
        <w:spacing w:after="160" w:line="259" w:lineRule="auto"/>
        <w:jc w:val="center"/>
        <w:rPr>
          <w:rFonts w:asciiTheme="minorHAnsi" w:hAnsiTheme="minorHAnsi" w:cstheme="minorHAnsi"/>
          <w:b/>
          <w:bCs/>
          <w:noProof/>
          <w:sz w:val="22"/>
          <w:szCs w:val="22"/>
        </w:rPr>
      </w:pPr>
      <w:r w:rsidRPr="00633E79">
        <w:rPr>
          <w:rFonts w:asciiTheme="minorHAnsi" w:hAnsiTheme="minorHAnsi" w:cstheme="minorHAnsi"/>
          <w:b/>
          <w:bCs/>
          <w:noProof/>
          <w:sz w:val="22"/>
          <w:szCs w:val="22"/>
        </w:rPr>
        <w:drawing>
          <wp:inline distT="0" distB="0" distL="0" distR="0" wp14:anchorId="40DB4061" wp14:editId="078CE70E">
            <wp:extent cx="4292600" cy="2247162"/>
            <wp:effectExtent l="12700" t="12700" r="12700" b="13970"/>
            <wp:docPr id="13" name="Picture 13" descr="A picture containing screenshot, refrig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7-28 at 6.18.2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04376" cy="2253326"/>
                    </a:xfrm>
                    <a:prstGeom prst="rect">
                      <a:avLst/>
                    </a:prstGeom>
                    <a:ln>
                      <a:solidFill>
                        <a:schemeClr val="tx1">
                          <a:lumMod val="50000"/>
                          <a:lumOff val="50000"/>
                        </a:schemeClr>
                      </a:solidFill>
                    </a:ln>
                  </pic:spPr>
                </pic:pic>
              </a:graphicData>
            </a:graphic>
          </wp:inline>
        </w:drawing>
      </w:r>
    </w:p>
    <w:bookmarkEnd w:id="139"/>
    <w:bookmarkEnd w:id="140"/>
    <w:bookmarkEnd w:id="141"/>
    <w:bookmarkEnd w:id="142"/>
    <w:bookmarkEnd w:id="143"/>
    <w:bookmarkEnd w:id="144"/>
    <w:bookmarkEnd w:id="145"/>
    <w:p w14:paraId="5E163A96" w14:textId="6545B124" w:rsidR="006135FC" w:rsidRDefault="006135FC" w:rsidP="00874ACB">
      <w:pPr>
        <w:pStyle w:val="Style1"/>
        <w:ind w:left="720"/>
        <w:rPr>
          <w:rFonts w:asciiTheme="minorHAnsi" w:hAnsiTheme="minorHAnsi" w:cstheme="minorHAnsi"/>
          <w:b/>
          <w:color w:val="FFC000"/>
          <w:sz w:val="21"/>
          <w:szCs w:val="21"/>
        </w:rPr>
      </w:pPr>
    </w:p>
    <w:p w14:paraId="3DA9B0A2" w14:textId="31EA08AD" w:rsidR="004A3863" w:rsidRDefault="004A3863" w:rsidP="00874ACB">
      <w:pPr>
        <w:pStyle w:val="Style1"/>
        <w:ind w:left="720"/>
        <w:rPr>
          <w:rFonts w:asciiTheme="minorHAnsi" w:hAnsiTheme="minorHAnsi" w:cstheme="minorHAnsi"/>
          <w:b/>
          <w:color w:val="FFC000"/>
          <w:sz w:val="21"/>
          <w:szCs w:val="21"/>
        </w:rPr>
      </w:pPr>
    </w:p>
    <w:p w14:paraId="1459F802" w14:textId="62E3FACC" w:rsidR="006A15D5" w:rsidRPr="00FD052F" w:rsidRDefault="006A15D5">
      <w:pPr>
        <w:spacing w:after="160" w:line="259" w:lineRule="auto"/>
        <w:rPr>
          <w:rFonts w:asciiTheme="minorHAnsi" w:hAnsiTheme="minorHAnsi" w:cstheme="minorHAnsi"/>
          <w:color w:val="000000"/>
          <w:sz w:val="21"/>
          <w:szCs w:val="21"/>
        </w:rPr>
      </w:pPr>
      <w:bookmarkStart w:id="146" w:name="_Toc479671700"/>
      <w:r>
        <w:rPr>
          <w:rFonts w:asciiTheme="minorHAnsi" w:hAnsiTheme="minorHAnsi" w:cstheme="minorHAnsi"/>
          <w:color w:val="000000"/>
          <w:sz w:val="21"/>
          <w:szCs w:val="21"/>
        </w:rPr>
        <w:t xml:space="preserve">This is a Parivartan requirement for certain use cases where two fintechs providing same service is sometimes used when the service is critical to fulfil an use case (e.g. real time PAN validation) and service outage with one vendor would still let the processing complete. The Fintech APIs may be invoked in round robin fashion by the orchestrator API. </w:t>
      </w:r>
    </w:p>
    <w:tbl>
      <w:tblPr>
        <w:tblStyle w:val="TableGrid"/>
        <w:tblW w:w="0" w:type="auto"/>
        <w:jc w:val="center"/>
        <w:tblLook w:val="04A0" w:firstRow="1" w:lastRow="0" w:firstColumn="1" w:lastColumn="0" w:noHBand="0" w:noVBand="1"/>
      </w:tblPr>
      <w:tblGrid>
        <w:gridCol w:w="1320"/>
        <w:gridCol w:w="6270"/>
      </w:tblGrid>
      <w:tr w:rsidR="006A15D5" w:rsidRPr="00FD052F" w14:paraId="46824EB7" w14:textId="77777777" w:rsidTr="00CD3266">
        <w:trPr>
          <w:trHeight w:val="309"/>
          <w:jc w:val="center"/>
        </w:trPr>
        <w:tc>
          <w:tcPr>
            <w:tcW w:w="1320" w:type="dxa"/>
          </w:tcPr>
          <w:p w14:paraId="5A8C302E" w14:textId="77777777" w:rsidR="006A15D5" w:rsidRPr="00FD052F" w:rsidRDefault="006A15D5" w:rsidP="00CD3266">
            <w:pPr>
              <w:spacing w:after="160" w:line="259" w:lineRule="auto"/>
              <w:rPr>
                <w:rFonts w:asciiTheme="minorHAnsi" w:hAnsiTheme="minorHAnsi" w:cstheme="minorHAnsi"/>
                <w:b/>
                <w:bCs/>
                <w:color w:val="000000" w:themeColor="text1"/>
                <w:sz w:val="15"/>
                <w:szCs w:val="15"/>
              </w:rPr>
            </w:pPr>
            <w:r w:rsidRPr="00FD052F">
              <w:rPr>
                <w:rFonts w:asciiTheme="minorHAnsi" w:hAnsiTheme="minorHAnsi" w:cstheme="minorHAnsi"/>
                <w:b/>
                <w:bCs/>
                <w:color w:val="000000" w:themeColor="text1"/>
                <w:sz w:val="15"/>
                <w:szCs w:val="15"/>
              </w:rPr>
              <w:t>Step</w:t>
            </w:r>
          </w:p>
        </w:tc>
        <w:tc>
          <w:tcPr>
            <w:tcW w:w="6270" w:type="dxa"/>
          </w:tcPr>
          <w:p w14:paraId="4F212B2D" w14:textId="77777777" w:rsidR="006A15D5" w:rsidRPr="00FD052F" w:rsidRDefault="006A15D5" w:rsidP="00CD3266">
            <w:pPr>
              <w:spacing w:after="160" w:line="259" w:lineRule="auto"/>
              <w:rPr>
                <w:rFonts w:asciiTheme="minorHAnsi" w:hAnsiTheme="minorHAnsi" w:cstheme="minorHAnsi"/>
                <w:b/>
                <w:bCs/>
                <w:color w:val="000000" w:themeColor="text1"/>
                <w:sz w:val="15"/>
                <w:szCs w:val="15"/>
              </w:rPr>
            </w:pPr>
            <w:r w:rsidRPr="00FD052F">
              <w:rPr>
                <w:rFonts w:asciiTheme="minorHAnsi" w:hAnsiTheme="minorHAnsi" w:cstheme="minorHAnsi"/>
                <w:b/>
                <w:bCs/>
                <w:color w:val="000000" w:themeColor="text1"/>
                <w:sz w:val="15"/>
                <w:szCs w:val="15"/>
              </w:rPr>
              <w:t>Description</w:t>
            </w:r>
          </w:p>
        </w:tc>
      </w:tr>
      <w:tr w:rsidR="006A15D5" w:rsidRPr="00FD052F" w14:paraId="3A002F35" w14:textId="77777777" w:rsidTr="00CD3266">
        <w:trPr>
          <w:trHeight w:val="309"/>
          <w:jc w:val="center"/>
        </w:trPr>
        <w:tc>
          <w:tcPr>
            <w:tcW w:w="1320" w:type="dxa"/>
          </w:tcPr>
          <w:p w14:paraId="10129581" w14:textId="77777777" w:rsidR="006A15D5" w:rsidRPr="00FD052F" w:rsidRDefault="006A15D5" w:rsidP="00CD326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1</w:t>
            </w:r>
          </w:p>
        </w:tc>
        <w:tc>
          <w:tcPr>
            <w:tcW w:w="6270" w:type="dxa"/>
          </w:tcPr>
          <w:p w14:paraId="33FE333B" w14:textId="24F5B2C1" w:rsidR="006A15D5" w:rsidRPr="00FD052F" w:rsidRDefault="006A15D5" w:rsidP="00CD3266">
            <w:pPr>
              <w:spacing w:after="160" w:line="259"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Client invokes Apigee endpoint for PAN Validation</w:t>
            </w:r>
          </w:p>
        </w:tc>
      </w:tr>
      <w:tr w:rsidR="006A15D5" w:rsidRPr="00FD052F" w14:paraId="3EC51C6F" w14:textId="77777777" w:rsidTr="00CD3266">
        <w:trPr>
          <w:trHeight w:val="300"/>
          <w:jc w:val="center"/>
        </w:trPr>
        <w:tc>
          <w:tcPr>
            <w:tcW w:w="1320" w:type="dxa"/>
          </w:tcPr>
          <w:p w14:paraId="341FD6C0" w14:textId="77777777" w:rsidR="006A15D5" w:rsidRPr="00FD052F" w:rsidRDefault="006A15D5" w:rsidP="00CD326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2</w:t>
            </w:r>
          </w:p>
        </w:tc>
        <w:tc>
          <w:tcPr>
            <w:tcW w:w="6270" w:type="dxa"/>
          </w:tcPr>
          <w:p w14:paraId="447E5D11" w14:textId="1833DBF3" w:rsidR="006A15D5" w:rsidRPr="00FD052F" w:rsidRDefault="006A15D5" w:rsidP="00CD326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 xml:space="preserve">API Gateway </w:t>
            </w:r>
            <w:r>
              <w:rPr>
                <w:rFonts w:asciiTheme="minorHAnsi" w:hAnsiTheme="minorHAnsi" w:cstheme="minorHAnsi"/>
                <w:color w:val="000000" w:themeColor="text1"/>
                <w:sz w:val="15"/>
                <w:szCs w:val="15"/>
              </w:rPr>
              <w:t xml:space="preserve">validates client id and secret and </w:t>
            </w:r>
            <w:r w:rsidRPr="00FD052F">
              <w:rPr>
                <w:rFonts w:asciiTheme="minorHAnsi" w:hAnsiTheme="minorHAnsi" w:cstheme="minorHAnsi"/>
                <w:color w:val="000000" w:themeColor="text1"/>
                <w:sz w:val="15"/>
                <w:szCs w:val="15"/>
              </w:rPr>
              <w:t xml:space="preserve"> </w:t>
            </w:r>
            <w:r>
              <w:rPr>
                <w:rFonts w:asciiTheme="minorHAnsi" w:hAnsiTheme="minorHAnsi" w:cstheme="minorHAnsi"/>
                <w:color w:val="000000" w:themeColor="text1"/>
                <w:sz w:val="15"/>
                <w:szCs w:val="15"/>
              </w:rPr>
              <w:t>invokes PAN Validation top level microservice (orchestrator)</w:t>
            </w:r>
            <w:r w:rsidRPr="00FD052F">
              <w:rPr>
                <w:rFonts w:asciiTheme="minorHAnsi" w:hAnsiTheme="minorHAnsi" w:cstheme="minorHAnsi"/>
                <w:color w:val="000000" w:themeColor="text1"/>
                <w:sz w:val="15"/>
                <w:szCs w:val="15"/>
              </w:rPr>
              <w:t xml:space="preserve"> </w:t>
            </w:r>
          </w:p>
        </w:tc>
      </w:tr>
      <w:tr w:rsidR="006A15D5" w:rsidRPr="00FD052F" w14:paraId="5B209464" w14:textId="77777777" w:rsidTr="00CD3266">
        <w:trPr>
          <w:trHeight w:val="309"/>
          <w:jc w:val="center"/>
        </w:trPr>
        <w:tc>
          <w:tcPr>
            <w:tcW w:w="1320" w:type="dxa"/>
          </w:tcPr>
          <w:p w14:paraId="2AE09E33" w14:textId="77777777" w:rsidR="006A15D5" w:rsidRPr="00FD052F" w:rsidRDefault="006A15D5" w:rsidP="00CD326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3</w:t>
            </w:r>
          </w:p>
        </w:tc>
        <w:tc>
          <w:tcPr>
            <w:tcW w:w="6270" w:type="dxa"/>
          </w:tcPr>
          <w:p w14:paraId="0621D622" w14:textId="5526DAEB" w:rsidR="006A15D5" w:rsidRPr="00FD052F" w:rsidRDefault="006A15D5" w:rsidP="00CD3266">
            <w:pPr>
              <w:spacing w:after="160" w:line="259"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Orchestrator routes the request in round robin fashion to vendor specific microservices</w:t>
            </w:r>
          </w:p>
        </w:tc>
      </w:tr>
      <w:tr w:rsidR="006A15D5" w:rsidRPr="00FD052F" w14:paraId="6441B954" w14:textId="77777777" w:rsidTr="00CD3266">
        <w:trPr>
          <w:trHeight w:val="309"/>
          <w:jc w:val="center"/>
        </w:trPr>
        <w:tc>
          <w:tcPr>
            <w:tcW w:w="1320" w:type="dxa"/>
          </w:tcPr>
          <w:p w14:paraId="0BE9A975" w14:textId="77777777" w:rsidR="006A15D5" w:rsidRPr="00FD052F" w:rsidRDefault="006A15D5" w:rsidP="00CD326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4</w:t>
            </w:r>
          </w:p>
        </w:tc>
        <w:tc>
          <w:tcPr>
            <w:tcW w:w="6270" w:type="dxa"/>
          </w:tcPr>
          <w:p w14:paraId="1E169AEA" w14:textId="7E2E6600" w:rsidR="006A15D5" w:rsidRPr="00FD052F" w:rsidRDefault="006A15D5" w:rsidP="00CD3266">
            <w:pPr>
              <w:spacing w:after="160" w:line="259"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An HTTP(S) proxy routes outbound internet traffic from NSE network to 3</w:t>
            </w:r>
            <w:r w:rsidRPr="006A15D5">
              <w:rPr>
                <w:rFonts w:asciiTheme="minorHAnsi" w:hAnsiTheme="minorHAnsi" w:cstheme="minorHAnsi"/>
                <w:color w:val="000000" w:themeColor="text1"/>
                <w:sz w:val="15"/>
                <w:szCs w:val="15"/>
                <w:vertAlign w:val="superscript"/>
              </w:rPr>
              <w:t>rd</w:t>
            </w:r>
            <w:r>
              <w:rPr>
                <w:rFonts w:asciiTheme="minorHAnsi" w:hAnsiTheme="minorHAnsi" w:cstheme="minorHAnsi"/>
                <w:color w:val="000000" w:themeColor="text1"/>
                <w:sz w:val="15"/>
                <w:szCs w:val="15"/>
              </w:rPr>
              <w:t xml:space="preserve"> party API</w:t>
            </w:r>
          </w:p>
        </w:tc>
      </w:tr>
    </w:tbl>
    <w:p w14:paraId="7ABE42A0" w14:textId="04A4D8DE" w:rsidR="00826D96" w:rsidRDefault="00826D96">
      <w:pPr>
        <w:spacing w:after="160" w:line="259" w:lineRule="auto"/>
        <w:rPr>
          <w:rFonts w:asciiTheme="minorHAnsi" w:hAnsiTheme="minorHAnsi" w:cstheme="minorHAnsi"/>
          <w:color w:val="000000"/>
          <w:sz w:val="21"/>
          <w:szCs w:val="21"/>
        </w:rPr>
      </w:pPr>
    </w:p>
    <w:p w14:paraId="19AEBCD2" w14:textId="7EABC344" w:rsidR="00096C00" w:rsidRPr="006A15D5" w:rsidRDefault="00096C00" w:rsidP="00096C00">
      <w:pPr>
        <w:pStyle w:val="Heading2"/>
        <w:rPr>
          <w:rFonts w:asciiTheme="minorHAnsi" w:hAnsiTheme="minorHAnsi" w:cstheme="minorHAnsi"/>
          <w:sz w:val="22"/>
          <w:szCs w:val="22"/>
        </w:rPr>
      </w:pPr>
      <w:bookmarkStart w:id="147" w:name="_Toc48121372"/>
      <w:r>
        <w:rPr>
          <w:rFonts w:asciiTheme="minorHAnsi" w:hAnsiTheme="minorHAnsi" w:cstheme="minorHAnsi"/>
          <w:sz w:val="22"/>
          <w:szCs w:val="22"/>
        </w:rPr>
        <w:t>Async Third Party Services Invocation</w:t>
      </w:r>
      <w:bookmarkEnd w:id="147"/>
    </w:p>
    <w:p w14:paraId="5F8E7B10" w14:textId="77777777" w:rsidR="00096C00" w:rsidRPr="00FD052F" w:rsidRDefault="00096C00" w:rsidP="00096C00">
      <w:pPr>
        <w:pStyle w:val="Heading2"/>
        <w:numPr>
          <w:ilvl w:val="0"/>
          <w:numId w:val="0"/>
        </w:numPr>
        <w:ind w:left="720"/>
        <w:rPr>
          <w:rFonts w:asciiTheme="minorHAnsi" w:hAnsiTheme="minorHAnsi" w:cstheme="minorHAnsi"/>
          <w:color w:val="000000" w:themeColor="text1"/>
          <w:sz w:val="22"/>
          <w:szCs w:val="22"/>
        </w:rPr>
      </w:pPr>
    </w:p>
    <w:p w14:paraId="7813FD2F" w14:textId="6C68D040" w:rsidR="00096C00" w:rsidRPr="00633E79" w:rsidRDefault="00096C00" w:rsidP="00633E79">
      <w:pPr>
        <w:spacing w:after="160" w:line="259" w:lineRule="auto"/>
        <w:jc w:val="center"/>
        <w:rPr>
          <w:rFonts w:asciiTheme="minorHAnsi" w:hAnsiTheme="minorHAnsi" w:cstheme="minorHAnsi"/>
          <w:b/>
          <w:bCs/>
          <w:noProof/>
          <w:sz w:val="22"/>
          <w:szCs w:val="22"/>
        </w:rPr>
      </w:pPr>
      <w:r w:rsidRPr="00633E79">
        <w:rPr>
          <w:rFonts w:asciiTheme="minorHAnsi" w:hAnsiTheme="minorHAnsi" w:cstheme="minorHAnsi"/>
          <w:b/>
          <w:bCs/>
          <w:noProof/>
          <w:sz w:val="22"/>
          <w:szCs w:val="22"/>
        </w:rPr>
        <w:drawing>
          <wp:inline distT="0" distB="0" distL="0" distR="0" wp14:anchorId="0C0A152C" wp14:editId="7ADEDCC2">
            <wp:extent cx="4677410" cy="2493723"/>
            <wp:effectExtent l="12700" t="12700" r="8890" b="825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7-28 at 6.52.15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4688" cy="2497603"/>
                    </a:xfrm>
                    <a:prstGeom prst="rect">
                      <a:avLst/>
                    </a:prstGeom>
                    <a:ln>
                      <a:solidFill>
                        <a:schemeClr val="tx1">
                          <a:lumMod val="50000"/>
                          <a:lumOff val="50000"/>
                        </a:schemeClr>
                      </a:solidFill>
                    </a:ln>
                  </pic:spPr>
                </pic:pic>
              </a:graphicData>
            </a:graphic>
          </wp:inline>
        </w:drawing>
      </w:r>
    </w:p>
    <w:p w14:paraId="31E4F540" w14:textId="77777777" w:rsidR="00096C00" w:rsidRDefault="00096C00" w:rsidP="00096C00">
      <w:pPr>
        <w:pStyle w:val="Style1"/>
        <w:ind w:left="720"/>
        <w:rPr>
          <w:rFonts w:asciiTheme="minorHAnsi" w:hAnsiTheme="minorHAnsi" w:cstheme="minorHAnsi"/>
          <w:b/>
          <w:color w:val="FFC000"/>
          <w:sz w:val="21"/>
          <w:szCs w:val="21"/>
        </w:rPr>
      </w:pPr>
    </w:p>
    <w:p w14:paraId="37A177C9" w14:textId="77777777" w:rsidR="00096C00" w:rsidRDefault="00096C00" w:rsidP="00096C00">
      <w:pPr>
        <w:pStyle w:val="Style1"/>
        <w:ind w:left="720"/>
        <w:rPr>
          <w:rFonts w:asciiTheme="minorHAnsi" w:hAnsiTheme="minorHAnsi" w:cstheme="minorHAnsi"/>
          <w:b/>
          <w:color w:val="FFC000"/>
          <w:sz w:val="21"/>
          <w:szCs w:val="21"/>
        </w:rPr>
      </w:pPr>
    </w:p>
    <w:p w14:paraId="487D2433" w14:textId="2F1FEF80" w:rsidR="00096C00" w:rsidRPr="00FD052F" w:rsidRDefault="00096C00" w:rsidP="00096C00">
      <w:pPr>
        <w:spacing w:after="160" w:line="259" w:lineRule="auto"/>
        <w:rPr>
          <w:rFonts w:asciiTheme="minorHAnsi" w:hAnsiTheme="minorHAnsi" w:cstheme="minorHAnsi"/>
          <w:color w:val="000000"/>
          <w:sz w:val="21"/>
          <w:szCs w:val="21"/>
        </w:rPr>
      </w:pPr>
      <w:r>
        <w:rPr>
          <w:rFonts w:asciiTheme="minorHAnsi" w:hAnsiTheme="minorHAnsi" w:cstheme="minorHAnsi"/>
          <w:color w:val="000000"/>
          <w:sz w:val="21"/>
          <w:szCs w:val="21"/>
        </w:rPr>
        <w:t>This is a Parivartan requirement for certain use cases where a fintech is exposing an asynchronous API. This type of API will receive a client request with a correlation id that it can use later to return the response asynchronously. Such APIs would typically require a callback API to be implemented on Parivartan side which the third party invokes to return the response to the original call using the correlation id. The callback API endpoint is exposed via Apigee</w:t>
      </w:r>
    </w:p>
    <w:tbl>
      <w:tblPr>
        <w:tblStyle w:val="TableGrid"/>
        <w:tblW w:w="0" w:type="auto"/>
        <w:jc w:val="center"/>
        <w:tblLook w:val="04A0" w:firstRow="1" w:lastRow="0" w:firstColumn="1" w:lastColumn="0" w:noHBand="0" w:noVBand="1"/>
      </w:tblPr>
      <w:tblGrid>
        <w:gridCol w:w="1320"/>
        <w:gridCol w:w="6270"/>
      </w:tblGrid>
      <w:tr w:rsidR="00096C00" w:rsidRPr="00FD052F" w14:paraId="6E29A484" w14:textId="77777777" w:rsidTr="00CD3266">
        <w:trPr>
          <w:trHeight w:val="309"/>
          <w:jc w:val="center"/>
        </w:trPr>
        <w:tc>
          <w:tcPr>
            <w:tcW w:w="1320" w:type="dxa"/>
          </w:tcPr>
          <w:p w14:paraId="03E28BA0" w14:textId="77777777" w:rsidR="00096C00" w:rsidRPr="00FD052F" w:rsidRDefault="00096C00" w:rsidP="00CD3266">
            <w:pPr>
              <w:spacing w:after="160" w:line="259" w:lineRule="auto"/>
              <w:rPr>
                <w:rFonts w:asciiTheme="minorHAnsi" w:hAnsiTheme="minorHAnsi" w:cstheme="minorHAnsi"/>
                <w:b/>
                <w:bCs/>
                <w:color w:val="000000" w:themeColor="text1"/>
                <w:sz w:val="15"/>
                <w:szCs w:val="15"/>
              </w:rPr>
            </w:pPr>
            <w:r w:rsidRPr="00FD052F">
              <w:rPr>
                <w:rFonts w:asciiTheme="minorHAnsi" w:hAnsiTheme="minorHAnsi" w:cstheme="minorHAnsi"/>
                <w:b/>
                <w:bCs/>
                <w:color w:val="000000" w:themeColor="text1"/>
                <w:sz w:val="15"/>
                <w:szCs w:val="15"/>
              </w:rPr>
              <w:t>Step</w:t>
            </w:r>
          </w:p>
        </w:tc>
        <w:tc>
          <w:tcPr>
            <w:tcW w:w="6270" w:type="dxa"/>
          </w:tcPr>
          <w:p w14:paraId="25133D76" w14:textId="77777777" w:rsidR="00096C00" w:rsidRPr="00FD052F" w:rsidRDefault="00096C00" w:rsidP="00CD3266">
            <w:pPr>
              <w:spacing w:after="160" w:line="259" w:lineRule="auto"/>
              <w:rPr>
                <w:rFonts w:asciiTheme="minorHAnsi" w:hAnsiTheme="minorHAnsi" w:cstheme="minorHAnsi"/>
                <w:b/>
                <w:bCs/>
                <w:color w:val="000000" w:themeColor="text1"/>
                <w:sz w:val="15"/>
                <w:szCs w:val="15"/>
              </w:rPr>
            </w:pPr>
            <w:r w:rsidRPr="00FD052F">
              <w:rPr>
                <w:rFonts w:asciiTheme="minorHAnsi" w:hAnsiTheme="minorHAnsi" w:cstheme="minorHAnsi"/>
                <w:b/>
                <w:bCs/>
                <w:color w:val="000000" w:themeColor="text1"/>
                <w:sz w:val="15"/>
                <w:szCs w:val="15"/>
              </w:rPr>
              <w:t>Description</w:t>
            </w:r>
          </w:p>
        </w:tc>
      </w:tr>
      <w:tr w:rsidR="00096C00" w:rsidRPr="00FD052F" w14:paraId="3F90B831" w14:textId="77777777" w:rsidTr="00CD3266">
        <w:trPr>
          <w:trHeight w:val="309"/>
          <w:jc w:val="center"/>
        </w:trPr>
        <w:tc>
          <w:tcPr>
            <w:tcW w:w="1320" w:type="dxa"/>
          </w:tcPr>
          <w:p w14:paraId="4E995530" w14:textId="77777777" w:rsidR="00096C00" w:rsidRPr="00FD052F" w:rsidRDefault="00096C00" w:rsidP="00CD326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1</w:t>
            </w:r>
          </w:p>
        </w:tc>
        <w:tc>
          <w:tcPr>
            <w:tcW w:w="6270" w:type="dxa"/>
          </w:tcPr>
          <w:p w14:paraId="6B65E861" w14:textId="6BE1DA6B" w:rsidR="00096C00" w:rsidRPr="00FD052F" w:rsidRDefault="00096C00" w:rsidP="00CD3266">
            <w:pPr>
              <w:spacing w:after="160" w:line="259"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Client invokes Apigee endpoint for an Async Fintech API</w:t>
            </w:r>
          </w:p>
        </w:tc>
      </w:tr>
      <w:tr w:rsidR="00096C00" w:rsidRPr="00FD052F" w14:paraId="28DBDA42" w14:textId="77777777" w:rsidTr="00CD3266">
        <w:trPr>
          <w:trHeight w:val="300"/>
          <w:jc w:val="center"/>
        </w:trPr>
        <w:tc>
          <w:tcPr>
            <w:tcW w:w="1320" w:type="dxa"/>
          </w:tcPr>
          <w:p w14:paraId="2DF6F975" w14:textId="77777777" w:rsidR="00096C00" w:rsidRPr="00FD052F" w:rsidRDefault="00096C00" w:rsidP="00CD326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2</w:t>
            </w:r>
          </w:p>
        </w:tc>
        <w:tc>
          <w:tcPr>
            <w:tcW w:w="6270" w:type="dxa"/>
          </w:tcPr>
          <w:p w14:paraId="76CCC62E" w14:textId="76D968A1" w:rsidR="00096C00" w:rsidRPr="00FD052F" w:rsidRDefault="00096C00" w:rsidP="00CD326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 xml:space="preserve">API Gateway </w:t>
            </w:r>
            <w:r>
              <w:rPr>
                <w:rFonts w:asciiTheme="minorHAnsi" w:hAnsiTheme="minorHAnsi" w:cstheme="minorHAnsi"/>
                <w:color w:val="000000" w:themeColor="text1"/>
                <w:sz w:val="15"/>
                <w:szCs w:val="15"/>
              </w:rPr>
              <w:t xml:space="preserve">validates client id and secret and </w:t>
            </w:r>
            <w:r w:rsidRPr="00FD052F">
              <w:rPr>
                <w:rFonts w:asciiTheme="minorHAnsi" w:hAnsiTheme="minorHAnsi" w:cstheme="minorHAnsi"/>
                <w:color w:val="000000" w:themeColor="text1"/>
                <w:sz w:val="15"/>
                <w:szCs w:val="15"/>
              </w:rPr>
              <w:t xml:space="preserve"> </w:t>
            </w:r>
            <w:r>
              <w:rPr>
                <w:rFonts w:asciiTheme="minorHAnsi" w:hAnsiTheme="minorHAnsi" w:cstheme="minorHAnsi"/>
                <w:color w:val="000000" w:themeColor="text1"/>
                <w:sz w:val="15"/>
                <w:szCs w:val="15"/>
              </w:rPr>
              <w:t>invokes microservice implementing the vendor integration</w:t>
            </w:r>
            <w:r w:rsidRPr="00FD052F">
              <w:rPr>
                <w:rFonts w:asciiTheme="minorHAnsi" w:hAnsiTheme="minorHAnsi" w:cstheme="minorHAnsi"/>
                <w:color w:val="000000" w:themeColor="text1"/>
                <w:sz w:val="15"/>
                <w:szCs w:val="15"/>
              </w:rPr>
              <w:t xml:space="preserve"> </w:t>
            </w:r>
          </w:p>
        </w:tc>
      </w:tr>
      <w:tr w:rsidR="00096C00" w:rsidRPr="00FD052F" w14:paraId="5F9A47EE" w14:textId="77777777" w:rsidTr="00CD3266">
        <w:trPr>
          <w:trHeight w:val="309"/>
          <w:jc w:val="center"/>
        </w:trPr>
        <w:tc>
          <w:tcPr>
            <w:tcW w:w="1320" w:type="dxa"/>
          </w:tcPr>
          <w:p w14:paraId="1550E015" w14:textId="77777777" w:rsidR="00096C00" w:rsidRPr="00FD052F" w:rsidRDefault="00096C00" w:rsidP="00CD326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3</w:t>
            </w:r>
          </w:p>
        </w:tc>
        <w:tc>
          <w:tcPr>
            <w:tcW w:w="6270" w:type="dxa"/>
          </w:tcPr>
          <w:p w14:paraId="5AB151C1" w14:textId="3802538B" w:rsidR="00096C00" w:rsidRPr="00FD052F" w:rsidRDefault="00096C00" w:rsidP="00CD3266">
            <w:pPr>
              <w:spacing w:after="160" w:line="259"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Microservice invokes the vendor async API and does not wait for a response (fire and forget)</w:t>
            </w:r>
          </w:p>
        </w:tc>
      </w:tr>
      <w:tr w:rsidR="00096C00" w:rsidRPr="00FD052F" w14:paraId="36929324" w14:textId="77777777" w:rsidTr="00CD3266">
        <w:trPr>
          <w:trHeight w:val="309"/>
          <w:jc w:val="center"/>
        </w:trPr>
        <w:tc>
          <w:tcPr>
            <w:tcW w:w="1320" w:type="dxa"/>
          </w:tcPr>
          <w:p w14:paraId="3CC6681A" w14:textId="77777777" w:rsidR="00096C00" w:rsidRPr="00FD052F" w:rsidRDefault="00096C00" w:rsidP="00CD326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lastRenderedPageBreak/>
              <w:t>4</w:t>
            </w:r>
          </w:p>
        </w:tc>
        <w:tc>
          <w:tcPr>
            <w:tcW w:w="6270" w:type="dxa"/>
          </w:tcPr>
          <w:p w14:paraId="229483D7" w14:textId="7A367245" w:rsidR="00096C00" w:rsidRPr="00FD052F" w:rsidRDefault="00096C00" w:rsidP="00CD3266">
            <w:pPr>
              <w:spacing w:after="160" w:line="259"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Once request processing is complete on vendor side, the vendor service invokes the callback API endpoint on Apigee to communicate the response back to the calling microservice which uses the correlation id to tie it back to the original request.</w:t>
            </w:r>
          </w:p>
        </w:tc>
      </w:tr>
    </w:tbl>
    <w:p w14:paraId="3023A339" w14:textId="7F6B6DD3" w:rsidR="00096C00" w:rsidRDefault="00096C00" w:rsidP="00096C00">
      <w:pPr>
        <w:spacing w:after="160" w:line="259" w:lineRule="auto"/>
        <w:rPr>
          <w:rFonts w:asciiTheme="minorHAnsi" w:hAnsiTheme="minorHAnsi" w:cstheme="minorHAnsi"/>
          <w:color w:val="000000"/>
          <w:sz w:val="21"/>
          <w:szCs w:val="21"/>
        </w:rPr>
      </w:pPr>
    </w:p>
    <w:p w14:paraId="63A9640A" w14:textId="36F7FC70" w:rsidR="00A04948" w:rsidRPr="00A04948" w:rsidRDefault="00A04948" w:rsidP="00A04948">
      <w:pPr>
        <w:pStyle w:val="Heading2"/>
        <w:rPr>
          <w:rFonts w:asciiTheme="minorHAnsi" w:hAnsiTheme="minorHAnsi" w:cstheme="minorHAnsi"/>
          <w:sz w:val="22"/>
          <w:szCs w:val="22"/>
        </w:rPr>
      </w:pPr>
      <w:bookmarkStart w:id="148" w:name="_Toc48121373"/>
      <w:r>
        <w:rPr>
          <w:rFonts w:asciiTheme="minorHAnsi" w:hAnsiTheme="minorHAnsi" w:cstheme="minorHAnsi"/>
          <w:sz w:val="22"/>
          <w:szCs w:val="22"/>
        </w:rPr>
        <w:t>OTP based 2FA Scenario</w:t>
      </w:r>
      <w:bookmarkEnd w:id="148"/>
    </w:p>
    <w:p w14:paraId="746FCFF0" w14:textId="7D5116CF" w:rsidR="00A04948" w:rsidRPr="00487F6B" w:rsidRDefault="00A04948" w:rsidP="00487F6B">
      <w:pPr>
        <w:spacing w:after="160" w:line="259" w:lineRule="auto"/>
        <w:jc w:val="center"/>
        <w:rPr>
          <w:rFonts w:asciiTheme="minorHAnsi" w:hAnsiTheme="minorHAnsi" w:cstheme="minorHAnsi"/>
          <w:b/>
          <w:bCs/>
          <w:noProof/>
          <w:sz w:val="22"/>
          <w:szCs w:val="22"/>
        </w:rPr>
      </w:pPr>
      <w:r w:rsidRPr="00487F6B">
        <w:rPr>
          <w:rFonts w:asciiTheme="minorHAnsi" w:hAnsiTheme="minorHAnsi" w:cstheme="minorHAnsi"/>
          <w:b/>
          <w:bCs/>
          <w:noProof/>
          <w:sz w:val="22"/>
          <w:szCs w:val="22"/>
        </w:rPr>
        <w:drawing>
          <wp:inline distT="0" distB="0" distL="0" distR="0" wp14:anchorId="2AE4F9D0" wp14:editId="3301CCF5">
            <wp:extent cx="4140200" cy="2272310"/>
            <wp:effectExtent l="12700" t="12700" r="12700" b="13970"/>
            <wp:docPr id="25" name="Picture 25" descr="A picture containing refrig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7-28 at 7.00.19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57697" cy="2281913"/>
                    </a:xfrm>
                    <a:prstGeom prst="rect">
                      <a:avLst/>
                    </a:prstGeom>
                    <a:ln>
                      <a:solidFill>
                        <a:schemeClr val="tx1">
                          <a:lumMod val="50000"/>
                          <a:lumOff val="50000"/>
                        </a:schemeClr>
                      </a:solidFill>
                    </a:ln>
                  </pic:spPr>
                </pic:pic>
              </a:graphicData>
            </a:graphic>
          </wp:inline>
        </w:drawing>
      </w:r>
    </w:p>
    <w:p w14:paraId="00891125" w14:textId="77777777" w:rsidR="00A04948" w:rsidRDefault="00A04948" w:rsidP="00A04948">
      <w:pPr>
        <w:pStyle w:val="Style1"/>
        <w:ind w:left="720"/>
        <w:rPr>
          <w:rFonts w:asciiTheme="minorHAnsi" w:hAnsiTheme="minorHAnsi" w:cstheme="minorHAnsi"/>
          <w:b/>
          <w:color w:val="FFC000"/>
          <w:sz w:val="21"/>
          <w:szCs w:val="21"/>
        </w:rPr>
      </w:pPr>
    </w:p>
    <w:p w14:paraId="25635BBC" w14:textId="5A7F0A79" w:rsidR="00A04948" w:rsidRPr="00A04948" w:rsidRDefault="00A04948" w:rsidP="00A04948">
      <w:pPr>
        <w:pStyle w:val="Style1"/>
        <w:ind w:left="720"/>
        <w:rPr>
          <w:rFonts w:asciiTheme="minorHAnsi" w:hAnsiTheme="minorHAnsi" w:cstheme="minorHAnsi"/>
          <w:color w:val="000000"/>
          <w:sz w:val="21"/>
          <w:szCs w:val="21"/>
        </w:rPr>
      </w:pPr>
      <w:r w:rsidRPr="00A04948">
        <w:rPr>
          <w:rFonts w:asciiTheme="minorHAnsi" w:hAnsiTheme="minorHAnsi" w:cstheme="minorHAnsi"/>
          <w:color w:val="000000"/>
          <w:sz w:val="21"/>
          <w:szCs w:val="21"/>
        </w:rPr>
        <w:t>The users logging in to Parivartan Portal will be authenticated via 2FA. This scenario depicts the 2nd factor based on OTP</w:t>
      </w:r>
    </w:p>
    <w:p w14:paraId="6FC303FA" w14:textId="54C353D1" w:rsidR="00A04948" w:rsidRPr="00FD052F" w:rsidRDefault="00A04948" w:rsidP="00A04948">
      <w:pPr>
        <w:spacing w:after="160" w:line="259" w:lineRule="auto"/>
        <w:rPr>
          <w:rFonts w:asciiTheme="minorHAnsi" w:hAnsiTheme="minorHAnsi" w:cstheme="minorHAnsi"/>
          <w:color w:val="000000"/>
          <w:sz w:val="21"/>
          <w:szCs w:val="21"/>
        </w:rPr>
      </w:pPr>
    </w:p>
    <w:tbl>
      <w:tblPr>
        <w:tblStyle w:val="TableGrid"/>
        <w:tblW w:w="0" w:type="auto"/>
        <w:jc w:val="center"/>
        <w:tblLook w:val="04A0" w:firstRow="1" w:lastRow="0" w:firstColumn="1" w:lastColumn="0" w:noHBand="0" w:noVBand="1"/>
      </w:tblPr>
      <w:tblGrid>
        <w:gridCol w:w="1320"/>
        <w:gridCol w:w="6270"/>
      </w:tblGrid>
      <w:tr w:rsidR="00A04948" w:rsidRPr="00FD052F" w14:paraId="29520CE0" w14:textId="77777777" w:rsidTr="00CD3266">
        <w:trPr>
          <w:trHeight w:val="309"/>
          <w:jc w:val="center"/>
        </w:trPr>
        <w:tc>
          <w:tcPr>
            <w:tcW w:w="1320" w:type="dxa"/>
          </w:tcPr>
          <w:p w14:paraId="277C7A81" w14:textId="77777777" w:rsidR="00A04948" w:rsidRPr="00FD052F" w:rsidRDefault="00A04948" w:rsidP="00CD3266">
            <w:pPr>
              <w:spacing w:after="160" w:line="259" w:lineRule="auto"/>
              <w:rPr>
                <w:rFonts w:asciiTheme="minorHAnsi" w:hAnsiTheme="minorHAnsi" w:cstheme="minorHAnsi"/>
                <w:b/>
                <w:bCs/>
                <w:color w:val="000000" w:themeColor="text1"/>
                <w:sz w:val="15"/>
                <w:szCs w:val="15"/>
              </w:rPr>
            </w:pPr>
            <w:r w:rsidRPr="00FD052F">
              <w:rPr>
                <w:rFonts w:asciiTheme="minorHAnsi" w:hAnsiTheme="minorHAnsi" w:cstheme="minorHAnsi"/>
                <w:b/>
                <w:bCs/>
                <w:color w:val="000000" w:themeColor="text1"/>
                <w:sz w:val="15"/>
                <w:szCs w:val="15"/>
              </w:rPr>
              <w:t>Step</w:t>
            </w:r>
          </w:p>
        </w:tc>
        <w:tc>
          <w:tcPr>
            <w:tcW w:w="6270" w:type="dxa"/>
          </w:tcPr>
          <w:p w14:paraId="6D747FA7" w14:textId="77777777" w:rsidR="00A04948" w:rsidRPr="00FD052F" w:rsidRDefault="00A04948" w:rsidP="00CD3266">
            <w:pPr>
              <w:spacing w:after="160" w:line="259" w:lineRule="auto"/>
              <w:rPr>
                <w:rFonts w:asciiTheme="minorHAnsi" w:hAnsiTheme="minorHAnsi" w:cstheme="minorHAnsi"/>
                <w:b/>
                <w:bCs/>
                <w:color w:val="000000" w:themeColor="text1"/>
                <w:sz w:val="15"/>
                <w:szCs w:val="15"/>
              </w:rPr>
            </w:pPr>
            <w:r w:rsidRPr="00FD052F">
              <w:rPr>
                <w:rFonts w:asciiTheme="minorHAnsi" w:hAnsiTheme="minorHAnsi" w:cstheme="minorHAnsi"/>
                <w:b/>
                <w:bCs/>
                <w:color w:val="000000" w:themeColor="text1"/>
                <w:sz w:val="15"/>
                <w:szCs w:val="15"/>
              </w:rPr>
              <w:t>Description</w:t>
            </w:r>
          </w:p>
        </w:tc>
      </w:tr>
      <w:tr w:rsidR="00A04948" w:rsidRPr="00FD052F" w14:paraId="4FEE067C" w14:textId="77777777" w:rsidTr="00CD3266">
        <w:trPr>
          <w:trHeight w:val="309"/>
          <w:jc w:val="center"/>
        </w:trPr>
        <w:tc>
          <w:tcPr>
            <w:tcW w:w="1320" w:type="dxa"/>
          </w:tcPr>
          <w:p w14:paraId="4BC4B3BB" w14:textId="77777777" w:rsidR="00A04948" w:rsidRPr="00FD052F" w:rsidRDefault="00A04948" w:rsidP="00CD326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1</w:t>
            </w:r>
          </w:p>
        </w:tc>
        <w:tc>
          <w:tcPr>
            <w:tcW w:w="6270" w:type="dxa"/>
          </w:tcPr>
          <w:p w14:paraId="542FFC47" w14:textId="5F3A959A" w:rsidR="00A04948" w:rsidRPr="00FD052F" w:rsidRDefault="00A04948" w:rsidP="00CD3266">
            <w:pPr>
              <w:spacing w:after="160" w:line="259"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Angular or React app generated random number and sends it to user device by invoking the OTP API</w:t>
            </w:r>
          </w:p>
        </w:tc>
      </w:tr>
      <w:tr w:rsidR="00A04948" w:rsidRPr="00FD052F" w14:paraId="5B5AD352" w14:textId="77777777" w:rsidTr="00CD3266">
        <w:trPr>
          <w:trHeight w:val="300"/>
          <w:jc w:val="center"/>
        </w:trPr>
        <w:tc>
          <w:tcPr>
            <w:tcW w:w="1320" w:type="dxa"/>
          </w:tcPr>
          <w:p w14:paraId="797BA2F4" w14:textId="77777777" w:rsidR="00A04948" w:rsidRPr="00FD052F" w:rsidRDefault="00A04948" w:rsidP="00CD326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2</w:t>
            </w:r>
          </w:p>
        </w:tc>
        <w:tc>
          <w:tcPr>
            <w:tcW w:w="6270" w:type="dxa"/>
          </w:tcPr>
          <w:p w14:paraId="172757AA" w14:textId="778DB6F2" w:rsidR="00A04948" w:rsidRPr="00FD052F" w:rsidRDefault="00A04948" w:rsidP="00CD326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 xml:space="preserve">API Gateway </w:t>
            </w:r>
            <w:r>
              <w:rPr>
                <w:rFonts w:asciiTheme="minorHAnsi" w:hAnsiTheme="minorHAnsi" w:cstheme="minorHAnsi"/>
                <w:color w:val="000000" w:themeColor="text1"/>
                <w:sz w:val="15"/>
                <w:szCs w:val="15"/>
              </w:rPr>
              <w:t xml:space="preserve">validates client id and secret and </w:t>
            </w:r>
            <w:r w:rsidRPr="00FD052F">
              <w:rPr>
                <w:rFonts w:asciiTheme="minorHAnsi" w:hAnsiTheme="minorHAnsi" w:cstheme="minorHAnsi"/>
                <w:color w:val="000000" w:themeColor="text1"/>
                <w:sz w:val="15"/>
                <w:szCs w:val="15"/>
              </w:rPr>
              <w:t xml:space="preserve"> </w:t>
            </w:r>
            <w:r>
              <w:rPr>
                <w:rFonts w:asciiTheme="minorHAnsi" w:hAnsiTheme="minorHAnsi" w:cstheme="minorHAnsi"/>
                <w:color w:val="000000" w:themeColor="text1"/>
                <w:sz w:val="15"/>
                <w:szCs w:val="15"/>
              </w:rPr>
              <w:t>invokes microservice implementing the OTP integration</w:t>
            </w:r>
            <w:r w:rsidRPr="00FD052F">
              <w:rPr>
                <w:rFonts w:asciiTheme="minorHAnsi" w:hAnsiTheme="minorHAnsi" w:cstheme="minorHAnsi"/>
                <w:color w:val="000000" w:themeColor="text1"/>
                <w:sz w:val="15"/>
                <w:szCs w:val="15"/>
              </w:rPr>
              <w:t xml:space="preserve"> </w:t>
            </w:r>
          </w:p>
        </w:tc>
      </w:tr>
      <w:tr w:rsidR="00A04948" w:rsidRPr="00FD052F" w14:paraId="4CF462C8" w14:textId="77777777" w:rsidTr="00CD3266">
        <w:trPr>
          <w:trHeight w:val="309"/>
          <w:jc w:val="center"/>
        </w:trPr>
        <w:tc>
          <w:tcPr>
            <w:tcW w:w="1320" w:type="dxa"/>
          </w:tcPr>
          <w:p w14:paraId="4669E454" w14:textId="77777777" w:rsidR="00A04948" w:rsidRPr="00FD052F" w:rsidRDefault="00A04948" w:rsidP="00CD326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3</w:t>
            </w:r>
          </w:p>
        </w:tc>
        <w:tc>
          <w:tcPr>
            <w:tcW w:w="6270" w:type="dxa"/>
          </w:tcPr>
          <w:p w14:paraId="676947CD" w14:textId="72D17D1C" w:rsidR="00A04948" w:rsidRPr="00FD052F" w:rsidRDefault="00A04948" w:rsidP="00CD3266">
            <w:pPr>
              <w:spacing w:after="160" w:line="259"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OTP service sends SMS to user device. User enters the code received in SMS and it is validated by client app that originally initiated the OTP API</w:t>
            </w:r>
          </w:p>
        </w:tc>
      </w:tr>
    </w:tbl>
    <w:p w14:paraId="7B3D16F2" w14:textId="704E2656" w:rsidR="00A04948" w:rsidRDefault="00A04948" w:rsidP="00A04948">
      <w:pPr>
        <w:spacing w:after="160" w:line="259" w:lineRule="auto"/>
        <w:rPr>
          <w:rFonts w:asciiTheme="minorHAnsi" w:hAnsiTheme="minorHAnsi" w:cstheme="minorHAnsi"/>
          <w:color w:val="000000"/>
          <w:sz w:val="21"/>
          <w:szCs w:val="21"/>
        </w:rPr>
      </w:pPr>
    </w:p>
    <w:p w14:paraId="6BB27323" w14:textId="13B16FED" w:rsidR="005E5180" w:rsidRPr="005E5180" w:rsidRDefault="00F5166D" w:rsidP="005E5180">
      <w:pPr>
        <w:pStyle w:val="Heading2"/>
        <w:rPr>
          <w:rFonts w:asciiTheme="minorHAnsi" w:hAnsiTheme="minorHAnsi" w:cstheme="minorHAnsi"/>
          <w:sz w:val="22"/>
          <w:szCs w:val="22"/>
        </w:rPr>
      </w:pPr>
      <w:bookmarkStart w:id="149" w:name="_Toc48121374"/>
      <w:r>
        <w:rPr>
          <w:rFonts w:asciiTheme="minorHAnsi" w:hAnsiTheme="minorHAnsi" w:cstheme="minorHAnsi"/>
          <w:sz w:val="22"/>
          <w:szCs w:val="22"/>
        </w:rPr>
        <w:t>Inter</w:t>
      </w:r>
      <w:r w:rsidR="005E5180" w:rsidRPr="005E5180">
        <w:rPr>
          <w:rFonts w:asciiTheme="minorHAnsi" w:hAnsiTheme="minorHAnsi" w:cstheme="minorHAnsi"/>
          <w:sz w:val="22"/>
          <w:szCs w:val="22"/>
        </w:rPr>
        <w:t xml:space="preserve"> Microservice communication – Netflix Eureka, Feign Client, Ribbon, Hystrix &amp; Kafka</w:t>
      </w:r>
      <w:bookmarkEnd w:id="149"/>
    </w:p>
    <w:p w14:paraId="37F7EBD8" w14:textId="6802AA88" w:rsidR="005E5180" w:rsidRPr="005E5180" w:rsidRDefault="005E5180" w:rsidP="005E5180">
      <w:pPr>
        <w:spacing w:after="160" w:line="233" w:lineRule="atLeast"/>
        <w:rPr>
          <w:rFonts w:asciiTheme="minorHAnsi" w:hAnsiTheme="minorHAnsi" w:cstheme="minorHAnsi"/>
          <w:color w:val="000000"/>
          <w:sz w:val="21"/>
          <w:szCs w:val="21"/>
        </w:rPr>
      </w:pPr>
      <w:r w:rsidRPr="005E5180">
        <w:rPr>
          <w:rFonts w:asciiTheme="minorHAnsi" w:hAnsiTheme="minorHAnsi" w:cstheme="minorHAnsi"/>
          <w:color w:val="000000"/>
          <w:sz w:val="21"/>
          <w:szCs w:val="21"/>
        </w:rPr>
        <w:t xml:space="preserve">The following diagram illustrates the microservice to microservice communication, which involves Feign Client, Ribbon Load Balancer, Hystrix Circuit Breaker, and Kafka Message Broker. request flow from client via Apigee Gateway to microservices layer. </w:t>
      </w:r>
      <w:r w:rsidR="00502090">
        <w:rPr>
          <w:rFonts w:asciiTheme="minorHAnsi" w:hAnsiTheme="minorHAnsi" w:cstheme="minorHAnsi"/>
          <w:color w:val="000000"/>
          <w:sz w:val="21"/>
          <w:szCs w:val="21"/>
        </w:rPr>
        <w:t>Spring Cloud Gateway</w:t>
      </w:r>
      <w:r w:rsidRPr="005E5180">
        <w:rPr>
          <w:rFonts w:asciiTheme="minorHAnsi" w:hAnsiTheme="minorHAnsi" w:cstheme="minorHAnsi"/>
          <w:color w:val="000000"/>
          <w:sz w:val="21"/>
          <w:szCs w:val="21"/>
        </w:rPr>
        <w:t xml:space="preserve"> acts as a routing proxy and load balancer.</w:t>
      </w:r>
    </w:p>
    <w:p w14:paraId="3D1F8720" w14:textId="73D7DD3A" w:rsidR="005E5180" w:rsidRPr="005E5180" w:rsidRDefault="00F65A2D" w:rsidP="00F65A2D">
      <w:pPr>
        <w:spacing w:after="160" w:line="233" w:lineRule="atLeast"/>
        <w:jc w:val="center"/>
        <w:rPr>
          <w:rFonts w:ascii="Calibri" w:hAnsi="Calibri" w:cs="Calibri"/>
          <w:color w:val="000000"/>
          <w:sz w:val="22"/>
          <w:szCs w:val="22"/>
        </w:rPr>
      </w:pPr>
      <w:r>
        <w:rPr>
          <w:rFonts w:ascii="Calibri" w:hAnsi="Calibri" w:cs="Calibri"/>
          <w:noProof/>
          <w:color w:val="000000"/>
          <w:sz w:val="22"/>
          <w:szCs w:val="22"/>
        </w:rPr>
        <w:lastRenderedPageBreak/>
        <w:drawing>
          <wp:inline distT="0" distB="0" distL="0" distR="0" wp14:anchorId="3B4F02D1" wp14:editId="38990FD7">
            <wp:extent cx="5448300" cy="2459170"/>
            <wp:effectExtent l="12700" t="12700" r="12700" b="177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58790" cy="2463905"/>
                    </a:xfrm>
                    <a:prstGeom prst="rect">
                      <a:avLst/>
                    </a:prstGeom>
                    <a:ln>
                      <a:solidFill>
                        <a:schemeClr val="tx1">
                          <a:lumMod val="50000"/>
                          <a:lumOff val="50000"/>
                        </a:schemeClr>
                      </a:solidFill>
                    </a:ln>
                  </pic:spPr>
                </pic:pic>
              </a:graphicData>
            </a:graphic>
          </wp:inline>
        </w:drawing>
      </w:r>
    </w:p>
    <w:p w14:paraId="7D8F9F4D" w14:textId="77777777" w:rsidR="005E5180" w:rsidRPr="005E5180" w:rsidRDefault="005E5180" w:rsidP="005E5180">
      <w:pPr>
        <w:spacing w:after="160" w:line="233" w:lineRule="atLeast"/>
        <w:rPr>
          <w:rFonts w:asciiTheme="minorHAnsi" w:hAnsiTheme="minorHAnsi" w:cstheme="minorHAnsi"/>
          <w:color w:val="000000"/>
          <w:sz w:val="21"/>
          <w:szCs w:val="21"/>
        </w:rPr>
      </w:pPr>
      <w:r w:rsidRPr="005E5180">
        <w:rPr>
          <w:rFonts w:asciiTheme="minorHAnsi" w:hAnsiTheme="minorHAnsi" w:cstheme="minorHAnsi"/>
          <w:b/>
          <w:bCs/>
          <w:color w:val="000000"/>
          <w:sz w:val="21"/>
          <w:szCs w:val="21"/>
        </w:rPr>
        <w:t>Pre-Requisite</w:t>
      </w:r>
      <w:r w:rsidRPr="005E5180">
        <w:rPr>
          <w:rFonts w:asciiTheme="minorHAnsi" w:hAnsiTheme="minorHAnsi" w:cstheme="minorHAnsi"/>
          <w:color w:val="000000"/>
          <w:sz w:val="21"/>
          <w:szCs w:val="21"/>
        </w:rPr>
        <w:t xml:space="preserve"> – All TAS deployed microservices are registered on Netflix Eureka Service Registry</w:t>
      </w:r>
    </w:p>
    <w:p w14:paraId="09DF5486" w14:textId="77777777" w:rsidR="005E5180" w:rsidRPr="005E5180" w:rsidRDefault="005E5180" w:rsidP="005E5180">
      <w:pPr>
        <w:spacing w:after="160" w:line="233" w:lineRule="atLeast"/>
        <w:rPr>
          <w:rFonts w:asciiTheme="minorHAnsi" w:hAnsiTheme="minorHAnsi" w:cstheme="minorHAnsi"/>
          <w:color w:val="000000"/>
          <w:sz w:val="21"/>
          <w:szCs w:val="21"/>
        </w:rPr>
      </w:pPr>
      <w:r w:rsidRPr="005E5180">
        <w:rPr>
          <w:rFonts w:asciiTheme="minorHAnsi" w:hAnsiTheme="minorHAnsi" w:cstheme="minorHAnsi"/>
          <w:b/>
          <w:bCs/>
          <w:color w:val="000000"/>
          <w:sz w:val="21"/>
          <w:szCs w:val="21"/>
        </w:rPr>
        <w:t>Sequence</w:t>
      </w:r>
      <w:r w:rsidRPr="005E5180">
        <w:rPr>
          <w:rFonts w:asciiTheme="minorHAnsi" w:hAnsiTheme="minorHAnsi" w:cstheme="minorHAnsi"/>
          <w:color w:val="000000"/>
          <w:sz w:val="21"/>
          <w:szCs w:val="21"/>
        </w:rPr>
        <w:t>:</w:t>
      </w:r>
    </w:p>
    <w:p w14:paraId="57BA3C6B" w14:textId="77777777" w:rsidR="005E5180" w:rsidRPr="005E5180" w:rsidRDefault="005E5180" w:rsidP="005E5180">
      <w:pPr>
        <w:spacing w:after="160" w:line="233" w:lineRule="atLeast"/>
        <w:rPr>
          <w:rFonts w:asciiTheme="minorHAnsi" w:hAnsiTheme="minorHAnsi" w:cstheme="minorHAnsi"/>
          <w:color w:val="000000"/>
          <w:sz w:val="21"/>
          <w:szCs w:val="21"/>
        </w:rPr>
      </w:pPr>
      <w:r w:rsidRPr="005E5180">
        <w:rPr>
          <w:rFonts w:asciiTheme="minorHAnsi" w:hAnsiTheme="minorHAnsi" w:cstheme="minorHAnsi"/>
          <w:color w:val="000000"/>
          <w:sz w:val="21"/>
          <w:szCs w:val="21"/>
        </w:rPr>
        <w:t>Microservice #1 has to execute a synchronous call to Microservice #2.</w:t>
      </w:r>
    </w:p>
    <w:p w14:paraId="1EACC75D" w14:textId="77777777" w:rsidR="005E5180" w:rsidRPr="005E5180" w:rsidRDefault="005E5180" w:rsidP="005E5180">
      <w:pPr>
        <w:spacing w:after="160" w:line="233" w:lineRule="atLeast"/>
        <w:rPr>
          <w:rFonts w:asciiTheme="minorHAnsi" w:hAnsiTheme="minorHAnsi" w:cstheme="minorHAnsi"/>
          <w:color w:val="000000"/>
          <w:sz w:val="21"/>
          <w:szCs w:val="21"/>
        </w:rPr>
      </w:pPr>
      <w:r w:rsidRPr="005E5180">
        <w:rPr>
          <w:rFonts w:asciiTheme="minorHAnsi" w:hAnsiTheme="minorHAnsi" w:cstheme="minorHAnsi"/>
          <w:color w:val="000000"/>
          <w:sz w:val="21"/>
          <w:szCs w:val="21"/>
        </w:rPr>
        <w:t>1.       Microservice #1 makes use of Feign Client component, which internally uses Ribbon client-side load balancing. The microservice invokes the method implemented by Feign Client, which internally uses Ribbon that performs a lookup on Netflix Eureka component to resolve the service instance.</w:t>
      </w:r>
    </w:p>
    <w:p w14:paraId="08AE2DCE" w14:textId="77777777" w:rsidR="005E5180" w:rsidRPr="005E5180" w:rsidRDefault="005E5180" w:rsidP="005E5180">
      <w:pPr>
        <w:spacing w:after="160" w:line="233" w:lineRule="atLeast"/>
        <w:rPr>
          <w:rFonts w:asciiTheme="minorHAnsi" w:hAnsiTheme="minorHAnsi" w:cstheme="minorHAnsi"/>
          <w:color w:val="000000"/>
          <w:sz w:val="21"/>
          <w:szCs w:val="21"/>
        </w:rPr>
      </w:pPr>
      <w:r w:rsidRPr="005E5180">
        <w:rPr>
          <w:rFonts w:asciiTheme="minorHAnsi" w:hAnsiTheme="minorHAnsi" w:cstheme="minorHAnsi"/>
          <w:color w:val="000000"/>
          <w:sz w:val="21"/>
          <w:szCs w:val="21"/>
        </w:rPr>
        <w:t>2.       Microservice #2 is then invoked for the Http method – GET / POST / PUT / DELETE.</w:t>
      </w:r>
    </w:p>
    <w:p w14:paraId="6C0EF3AE" w14:textId="77777777" w:rsidR="005E5180" w:rsidRPr="005E5180" w:rsidRDefault="005E5180" w:rsidP="005E5180">
      <w:pPr>
        <w:spacing w:after="160" w:line="233" w:lineRule="atLeast"/>
        <w:rPr>
          <w:rFonts w:asciiTheme="minorHAnsi" w:hAnsiTheme="minorHAnsi" w:cstheme="minorHAnsi"/>
          <w:color w:val="000000"/>
          <w:sz w:val="21"/>
          <w:szCs w:val="21"/>
        </w:rPr>
      </w:pPr>
      <w:r w:rsidRPr="005E5180">
        <w:rPr>
          <w:rFonts w:asciiTheme="minorHAnsi" w:hAnsiTheme="minorHAnsi" w:cstheme="minorHAnsi"/>
          <w:color w:val="000000"/>
          <w:sz w:val="21"/>
          <w:szCs w:val="21"/>
        </w:rPr>
        <w:t>3.       If the invocation of microservice #2 fails, the Hystrix Circuit Break component can be implemented with a fallback mechanism. In the case of a POST / PUT / DELETE method, a message can be published to a Kafka Topic. </w:t>
      </w:r>
    </w:p>
    <w:p w14:paraId="72DCEAE8" w14:textId="77777777" w:rsidR="005E5180" w:rsidRPr="005E5180" w:rsidRDefault="005E5180" w:rsidP="005E5180">
      <w:pPr>
        <w:spacing w:after="160" w:line="233" w:lineRule="atLeast"/>
        <w:rPr>
          <w:rFonts w:asciiTheme="minorHAnsi" w:hAnsiTheme="minorHAnsi" w:cstheme="minorHAnsi"/>
          <w:color w:val="000000"/>
          <w:sz w:val="21"/>
          <w:szCs w:val="21"/>
        </w:rPr>
      </w:pPr>
      <w:r w:rsidRPr="005E5180">
        <w:rPr>
          <w:rFonts w:asciiTheme="minorHAnsi" w:hAnsiTheme="minorHAnsi" w:cstheme="minorHAnsi"/>
          <w:color w:val="000000"/>
          <w:sz w:val="21"/>
          <w:szCs w:val="21"/>
        </w:rPr>
        <w:t>In case of GET failure, we could return default data or partial data or an appropriate message based on the user story.</w:t>
      </w:r>
    </w:p>
    <w:p w14:paraId="70FDF269" w14:textId="214F9F43" w:rsidR="005E5180" w:rsidRDefault="005E5180" w:rsidP="005E5180">
      <w:pPr>
        <w:spacing w:after="160" w:line="233" w:lineRule="atLeast"/>
        <w:rPr>
          <w:rFonts w:asciiTheme="minorHAnsi" w:hAnsiTheme="minorHAnsi" w:cstheme="minorHAnsi"/>
          <w:color w:val="000000"/>
          <w:sz w:val="21"/>
          <w:szCs w:val="21"/>
        </w:rPr>
      </w:pPr>
      <w:r w:rsidRPr="005E5180">
        <w:rPr>
          <w:rFonts w:asciiTheme="minorHAnsi" w:hAnsiTheme="minorHAnsi" w:cstheme="minorHAnsi"/>
          <w:color w:val="000000"/>
          <w:sz w:val="21"/>
          <w:szCs w:val="21"/>
        </w:rPr>
        <w:t>4.       The message can then be subscribed by Microservice #2 for further processing</w:t>
      </w:r>
    </w:p>
    <w:p w14:paraId="646937D4" w14:textId="77777777" w:rsidR="0034138F" w:rsidRPr="00C44A71" w:rsidRDefault="0034138F" w:rsidP="0034138F">
      <w:pPr>
        <w:pStyle w:val="Heading2"/>
        <w:rPr>
          <w:rFonts w:asciiTheme="minorHAnsi" w:hAnsiTheme="minorHAnsi" w:cstheme="minorHAnsi"/>
          <w:b w:val="0"/>
          <w:bCs w:val="0"/>
          <w:sz w:val="22"/>
          <w:szCs w:val="22"/>
        </w:rPr>
      </w:pPr>
      <w:bookmarkStart w:id="150" w:name="_Toc48121375"/>
      <w:r w:rsidRPr="00C44A71">
        <w:rPr>
          <w:rFonts w:asciiTheme="minorHAnsi" w:hAnsiTheme="minorHAnsi" w:cstheme="minorHAnsi"/>
          <w:sz w:val="22"/>
          <w:szCs w:val="22"/>
        </w:rPr>
        <w:t>Configurable Cross-cutting concerns – AOP &amp; Config Server</w:t>
      </w:r>
      <w:bookmarkEnd w:id="150"/>
    </w:p>
    <w:p w14:paraId="338FA206" w14:textId="77777777" w:rsidR="0034138F" w:rsidRPr="00C44A71" w:rsidRDefault="0034138F" w:rsidP="0034138F">
      <w:pPr>
        <w:spacing w:after="160" w:line="259" w:lineRule="auto"/>
        <w:rPr>
          <w:rFonts w:asciiTheme="minorHAnsi" w:hAnsiTheme="minorHAnsi" w:cstheme="minorHAnsi"/>
          <w:sz w:val="21"/>
          <w:szCs w:val="21"/>
        </w:rPr>
      </w:pPr>
    </w:p>
    <w:p w14:paraId="28478A23" w14:textId="77777777" w:rsidR="0034138F" w:rsidRPr="00C44A71" w:rsidRDefault="0034138F" w:rsidP="0034138F">
      <w:p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The cross-cutting concern of Application Logging is to be implemented with Spring AOP. Spring AOP implementation is als</w:t>
      </w:r>
      <w:r>
        <w:rPr>
          <w:rFonts w:asciiTheme="minorHAnsi" w:hAnsiTheme="minorHAnsi" w:cstheme="minorHAnsi"/>
          <w:sz w:val="21"/>
          <w:szCs w:val="21"/>
        </w:rPr>
        <w:t>o being considered for Auditing</w:t>
      </w:r>
      <w:r w:rsidRPr="00C44A71">
        <w:rPr>
          <w:rFonts w:asciiTheme="minorHAnsi" w:hAnsiTheme="minorHAnsi" w:cstheme="minorHAnsi"/>
          <w:sz w:val="21"/>
          <w:szCs w:val="21"/>
        </w:rPr>
        <w:t xml:space="preserve">.   </w:t>
      </w:r>
    </w:p>
    <w:p w14:paraId="5B8B1EE7" w14:textId="77777777" w:rsidR="0034138F" w:rsidRPr="00C44A71" w:rsidRDefault="0034138F" w:rsidP="0034138F">
      <w:p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The Config server is to be used for fetching flag(s) required to control switching-on &amp; off the capabilities (E.g. Logging and Auditing) for the microservice in execution.</w:t>
      </w:r>
    </w:p>
    <w:p w14:paraId="032D7AFC" w14:textId="045C3657" w:rsidR="0034138F" w:rsidRPr="00C44A71" w:rsidRDefault="0034138F" w:rsidP="0034138F">
      <w:pPr>
        <w:spacing w:after="160" w:line="259" w:lineRule="auto"/>
        <w:jc w:val="center"/>
        <w:rPr>
          <w:rFonts w:asciiTheme="minorHAnsi" w:hAnsiTheme="minorHAnsi" w:cstheme="minorHAnsi"/>
          <w:sz w:val="21"/>
          <w:szCs w:val="21"/>
        </w:rPr>
      </w:pPr>
      <w:r>
        <w:rPr>
          <w:rFonts w:asciiTheme="minorHAnsi" w:hAnsiTheme="minorHAnsi" w:cstheme="minorHAnsi"/>
          <w:noProof/>
          <w:sz w:val="21"/>
          <w:szCs w:val="21"/>
        </w:rPr>
        <w:lastRenderedPageBreak/>
        <w:drawing>
          <wp:inline distT="0" distB="0" distL="0" distR="0" wp14:anchorId="609D5157" wp14:editId="2555CD85">
            <wp:extent cx="5458460" cy="2616656"/>
            <wp:effectExtent l="12700" t="12700" r="15240" b="12700"/>
            <wp:docPr id="1026" name="Picture 10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26" descr="A screenshot of a social media pos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64367" cy="2619487"/>
                    </a:xfrm>
                    <a:prstGeom prst="rect">
                      <a:avLst/>
                    </a:prstGeom>
                    <a:ln>
                      <a:solidFill>
                        <a:schemeClr val="tx1">
                          <a:lumMod val="50000"/>
                          <a:lumOff val="50000"/>
                        </a:schemeClr>
                      </a:solidFill>
                    </a:ln>
                  </pic:spPr>
                </pic:pic>
              </a:graphicData>
            </a:graphic>
          </wp:inline>
        </w:drawing>
      </w:r>
    </w:p>
    <w:p w14:paraId="02D3BAB7" w14:textId="77777777" w:rsidR="0034138F" w:rsidRPr="00C44A71" w:rsidRDefault="0034138F" w:rsidP="0034138F">
      <w:pPr>
        <w:spacing w:after="160" w:line="259" w:lineRule="auto"/>
        <w:rPr>
          <w:rFonts w:asciiTheme="minorHAnsi" w:hAnsiTheme="minorHAnsi" w:cstheme="minorHAnsi"/>
          <w:b/>
          <w:sz w:val="21"/>
          <w:szCs w:val="21"/>
        </w:rPr>
      </w:pPr>
      <w:r w:rsidRPr="00C44A71">
        <w:rPr>
          <w:rFonts w:asciiTheme="minorHAnsi" w:hAnsiTheme="minorHAnsi" w:cstheme="minorHAnsi"/>
          <w:b/>
          <w:sz w:val="21"/>
          <w:szCs w:val="21"/>
        </w:rPr>
        <w:t>Sequence:</w:t>
      </w:r>
    </w:p>
    <w:p w14:paraId="0FAEB58F" w14:textId="77777777" w:rsidR="0034138F" w:rsidRPr="00C44A71" w:rsidRDefault="0034138F" w:rsidP="0034138F">
      <w:p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 xml:space="preserve">Auditing is being used as an example to illustrate, though Application Logging would also follow a similar pattern. </w:t>
      </w:r>
    </w:p>
    <w:p w14:paraId="3C77E678" w14:textId="77777777" w:rsidR="0034138F" w:rsidRPr="00C44A71" w:rsidRDefault="0034138F" w:rsidP="00C11C28">
      <w:pPr>
        <w:pStyle w:val="ListParagraph"/>
        <w:numPr>
          <w:ilvl w:val="0"/>
          <w:numId w:val="67"/>
        </w:num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The config of the microservice will be loaded during container start-up. It will contain flags that will help control the switch on-off the audit requirement of the microservice.</w:t>
      </w:r>
    </w:p>
    <w:p w14:paraId="5ED14C4C" w14:textId="77777777" w:rsidR="0034138F" w:rsidRPr="00C44A71" w:rsidRDefault="0034138F" w:rsidP="0034138F">
      <w:pPr>
        <w:pStyle w:val="ListParagraph"/>
        <w:spacing w:after="160" w:line="259" w:lineRule="auto"/>
        <w:rPr>
          <w:rFonts w:asciiTheme="minorHAnsi" w:hAnsiTheme="minorHAnsi" w:cstheme="minorHAnsi"/>
          <w:sz w:val="21"/>
          <w:szCs w:val="21"/>
        </w:rPr>
      </w:pPr>
    </w:p>
    <w:p w14:paraId="1E68EAE9" w14:textId="77777777" w:rsidR="0034138F" w:rsidRPr="00C44A71" w:rsidRDefault="0034138F" w:rsidP="0034138F">
      <w:pPr>
        <w:pStyle w:val="ListParagraph"/>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 xml:space="preserve">Config of a started microservice can also be refreshed with a POST API call. </w:t>
      </w:r>
    </w:p>
    <w:p w14:paraId="3A08A451" w14:textId="77777777" w:rsidR="0034138F" w:rsidRPr="00C44A71" w:rsidRDefault="0034138F" w:rsidP="0034138F">
      <w:pPr>
        <w:pStyle w:val="ListParagraph"/>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 xml:space="preserve"> </w:t>
      </w:r>
    </w:p>
    <w:p w14:paraId="78948FB0" w14:textId="77777777" w:rsidR="0034138F" w:rsidRPr="00C44A71" w:rsidRDefault="0034138F" w:rsidP="00C11C28">
      <w:pPr>
        <w:pStyle w:val="ListParagraph"/>
        <w:numPr>
          <w:ilvl w:val="0"/>
          <w:numId w:val="67"/>
        </w:num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Spring AOP aspect to be developed, with a Pointcut to intercept the call during entry and exit to the controller layer and exception processing. The Advice will check if the audit flag is enabled and accordingly prepare an auditEvent.</w:t>
      </w:r>
    </w:p>
    <w:p w14:paraId="76595216" w14:textId="77777777" w:rsidR="0034138F" w:rsidRPr="00C44A71" w:rsidRDefault="0034138F" w:rsidP="0034138F">
      <w:pPr>
        <w:pStyle w:val="ListParagraph"/>
        <w:spacing w:after="160" w:line="259" w:lineRule="auto"/>
        <w:rPr>
          <w:rFonts w:asciiTheme="minorHAnsi" w:hAnsiTheme="minorHAnsi" w:cstheme="minorHAnsi"/>
          <w:sz w:val="21"/>
          <w:szCs w:val="21"/>
        </w:rPr>
      </w:pPr>
    </w:p>
    <w:p w14:paraId="5BAF1FA2" w14:textId="77777777" w:rsidR="0034138F" w:rsidRPr="00C44A71" w:rsidRDefault="0034138F" w:rsidP="00C11C28">
      <w:pPr>
        <w:pStyle w:val="ListParagraph"/>
        <w:numPr>
          <w:ilvl w:val="0"/>
          <w:numId w:val="67"/>
        </w:num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The Advice will then publish the auditEvent on to the Kafka broker. In the case of Application logging, a log message will be written.</w:t>
      </w:r>
    </w:p>
    <w:p w14:paraId="685D7D9D" w14:textId="77777777" w:rsidR="0034138F" w:rsidRPr="00C44A71" w:rsidRDefault="0034138F" w:rsidP="0034138F">
      <w:pPr>
        <w:pStyle w:val="ListParagraph"/>
        <w:spacing w:after="160" w:line="259" w:lineRule="auto"/>
        <w:rPr>
          <w:rFonts w:asciiTheme="minorHAnsi" w:hAnsiTheme="minorHAnsi" w:cstheme="minorHAnsi"/>
          <w:sz w:val="21"/>
          <w:szCs w:val="21"/>
        </w:rPr>
      </w:pPr>
    </w:p>
    <w:p w14:paraId="65A8E239" w14:textId="77777777" w:rsidR="0034138F" w:rsidRPr="00C44A71" w:rsidRDefault="0034138F" w:rsidP="0034138F">
      <w:pPr>
        <w:pStyle w:val="ListParagraph"/>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The Spring AOP aspect will be developed as a library and included as a dependency in all microservice, thereby providing a consistent behaviour across all microservices.</w:t>
      </w:r>
    </w:p>
    <w:p w14:paraId="1AFB9E05" w14:textId="77777777" w:rsidR="0034138F" w:rsidRPr="00C44A71" w:rsidRDefault="0034138F" w:rsidP="0034138F">
      <w:pPr>
        <w:pStyle w:val="ListParagraph"/>
        <w:spacing w:after="160" w:line="259" w:lineRule="auto"/>
        <w:rPr>
          <w:rFonts w:asciiTheme="minorHAnsi" w:hAnsiTheme="minorHAnsi" w:cstheme="minorHAnsi"/>
          <w:sz w:val="21"/>
          <w:szCs w:val="21"/>
        </w:rPr>
      </w:pPr>
    </w:p>
    <w:p w14:paraId="41E9DC37" w14:textId="77777777" w:rsidR="0034138F" w:rsidRPr="00C44A71" w:rsidRDefault="0034138F" w:rsidP="00C11C28">
      <w:pPr>
        <w:pStyle w:val="ListParagraph"/>
        <w:numPr>
          <w:ilvl w:val="0"/>
          <w:numId w:val="67"/>
        </w:num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 xml:space="preserve">The Audit microservice will subscribe to the topic and update the Audit table. </w:t>
      </w:r>
    </w:p>
    <w:p w14:paraId="43B1FEE0" w14:textId="77777777" w:rsidR="0034138F" w:rsidRPr="00C44A71" w:rsidRDefault="0034138F" w:rsidP="0034138F">
      <w:pPr>
        <w:pStyle w:val="Heading2"/>
        <w:numPr>
          <w:ilvl w:val="0"/>
          <w:numId w:val="0"/>
        </w:numPr>
        <w:ind w:left="576"/>
        <w:rPr>
          <w:rFonts w:asciiTheme="minorHAnsi" w:hAnsiTheme="minorHAnsi" w:cstheme="minorHAnsi"/>
          <w:sz w:val="22"/>
          <w:szCs w:val="22"/>
        </w:rPr>
      </w:pPr>
    </w:p>
    <w:p w14:paraId="069D87A3" w14:textId="77777777" w:rsidR="0034138F" w:rsidRPr="005E5180" w:rsidRDefault="0034138F" w:rsidP="005E5180">
      <w:pPr>
        <w:spacing w:after="160" w:line="233" w:lineRule="atLeast"/>
        <w:rPr>
          <w:rFonts w:asciiTheme="minorHAnsi" w:hAnsiTheme="minorHAnsi" w:cstheme="minorHAnsi"/>
          <w:color w:val="000000"/>
          <w:sz w:val="21"/>
          <w:szCs w:val="21"/>
        </w:rPr>
      </w:pPr>
    </w:p>
    <w:p w14:paraId="3126C068" w14:textId="77777777" w:rsidR="00EB088F" w:rsidRPr="00C44A71" w:rsidRDefault="00EB088F" w:rsidP="00EB088F">
      <w:pPr>
        <w:pStyle w:val="Heading2"/>
        <w:numPr>
          <w:ilvl w:val="0"/>
          <w:numId w:val="0"/>
        </w:numPr>
        <w:ind w:left="576"/>
        <w:rPr>
          <w:rFonts w:asciiTheme="minorHAnsi" w:hAnsiTheme="minorHAnsi" w:cstheme="minorHAnsi"/>
          <w:sz w:val="22"/>
          <w:szCs w:val="22"/>
        </w:rPr>
      </w:pPr>
    </w:p>
    <w:p w14:paraId="5E93710C" w14:textId="77777777" w:rsidR="00EB088F" w:rsidRPr="00C44A71" w:rsidRDefault="00EB088F" w:rsidP="00EB088F">
      <w:pPr>
        <w:pStyle w:val="Heading4"/>
      </w:pPr>
      <w:r w:rsidRPr="00C44A71">
        <w:t>Auditing</w:t>
      </w:r>
    </w:p>
    <w:p w14:paraId="5964D284" w14:textId="77777777" w:rsidR="00EB088F" w:rsidRPr="00C44A71" w:rsidRDefault="00EB088F" w:rsidP="00EB088F"/>
    <w:p w14:paraId="0BED0725" w14:textId="77777777" w:rsidR="00EB088F" w:rsidRPr="00C44A71" w:rsidRDefault="00EB088F" w:rsidP="00EB088F">
      <w:pPr>
        <w:pStyle w:val="NoSpacing"/>
        <w:rPr>
          <w:rFonts w:cstheme="minorHAnsi"/>
        </w:rPr>
      </w:pPr>
      <w:r w:rsidRPr="00C44A71">
        <w:rPr>
          <w:rFonts w:cstheme="minorHAnsi"/>
          <w:color w:val="000000" w:themeColor="text1"/>
        </w:rPr>
        <w:t xml:space="preserve">Auditing requirement is applicable on the microservice layer only. Auditing to be developed as a microservice, which can </w:t>
      </w:r>
      <w:r w:rsidRPr="00C44A71">
        <w:rPr>
          <w:rFonts w:cstheme="minorHAnsi"/>
        </w:rPr>
        <w:t>be invoked from other microservice either via:</w:t>
      </w:r>
    </w:p>
    <w:p w14:paraId="1F37CD37" w14:textId="77777777" w:rsidR="00EB088F" w:rsidRPr="00C44A71" w:rsidRDefault="00EB088F" w:rsidP="00C11C28">
      <w:pPr>
        <w:pStyle w:val="NoSpacing"/>
        <w:numPr>
          <w:ilvl w:val="0"/>
          <w:numId w:val="59"/>
        </w:numPr>
        <w:ind w:left="360"/>
        <w:rPr>
          <w:rFonts w:cstheme="minorHAnsi"/>
        </w:rPr>
      </w:pPr>
      <w:r w:rsidRPr="00C44A71">
        <w:rPr>
          <w:rFonts w:cstheme="minorHAnsi"/>
        </w:rPr>
        <w:t>the standard synchronous Request-Response design pattern</w:t>
      </w:r>
    </w:p>
    <w:p w14:paraId="3AC8885A" w14:textId="77777777" w:rsidR="00EB088F" w:rsidRPr="00C44A71" w:rsidRDefault="00EB088F" w:rsidP="00C11C28">
      <w:pPr>
        <w:pStyle w:val="NoSpacing"/>
        <w:numPr>
          <w:ilvl w:val="0"/>
          <w:numId w:val="59"/>
        </w:numPr>
        <w:ind w:left="360"/>
        <w:rPr>
          <w:rFonts w:cstheme="minorHAnsi"/>
        </w:rPr>
      </w:pPr>
      <w:r w:rsidRPr="00C44A71">
        <w:rPr>
          <w:rFonts w:cstheme="minorHAnsi"/>
        </w:rPr>
        <w:t>a non-blocking asynchronous event via Kafka</w:t>
      </w:r>
    </w:p>
    <w:p w14:paraId="3A23C893" w14:textId="77777777" w:rsidR="00EB088F" w:rsidRPr="00C44A71" w:rsidRDefault="00EB088F" w:rsidP="00EB088F">
      <w:pPr>
        <w:spacing w:after="160" w:line="259" w:lineRule="auto"/>
        <w:rPr>
          <w:rFonts w:asciiTheme="minorHAnsi" w:hAnsiTheme="minorHAnsi" w:cstheme="minorHAnsi"/>
          <w:sz w:val="22"/>
          <w:szCs w:val="22"/>
        </w:rPr>
      </w:pPr>
    </w:p>
    <w:p w14:paraId="09D28E1E" w14:textId="77777777" w:rsidR="00EB088F" w:rsidRPr="00C44A71" w:rsidRDefault="00EB088F" w:rsidP="00EB088F">
      <w:pPr>
        <w:spacing w:after="160" w:line="259" w:lineRule="auto"/>
        <w:rPr>
          <w:rFonts w:asciiTheme="minorHAnsi" w:hAnsiTheme="minorHAnsi" w:cstheme="minorHAnsi"/>
          <w:sz w:val="22"/>
          <w:szCs w:val="22"/>
        </w:rPr>
      </w:pPr>
      <w:r w:rsidRPr="00C44A71">
        <w:rPr>
          <w:rFonts w:asciiTheme="minorHAnsi" w:hAnsiTheme="minorHAnsi" w:cstheme="minorHAnsi"/>
          <w:sz w:val="22"/>
          <w:szCs w:val="22"/>
        </w:rPr>
        <w:t>A Spring AOP based implementation is being considered for invoking the Audit component during entry and exit to the controller layer of the microservices and during exception processing.</w:t>
      </w:r>
    </w:p>
    <w:p w14:paraId="6DA2B8C9" w14:textId="77777777" w:rsidR="00EB088F" w:rsidRPr="00C44A71" w:rsidRDefault="00EB088F" w:rsidP="00EB088F">
      <w:p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lastRenderedPageBreak/>
        <w:t>For every invocation of a microservice, there will be a record (row) inserted in the Audit database, with the table partitioned on CreatedDate. The need for Oracle table sharding needs to be evaluated.</w:t>
      </w:r>
    </w:p>
    <w:p w14:paraId="1697F773" w14:textId="4A69BCA0" w:rsidR="00EB088F" w:rsidRPr="00C44A71" w:rsidRDefault="00EB088F" w:rsidP="00EB088F">
      <w:pPr>
        <w:spacing w:after="160" w:line="259" w:lineRule="auto"/>
        <w:rPr>
          <w:rFonts w:asciiTheme="minorHAnsi" w:hAnsiTheme="minorHAnsi" w:cstheme="minorHAnsi"/>
          <w:sz w:val="21"/>
          <w:szCs w:val="21"/>
        </w:rPr>
      </w:pPr>
    </w:p>
    <w:p w14:paraId="5EFCB724" w14:textId="77777777" w:rsidR="00EB088F" w:rsidRPr="00C44A71" w:rsidRDefault="00EB088F" w:rsidP="00EB088F">
      <w:pPr>
        <w:spacing w:after="160" w:line="259" w:lineRule="auto"/>
        <w:rPr>
          <w:rFonts w:asciiTheme="minorHAnsi" w:hAnsiTheme="minorHAnsi" w:cstheme="minorHAnsi"/>
          <w:b/>
          <w:sz w:val="21"/>
          <w:szCs w:val="21"/>
        </w:rPr>
      </w:pPr>
      <w:r w:rsidRPr="00C44A71">
        <w:rPr>
          <w:rFonts w:asciiTheme="minorHAnsi" w:hAnsiTheme="minorHAnsi" w:cstheme="minorHAnsi"/>
          <w:b/>
          <w:sz w:val="21"/>
          <w:szCs w:val="21"/>
        </w:rPr>
        <w:t>Sequence:</w:t>
      </w:r>
    </w:p>
    <w:p w14:paraId="200ABB0B" w14:textId="77777777" w:rsidR="00EB088F" w:rsidRPr="00C44A71" w:rsidRDefault="00EB088F" w:rsidP="00C11C28">
      <w:pPr>
        <w:pStyle w:val="ListParagraph"/>
        <w:numPr>
          <w:ilvl w:val="0"/>
          <w:numId w:val="64"/>
        </w:num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The config of a microservice will be loaded during container start-up. It will contain flags that will help control the switch on-off the audit requirement of the microservice.</w:t>
      </w:r>
    </w:p>
    <w:p w14:paraId="56B65C1A" w14:textId="77777777" w:rsidR="00EB088F" w:rsidRPr="00C44A71" w:rsidRDefault="00EB088F" w:rsidP="00EB088F">
      <w:pPr>
        <w:pStyle w:val="ListParagraph"/>
        <w:spacing w:after="160" w:line="259" w:lineRule="auto"/>
        <w:rPr>
          <w:rFonts w:asciiTheme="minorHAnsi" w:hAnsiTheme="minorHAnsi" w:cstheme="minorHAnsi"/>
          <w:sz w:val="21"/>
          <w:szCs w:val="21"/>
        </w:rPr>
      </w:pPr>
    </w:p>
    <w:p w14:paraId="2CF839BF" w14:textId="77777777" w:rsidR="00EB088F" w:rsidRPr="00C44A71" w:rsidRDefault="00EB088F" w:rsidP="00C11C28">
      <w:pPr>
        <w:pStyle w:val="ListParagraph"/>
        <w:numPr>
          <w:ilvl w:val="0"/>
          <w:numId w:val="64"/>
        </w:num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 xml:space="preserve">Spring AOP aspect to be developed, with a Pointcut to intercept the call during entry and exit to the controller layer and exception processing. The Advice will check if the audit flag is enabled, and accordingly prepare an auditEvent and publish the auditEvent on to the Kafka broker. </w:t>
      </w:r>
    </w:p>
    <w:p w14:paraId="49CC283B" w14:textId="77777777" w:rsidR="00EB088F" w:rsidRPr="00C44A71" w:rsidRDefault="00EB088F" w:rsidP="00EB088F">
      <w:pPr>
        <w:pStyle w:val="ListParagraph"/>
        <w:spacing w:after="160" w:line="259" w:lineRule="auto"/>
        <w:rPr>
          <w:rFonts w:asciiTheme="minorHAnsi" w:hAnsiTheme="minorHAnsi" w:cstheme="minorHAnsi"/>
          <w:sz w:val="21"/>
          <w:szCs w:val="21"/>
        </w:rPr>
      </w:pPr>
    </w:p>
    <w:p w14:paraId="38304317" w14:textId="77777777" w:rsidR="00EB088F" w:rsidRPr="00C44A71" w:rsidRDefault="00EB088F" w:rsidP="00EB088F">
      <w:pPr>
        <w:pStyle w:val="ListParagraph"/>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The Spring AOP aspect will be developed as a library and included as a dependency in the microservice, thereby providing a consistent behaviour across all microservices.</w:t>
      </w:r>
    </w:p>
    <w:p w14:paraId="2E8A9329" w14:textId="77777777" w:rsidR="00EB088F" w:rsidRPr="00C44A71" w:rsidRDefault="00EB088F" w:rsidP="00EB088F">
      <w:pPr>
        <w:pStyle w:val="ListParagraph"/>
        <w:spacing w:after="160" w:line="259" w:lineRule="auto"/>
        <w:rPr>
          <w:rFonts w:asciiTheme="minorHAnsi" w:hAnsiTheme="minorHAnsi" w:cstheme="minorHAnsi"/>
          <w:sz w:val="21"/>
          <w:szCs w:val="21"/>
        </w:rPr>
      </w:pPr>
    </w:p>
    <w:p w14:paraId="153C6284" w14:textId="5CD8E530" w:rsidR="00EB088F" w:rsidRPr="00C44A71" w:rsidRDefault="00EB088F" w:rsidP="00C11C28">
      <w:pPr>
        <w:pStyle w:val="ListParagraph"/>
        <w:numPr>
          <w:ilvl w:val="0"/>
          <w:numId w:val="64"/>
        </w:num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 xml:space="preserve">The Audit microservice will subscribe to the topic and insert the Audit table record. </w:t>
      </w:r>
    </w:p>
    <w:p w14:paraId="489C1488" w14:textId="77777777" w:rsidR="00EB088F" w:rsidRPr="00C44A71" w:rsidRDefault="00EB088F" w:rsidP="00EB088F">
      <w:p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The API endpoints are as follows</w:t>
      </w:r>
    </w:p>
    <w:tbl>
      <w:tblPr>
        <w:tblStyle w:val="TableGrid"/>
        <w:tblW w:w="0" w:type="auto"/>
        <w:tblLook w:val="04A0" w:firstRow="1" w:lastRow="0" w:firstColumn="1" w:lastColumn="0" w:noHBand="0" w:noVBand="1"/>
      </w:tblPr>
      <w:tblGrid>
        <w:gridCol w:w="4531"/>
        <w:gridCol w:w="5205"/>
      </w:tblGrid>
      <w:tr w:rsidR="00EB088F" w:rsidRPr="00C44A71" w14:paraId="5C0DD450" w14:textId="77777777" w:rsidTr="00816CD6">
        <w:tc>
          <w:tcPr>
            <w:tcW w:w="4531" w:type="dxa"/>
          </w:tcPr>
          <w:p w14:paraId="26CC7030" w14:textId="77777777" w:rsidR="00EB088F" w:rsidRPr="00C44A71" w:rsidRDefault="00EB088F" w:rsidP="00816CD6">
            <w:pPr>
              <w:spacing w:after="160" w:line="259" w:lineRule="auto"/>
              <w:rPr>
                <w:rFonts w:asciiTheme="minorHAnsi" w:hAnsiTheme="minorHAnsi" w:cstheme="minorHAnsi"/>
                <w:b/>
                <w:sz w:val="21"/>
                <w:szCs w:val="21"/>
              </w:rPr>
            </w:pPr>
            <w:r w:rsidRPr="00C44A71">
              <w:rPr>
                <w:rFonts w:asciiTheme="minorHAnsi" w:hAnsiTheme="minorHAnsi" w:cstheme="minorHAnsi"/>
                <w:b/>
                <w:sz w:val="21"/>
                <w:szCs w:val="21"/>
              </w:rPr>
              <w:t>API endpoints</w:t>
            </w:r>
          </w:p>
        </w:tc>
        <w:tc>
          <w:tcPr>
            <w:tcW w:w="5205" w:type="dxa"/>
          </w:tcPr>
          <w:p w14:paraId="0BF89F8E" w14:textId="77777777" w:rsidR="00EB088F" w:rsidRPr="00C44A71" w:rsidRDefault="00EB088F" w:rsidP="00816CD6">
            <w:pPr>
              <w:spacing w:after="160" w:line="259" w:lineRule="auto"/>
              <w:rPr>
                <w:rFonts w:asciiTheme="minorHAnsi" w:hAnsiTheme="minorHAnsi" w:cstheme="minorHAnsi"/>
                <w:b/>
                <w:sz w:val="21"/>
                <w:szCs w:val="21"/>
              </w:rPr>
            </w:pPr>
            <w:r w:rsidRPr="00C44A71">
              <w:rPr>
                <w:rFonts w:asciiTheme="minorHAnsi" w:hAnsiTheme="minorHAnsi" w:cstheme="minorHAnsi"/>
                <w:b/>
                <w:sz w:val="21"/>
                <w:szCs w:val="21"/>
              </w:rPr>
              <w:t>Descriptions</w:t>
            </w:r>
          </w:p>
        </w:tc>
      </w:tr>
      <w:tr w:rsidR="00EB088F" w:rsidRPr="00C44A71" w14:paraId="19A77E23" w14:textId="77777777" w:rsidTr="00816CD6">
        <w:tc>
          <w:tcPr>
            <w:tcW w:w="4531" w:type="dxa"/>
          </w:tcPr>
          <w:p w14:paraId="1996F714" w14:textId="77777777" w:rsidR="00EB088F" w:rsidRPr="00C44A71" w:rsidRDefault="00EB088F" w:rsidP="00816CD6">
            <w:p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POST /v1/audit</w:t>
            </w:r>
          </w:p>
        </w:tc>
        <w:tc>
          <w:tcPr>
            <w:tcW w:w="5205" w:type="dxa"/>
          </w:tcPr>
          <w:p w14:paraId="4F9170F6" w14:textId="77777777" w:rsidR="00EB088F" w:rsidRPr="00C44A71" w:rsidRDefault="00EB088F" w:rsidP="00816CD6">
            <w:p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Create an entry in the Audit table on start of microservice processing</w:t>
            </w:r>
          </w:p>
        </w:tc>
      </w:tr>
      <w:tr w:rsidR="00465416" w:rsidRPr="00C44A71" w14:paraId="1B59A692" w14:textId="77777777" w:rsidTr="00816CD6">
        <w:tc>
          <w:tcPr>
            <w:tcW w:w="4531" w:type="dxa"/>
          </w:tcPr>
          <w:p w14:paraId="7D90C3BF" w14:textId="245A4BF5" w:rsidR="00465416" w:rsidRPr="00C44A71" w:rsidRDefault="00465416" w:rsidP="00465416">
            <w:pPr>
              <w:spacing w:after="160" w:line="259" w:lineRule="auto"/>
              <w:rPr>
                <w:rFonts w:asciiTheme="minorHAnsi" w:hAnsiTheme="minorHAnsi" w:cstheme="minorHAnsi"/>
                <w:sz w:val="21"/>
                <w:szCs w:val="21"/>
              </w:rPr>
            </w:pPr>
            <w:r>
              <w:rPr>
                <w:rFonts w:asciiTheme="minorHAnsi" w:hAnsiTheme="minorHAnsi" w:cstheme="minorHAnsi"/>
                <w:sz w:val="21"/>
                <w:szCs w:val="21"/>
              </w:rPr>
              <w:t>PUT</w:t>
            </w:r>
            <w:r w:rsidRPr="00C44A71">
              <w:rPr>
                <w:rFonts w:asciiTheme="minorHAnsi" w:hAnsiTheme="minorHAnsi" w:cstheme="minorHAnsi"/>
                <w:sz w:val="21"/>
                <w:szCs w:val="21"/>
              </w:rPr>
              <w:t xml:space="preserve"> /v1/audit</w:t>
            </w:r>
          </w:p>
        </w:tc>
        <w:tc>
          <w:tcPr>
            <w:tcW w:w="5205" w:type="dxa"/>
          </w:tcPr>
          <w:p w14:paraId="35B27C5C" w14:textId="26556443" w:rsidR="00465416" w:rsidRPr="00C44A71" w:rsidRDefault="00465416" w:rsidP="00465416">
            <w:pPr>
              <w:spacing w:after="160" w:line="259" w:lineRule="auto"/>
              <w:rPr>
                <w:rFonts w:asciiTheme="minorHAnsi" w:hAnsiTheme="minorHAnsi" w:cstheme="minorHAnsi"/>
                <w:sz w:val="21"/>
                <w:szCs w:val="21"/>
              </w:rPr>
            </w:pPr>
            <w:r>
              <w:rPr>
                <w:rFonts w:asciiTheme="minorHAnsi" w:hAnsiTheme="minorHAnsi" w:cstheme="minorHAnsi"/>
                <w:sz w:val="21"/>
                <w:szCs w:val="21"/>
              </w:rPr>
              <w:t>Update the entry in the audit table on exit of microservice processing including in the case of an error</w:t>
            </w:r>
          </w:p>
        </w:tc>
      </w:tr>
      <w:tr w:rsidR="00465416" w:rsidRPr="00C44A71" w14:paraId="06EAAF78" w14:textId="77777777" w:rsidTr="00816CD6">
        <w:tc>
          <w:tcPr>
            <w:tcW w:w="4531" w:type="dxa"/>
          </w:tcPr>
          <w:p w14:paraId="51E75307" w14:textId="77777777" w:rsidR="00465416" w:rsidRPr="00C44A71" w:rsidRDefault="00465416" w:rsidP="00465416">
            <w:p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GET /v1/audit/{id}</w:t>
            </w:r>
          </w:p>
        </w:tc>
        <w:tc>
          <w:tcPr>
            <w:tcW w:w="5205" w:type="dxa"/>
          </w:tcPr>
          <w:p w14:paraId="3269262F" w14:textId="77777777" w:rsidR="00465416" w:rsidRPr="00C44A71" w:rsidRDefault="00465416" w:rsidP="00465416">
            <w:p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Retrieve audit record based on Audit table primary key</w:t>
            </w:r>
          </w:p>
        </w:tc>
      </w:tr>
      <w:tr w:rsidR="00465416" w:rsidRPr="00C44A71" w14:paraId="2BB120EB" w14:textId="77777777" w:rsidTr="00816CD6">
        <w:tc>
          <w:tcPr>
            <w:tcW w:w="4531" w:type="dxa"/>
          </w:tcPr>
          <w:p w14:paraId="745A52A0" w14:textId="77777777" w:rsidR="00465416" w:rsidRPr="00C44A71" w:rsidRDefault="00465416" w:rsidP="00465416">
            <w:p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GET /v1/audit/user/{user}/timewindow</w:t>
            </w:r>
          </w:p>
        </w:tc>
        <w:tc>
          <w:tcPr>
            <w:tcW w:w="5205" w:type="dxa"/>
          </w:tcPr>
          <w:p w14:paraId="4820C1A1" w14:textId="77777777" w:rsidR="00465416" w:rsidRPr="00C44A71" w:rsidRDefault="00465416" w:rsidP="00465416">
            <w:p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Retrieve audit record by user performing the transaction based on a time window</w:t>
            </w:r>
          </w:p>
        </w:tc>
      </w:tr>
      <w:tr w:rsidR="00465416" w:rsidRPr="00C44A71" w14:paraId="5B406A32" w14:textId="77777777" w:rsidTr="00816CD6">
        <w:tc>
          <w:tcPr>
            <w:tcW w:w="4531" w:type="dxa"/>
          </w:tcPr>
          <w:p w14:paraId="4548B2A2" w14:textId="77777777" w:rsidR="00465416" w:rsidRPr="00C44A71" w:rsidRDefault="00465416" w:rsidP="00465416">
            <w:p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GET /v1/audit/traceId/{traceId}</w:t>
            </w:r>
          </w:p>
        </w:tc>
        <w:tc>
          <w:tcPr>
            <w:tcW w:w="5205" w:type="dxa"/>
          </w:tcPr>
          <w:p w14:paraId="10F9D3D6" w14:textId="77777777" w:rsidR="00465416" w:rsidRPr="00C44A71" w:rsidRDefault="00465416" w:rsidP="00465416">
            <w:p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Retrieve audit record by trace id (generated by Zipkin)</w:t>
            </w:r>
          </w:p>
        </w:tc>
      </w:tr>
      <w:tr w:rsidR="00465416" w:rsidRPr="00C44A71" w14:paraId="6C16A338" w14:textId="77777777" w:rsidTr="00816CD6">
        <w:tc>
          <w:tcPr>
            <w:tcW w:w="4531" w:type="dxa"/>
          </w:tcPr>
          <w:p w14:paraId="5136D582" w14:textId="77777777" w:rsidR="00465416" w:rsidRPr="00C44A71" w:rsidRDefault="00465416" w:rsidP="00465416">
            <w:p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GET /v1/audit/serviceId/{serviceId}/timewindow</w:t>
            </w:r>
          </w:p>
        </w:tc>
        <w:tc>
          <w:tcPr>
            <w:tcW w:w="5205" w:type="dxa"/>
          </w:tcPr>
          <w:p w14:paraId="3FA9B1CC" w14:textId="77777777" w:rsidR="00465416" w:rsidRPr="00C44A71" w:rsidRDefault="00465416" w:rsidP="00465416">
            <w:p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Retrieve audit record based on Audit table primary key</w:t>
            </w:r>
          </w:p>
        </w:tc>
      </w:tr>
    </w:tbl>
    <w:p w14:paraId="3B807974" w14:textId="77777777" w:rsidR="00EB088F" w:rsidRPr="00C44A71" w:rsidRDefault="00EB088F" w:rsidP="00EB088F">
      <w:pPr>
        <w:pStyle w:val="ListParagraph"/>
        <w:spacing w:after="160" w:line="259" w:lineRule="auto"/>
        <w:ind w:left="360"/>
        <w:rPr>
          <w:rFonts w:asciiTheme="minorHAnsi" w:hAnsiTheme="minorHAnsi" w:cstheme="minorHAnsi"/>
          <w:sz w:val="21"/>
          <w:szCs w:val="21"/>
        </w:rPr>
      </w:pPr>
    </w:p>
    <w:p w14:paraId="7D0DDB2E" w14:textId="77777777" w:rsidR="00EB088F" w:rsidRPr="00C44A71" w:rsidRDefault="00EB088F" w:rsidP="00EB088F">
      <w:pPr>
        <w:pStyle w:val="NoSpacing"/>
        <w:rPr>
          <w:rFonts w:cstheme="minorHAnsi"/>
          <w:color w:val="000000" w:themeColor="text1"/>
        </w:rPr>
      </w:pPr>
    </w:p>
    <w:p w14:paraId="179E72A5" w14:textId="77777777" w:rsidR="00EB088F" w:rsidRPr="00C44A71" w:rsidRDefault="00EB088F" w:rsidP="00EB088F">
      <w:pPr>
        <w:pStyle w:val="Heading4"/>
      </w:pPr>
      <w:r w:rsidRPr="00C44A71">
        <w:t xml:space="preserve">Application logging on the microservice layer. </w:t>
      </w:r>
    </w:p>
    <w:p w14:paraId="34A0E2F5" w14:textId="77777777" w:rsidR="00EB088F" w:rsidRPr="00C44A71" w:rsidRDefault="00EB088F" w:rsidP="00EB088F">
      <w:pPr>
        <w:pStyle w:val="NoSpacing"/>
        <w:jc w:val="both"/>
      </w:pPr>
    </w:p>
    <w:p w14:paraId="1B2FA1A1" w14:textId="77777777" w:rsidR="00EB088F" w:rsidRPr="00C44A71" w:rsidRDefault="00EB088F" w:rsidP="00EB088F">
      <w:pPr>
        <w:pStyle w:val="NoSpacing"/>
        <w:jc w:val="both"/>
      </w:pPr>
    </w:p>
    <w:p w14:paraId="0D58620D" w14:textId="443AF868" w:rsidR="00EB088F" w:rsidRPr="00C44A71" w:rsidRDefault="00736D49" w:rsidP="00736D49">
      <w:pPr>
        <w:pStyle w:val="NoSpacing"/>
        <w:jc w:val="center"/>
      </w:pPr>
      <w:r>
        <w:rPr>
          <w:noProof/>
        </w:rPr>
        <w:lastRenderedPageBreak/>
        <w:drawing>
          <wp:inline distT="0" distB="0" distL="0" distR="0" wp14:anchorId="255887EC" wp14:editId="2FCA14C1">
            <wp:extent cx="4925060" cy="2346301"/>
            <wp:effectExtent l="12700" t="12700" r="15240" b="16510"/>
            <wp:docPr id="1027" name="Picture 10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A screenshot of a cell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29188" cy="2348268"/>
                    </a:xfrm>
                    <a:prstGeom prst="rect">
                      <a:avLst/>
                    </a:prstGeom>
                    <a:ln>
                      <a:solidFill>
                        <a:schemeClr val="tx1">
                          <a:lumMod val="50000"/>
                          <a:lumOff val="50000"/>
                        </a:schemeClr>
                      </a:solidFill>
                    </a:ln>
                  </pic:spPr>
                </pic:pic>
              </a:graphicData>
            </a:graphic>
          </wp:inline>
        </w:drawing>
      </w:r>
    </w:p>
    <w:p w14:paraId="12B647EB" w14:textId="77777777" w:rsidR="00EB088F" w:rsidRPr="00C44A71" w:rsidRDefault="00EB088F" w:rsidP="00EB088F">
      <w:pPr>
        <w:pStyle w:val="NoSpacing"/>
        <w:rPr>
          <w:rFonts w:cstheme="minorHAnsi"/>
          <w:color w:val="000000" w:themeColor="text1"/>
        </w:rPr>
      </w:pPr>
    </w:p>
    <w:p w14:paraId="75F1C8E0" w14:textId="77777777" w:rsidR="00EB088F" w:rsidRPr="00C44A71" w:rsidRDefault="00EB088F" w:rsidP="00EB088F">
      <w:pPr>
        <w:pStyle w:val="NoSpacing"/>
        <w:jc w:val="both"/>
      </w:pPr>
      <w:r w:rsidRPr="00C44A71">
        <w:t xml:space="preserve">Logging is critical in a microservice architecture due to the mutable state of the microservice containers. </w:t>
      </w:r>
    </w:p>
    <w:p w14:paraId="57B436A7" w14:textId="77777777" w:rsidR="00EB088F" w:rsidRPr="00C44A71" w:rsidRDefault="00EB088F" w:rsidP="00EB088F">
      <w:pPr>
        <w:pStyle w:val="NoSpacing"/>
        <w:ind w:left="720"/>
        <w:jc w:val="both"/>
      </w:pPr>
    </w:p>
    <w:p w14:paraId="37A1997B" w14:textId="77777777" w:rsidR="00EB088F" w:rsidRPr="00C44A71" w:rsidRDefault="00EB088F" w:rsidP="00C11C28">
      <w:pPr>
        <w:pStyle w:val="NoSpacing"/>
        <w:numPr>
          <w:ilvl w:val="0"/>
          <w:numId w:val="65"/>
        </w:numPr>
        <w:jc w:val="both"/>
      </w:pPr>
      <w:r w:rsidRPr="00C44A71">
        <w:t>Each individual microservice should produce structured log messages</w:t>
      </w:r>
    </w:p>
    <w:p w14:paraId="4D89E457" w14:textId="77777777" w:rsidR="00EB088F" w:rsidRPr="00C44A71" w:rsidRDefault="00EB088F" w:rsidP="00C11C28">
      <w:pPr>
        <w:pStyle w:val="NoSpacing"/>
        <w:numPr>
          <w:ilvl w:val="0"/>
          <w:numId w:val="65"/>
        </w:numPr>
        <w:jc w:val="both"/>
      </w:pPr>
      <w:r w:rsidRPr="00C44A71">
        <w:t xml:space="preserve">A Filebeat service running on TAS can subsequently ship the log messages to ELK </w:t>
      </w:r>
    </w:p>
    <w:p w14:paraId="3E09C395" w14:textId="77777777" w:rsidR="00EB088F" w:rsidRPr="00C44A71" w:rsidRDefault="00EB088F" w:rsidP="00C11C28">
      <w:pPr>
        <w:pStyle w:val="NoSpacing"/>
        <w:numPr>
          <w:ilvl w:val="0"/>
          <w:numId w:val="65"/>
        </w:numPr>
        <w:jc w:val="both"/>
      </w:pPr>
      <w:r w:rsidRPr="00C44A71">
        <w:t xml:space="preserve">ELK can help with aggregation based on Tracing IDs, and to assemble full pictures of events in the system for analysis and action. </w:t>
      </w:r>
    </w:p>
    <w:p w14:paraId="17A10D23" w14:textId="77777777" w:rsidR="00EB088F" w:rsidRPr="00C44A71" w:rsidRDefault="00EB088F" w:rsidP="00EB088F">
      <w:pPr>
        <w:pStyle w:val="NoSpacing"/>
        <w:ind w:left="720"/>
        <w:jc w:val="both"/>
      </w:pPr>
    </w:p>
    <w:p w14:paraId="1881C1AC" w14:textId="77777777" w:rsidR="00EB088F" w:rsidRPr="00C44A71" w:rsidRDefault="00EB088F" w:rsidP="00EB088F">
      <w:pPr>
        <w:pStyle w:val="NoSpacing"/>
      </w:pPr>
      <w:r w:rsidRPr="00C44A71">
        <w:t xml:space="preserve">A common Spring AOP based logging library is to be developed. </w:t>
      </w:r>
    </w:p>
    <w:p w14:paraId="44EFA1AD" w14:textId="77777777" w:rsidR="00EB088F" w:rsidRPr="00C44A71" w:rsidRDefault="00EB088F" w:rsidP="00C11C28">
      <w:pPr>
        <w:pStyle w:val="NoSpacing"/>
        <w:numPr>
          <w:ilvl w:val="0"/>
          <w:numId w:val="66"/>
        </w:numPr>
        <w:jc w:val="both"/>
      </w:pPr>
      <w:r w:rsidRPr="00C44A71">
        <w:t xml:space="preserve">This library will control what and when to log. For e.g. to log at the beginning and exit of method execution in specific layer. </w:t>
      </w:r>
    </w:p>
    <w:p w14:paraId="381A3A8C" w14:textId="77777777" w:rsidR="00EB088F" w:rsidRPr="00C44A71" w:rsidRDefault="00EB088F" w:rsidP="00C11C28">
      <w:pPr>
        <w:pStyle w:val="NoSpacing"/>
        <w:numPr>
          <w:ilvl w:val="0"/>
          <w:numId w:val="66"/>
        </w:numPr>
        <w:jc w:val="both"/>
      </w:pPr>
      <w:r w:rsidRPr="00C44A71">
        <w:t>Custom logging annotation is to be developed and can be used in individual microservices as required. For e.g. @CalculateTime to calculate method execution time</w:t>
      </w:r>
    </w:p>
    <w:p w14:paraId="6144D863" w14:textId="77777777" w:rsidR="00EB088F" w:rsidRPr="00C44A71" w:rsidRDefault="00EB088F" w:rsidP="00C11C28">
      <w:pPr>
        <w:pStyle w:val="NoSpacing"/>
        <w:numPr>
          <w:ilvl w:val="0"/>
          <w:numId w:val="66"/>
        </w:numPr>
        <w:jc w:val="both"/>
      </w:pPr>
      <w:r w:rsidRPr="00C44A71">
        <w:t>This library is to be included as a dependency in individual microservices, thereby enforcing and control of logging by framework</w:t>
      </w:r>
    </w:p>
    <w:p w14:paraId="292E2B67" w14:textId="0070D7B2" w:rsidR="00EB088F" w:rsidRPr="00C44A71" w:rsidRDefault="00EB088F" w:rsidP="00EB088F">
      <w:pPr>
        <w:pStyle w:val="NoSpacing"/>
        <w:jc w:val="center"/>
        <w:rPr>
          <w:rFonts w:cstheme="minorHAnsi"/>
          <w:color w:val="000000" w:themeColor="text1"/>
        </w:rPr>
      </w:pPr>
    </w:p>
    <w:p w14:paraId="245ABE5F" w14:textId="77777777" w:rsidR="00EB088F" w:rsidRPr="00C44A71" w:rsidRDefault="00EB088F" w:rsidP="00EB088F">
      <w:pPr>
        <w:pStyle w:val="NoSpacing"/>
        <w:rPr>
          <w:rFonts w:cstheme="minorHAnsi"/>
          <w:color w:val="000000" w:themeColor="text1"/>
        </w:rPr>
      </w:pPr>
    </w:p>
    <w:p w14:paraId="4845FC6E" w14:textId="77777777" w:rsidR="00EB088F" w:rsidRPr="00C44A71" w:rsidRDefault="00EB088F" w:rsidP="00EB088F">
      <w:pPr>
        <w:spacing w:after="160" w:line="259" w:lineRule="auto"/>
        <w:rPr>
          <w:rFonts w:asciiTheme="minorHAnsi" w:hAnsiTheme="minorHAnsi" w:cstheme="minorHAnsi"/>
          <w:b/>
          <w:sz w:val="21"/>
          <w:szCs w:val="21"/>
        </w:rPr>
      </w:pPr>
      <w:r w:rsidRPr="00C44A71">
        <w:rPr>
          <w:rFonts w:asciiTheme="minorHAnsi" w:hAnsiTheme="minorHAnsi" w:cstheme="minorHAnsi"/>
          <w:b/>
          <w:sz w:val="21"/>
          <w:szCs w:val="21"/>
        </w:rPr>
        <w:t>Sequence:</w:t>
      </w:r>
    </w:p>
    <w:p w14:paraId="3FF1F176" w14:textId="77777777" w:rsidR="00EB088F" w:rsidRPr="00C44A71" w:rsidRDefault="00EB088F" w:rsidP="00C11C28">
      <w:pPr>
        <w:pStyle w:val="ListParagraph"/>
        <w:numPr>
          <w:ilvl w:val="0"/>
          <w:numId w:val="60"/>
        </w:num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The config of a microservice will be loaded during container start-up. It will contain flags that will help control the switch on-off the Log requirement of the microservice.</w:t>
      </w:r>
    </w:p>
    <w:p w14:paraId="3FC90C1E" w14:textId="77777777" w:rsidR="00EB088F" w:rsidRPr="00C44A71" w:rsidRDefault="00EB088F" w:rsidP="00EB088F">
      <w:pPr>
        <w:pStyle w:val="ListParagraph"/>
        <w:spacing w:after="160" w:line="259" w:lineRule="auto"/>
        <w:rPr>
          <w:rFonts w:asciiTheme="minorHAnsi" w:hAnsiTheme="minorHAnsi" w:cstheme="minorHAnsi"/>
          <w:sz w:val="21"/>
          <w:szCs w:val="21"/>
        </w:rPr>
      </w:pPr>
    </w:p>
    <w:p w14:paraId="1EE2A2FB" w14:textId="77777777" w:rsidR="00EB088F" w:rsidRPr="00C44A71" w:rsidRDefault="00EB088F" w:rsidP="00C11C28">
      <w:pPr>
        <w:pStyle w:val="ListParagraph"/>
        <w:numPr>
          <w:ilvl w:val="0"/>
          <w:numId w:val="60"/>
        </w:num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 xml:space="preserve">Spring AOP aspect to be developed, with customized annotation and different Pointcuts to intercept the call during entry and exit to the specific layers and exception processing. </w:t>
      </w:r>
    </w:p>
    <w:p w14:paraId="779346FB" w14:textId="77777777" w:rsidR="00EB088F" w:rsidRPr="00C44A71" w:rsidRDefault="00EB088F" w:rsidP="00EB088F">
      <w:pPr>
        <w:pStyle w:val="ListParagraph"/>
        <w:rPr>
          <w:rFonts w:asciiTheme="minorHAnsi" w:hAnsiTheme="minorHAnsi" w:cstheme="minorHAnsi"/>
          <w:sz w:val="21"/>
          <w:szCs w:val="21"/>
        </w:rPr>
      </w:pPr>
    </w:p>
    <w:p w14:paraId="6816F62E" w14:textId="77777777" w:rsidR="00EB088F" w:rsidRPr="00C44A71" w:rsidRDefault="00EB088F" w:rsidP="00C11C28">
      <w:pPr>
        <w:pStyle w:val="ListParagraph"/>
        <w:numPr>
          <w:ilvl w:val="0"/>
          <w:numId w:val="60"/>
        </w:numPr>
        <w:spacing w:after="160" w:line="259" w:lineRule="auto"/>
        <w:rPr>
          <w:rFonts w:asciiTheme="minorHAnsi" w:hAnsiTheme="minorHAnsi" w:cstheme="minorHAnsi"/>
          <w:sz w:val="21"/>
          <w:szCs w:val="21"/>
        </w:rPr>
      </w:pPr>
      <w:r w:rsidRPr="00C44A71">
        <w:rPr>
          <w:rFonts w:asciiTheme="minorHAnsi" w:hAnsiTheme="minorHAnsi" w:cstheme="minorHAnsi"/>
          <w:sz w:val="21"/>
          <w:szCs w:val="21"/>
        </w:rPr>
        <w:t>The Advice will check if the Logging flag is enabled, and accordingly write out logs</w:t>
      </w:r>
    </w:p>
    <w:p w14:paraId="53EF2B3C" w14:textId="77777777" w:rsidR="00EB088F" w:rsidRPr="00C44A71" w:rsidRDefault="00EB088F" w:rsidP="00EB088F">
      <w:pPr>
        <w:pStyle w:val="ListParagraph"/>
        <w:spacing w:after="160" w:line="259" w:lineRule="auto"/>
        <w:rPr>
          <w:rFonts w:asciiTheme="minorHAnsi" w:hAnsiTheme="minorHAnsi" w:cstheme="minorHAnsi"/>
          <w:sz w:val="21"/>
          <w:szCs w:val="21"/>
        </w:rPr>
      </w:pPr>
    </w:p>
    <w:p w14:paraId="195A858D" w14:textId="77777777" w:rsidR="00EB088F" w:rsidRPr="00C44A71" w:rsidRDefault="00EB088F" w:rsidP="00EB088F">
      <w:pPr>
        <w:pStyle w:val="Heading4"/>
      </w:pPr>
      <w:r w:rsidRPr="00C44A71">
        <w:t>Server-side Common Data Validations</w:t>
      </w:r>
    </w:p>
    <w:p w14:paraId="40C22327" w14:textId="77777777" w:rsidR="00EB088F" w:rsidRPr="00C44A71" w:rsidRDefault="00EB088F" w:rsidP="00EB088F">
      <w:pPr>
        <w:pStyle w:val="ListParagraph"/>
        <w:spacing w:after="160" w:line="259" w:lineRule="auto"/>
        <w:ind w:left="360"/>
        <w:rPr>
          <w:rFonts w:asciiTheme="minorHAnsi" w:hAnsiTheme="minorHAnsi" w:cstheme="minorHAnsi"/>
          <w:sz w:val="21"/>
          <w:szCs w:val="21"/>
        </w:rPr>
      </w:pPr>
    </w:p>
    <w:p w14:paraId="72CB5A18" w14:textId="77777777" w:rsidR="00EB088F" w:rsidRDefault="00EB088F" w:rsidP="00EB088F">
      <w:pPr>
        <w:pStyle w:val="NoSpacing"/>
        <w:jc w:val="both"/>
      </w:pPr>
      <w:r>
        <w:t>The validation of</w:t>
      </w:r>
      <w:r w:rsidRPr="00CF7B0E">
        <w:t xml:space="preserve"> input </w:t>
      </w:r>
      <w:r>
        <w:t xml:space="preserve">data </w:t>
      </w:r>
      <w:r w:rsidRPr="00CF7B0E">
        <w:t xml:space="preserve">is a common requirement in most applications, and the </w:t>
      </w:r>
      <w:r>
        <w:t xml:space="preserve">de-facto standard for performing validation is Hibernate Validator, the </w:t>
      </w:r>
      <w:r w:rsidRPr="00CF7B0E">
        <w:t xml:space="preserve">Bean Validation </w:t>
      </w:r>
      <w:r>
        <w:t>f</w:t>
      </w:r>
      <w:r w:rsidRPr="00CF7B0E">
        <w:t>ramework</w:t>
      </w:r>
      <w:r>
        <w:t>’s</w:t>
      </w:r>
      <w:r w:rsidRPr="00CF7B0E">
        <w:t xml:space="preserve"> </w:t>
      </w:r>
      <w:r>
        <w:t xml:space="preserve">reference implementation. It </w:t>
      </w:r>
      <w:r w:rsidRPr="00CF7B0E">
        <w:t>ensur</w:t>
      </w:r>
      <w:r>
        <w:t>es that the properties of a domain object</w:t>
      </w:r>
      <w:r w:rsidRPr="00CF7B0E">
        <w:t xml:space="preserve"> meet specific criteria</w:t>
      </w:r>
      <w:r>
        <w:t xml:space="preserve"> using:</w:t>
      </w:r>
    </w:p>
    <w:p w14:paraId="7E4C3D21" w14:textId="77777777" w:rsidR="00EB088F" w:rsidRDefault="00EB088F" w:rsidP="00EB088F">
      <w:pPr>
        <w:pStyle w:val="NoSpacing"/>
        <w:jc w:val="both"/>
      </w:pPr>
    </w:p>
    <w:p w14:paraId="4DD22947" w14:textId="77777777" w:rsidR="00EB088F" w:rsidRPr="00FD7FB6" w:rsidRDefault="00EB088F" w:rsidP="00C11C28">
      <w:pPr>
        <w:pStyle w:val="NoSpacing"/>
        <w:numPr>
          <w:ilvl w:val="0"/>
          <w:numId w:val="69"/>
        </w:numPr>
        <w:jc w:val="both"/>
        <w:rPr>
          <w:b/>
        </w:rPr>
      </w:pPr>
      <w:r>
        <w:t>Built-in constraint annotations</w:t>
      </w:r>
      <w:r w:rsidRPr="00CF7B0E">
        <w:t xml:space="preserve"> s</w:t>
      </w:r>
      <w:r>
        <w:t>uch as @NotNull, @Min, @Max and many, many more.</w:t>
      </w:r>
    </w:p>
    <w:p w14:paraId="1286603D" w14:textId="77777777" w:rsidR="00EB088F" w:rsidRDefault="00EB088F" w:rsidP="00C11C28">
      <w:pPr>
        <w:pStyle w:val="NoSpacing"/>
        <w:numPr>
          <w:ilvl w:val="0"/>
          <w:numId w:val="69"/>
        </w:numPr>
        <w:jc w:val="both"/>
      </w:pPr>
      <w:r>
        <w:t>Custom validation annotation, where in constraint annotation are applied on a new annotation</w:t>
      </w:r>
    </w:p>
    <w:p w14:paraId="4826B6A9" w14:textId="77777777" w:rsidR="00EB088F" w:rsidRPr="00D12E1B" w:rsidRDefault="00EB088F" w:rsidP="00C11C28">
      <w:pPr>
        <w:pStyle w:val="NoSpacing"/>
        <w:numPr>
          <w:ilvl w:val="0"/>
          <w:numId w:val="69"/>
        </w:numPr>
        <w:jc w:val="both"/>
        <w:rPr>
          <w:color w:val="FF0000"/>
        </w:rPr>
      </w:pPr>
      <w:r>
        <w:lastRenderedPageBreak/>
        <w:t>C</w:t>
      </w:r>
      <w:r w:rsidRPr="00FD7FB6">
        <w:t xml:space="preserve">ustom constraint </w:t>
      </w:r>
      <w:r>
        <w:t xml:space="preserve">validator </w:t>
      </w:r>
      <w:r w:rsidRPr="00B9739C">
        <w:t>for handling advanced logic</w:t>
      </w:r>
      <w:r>
        <w:t>, for example, to restrict a field to a specific list</w:t>
      </w:r>
    </w:p>
    <w:p w14:paraId="103A5B92" w14:textId="77777777" w:rsidR="00EB088F" w:rsidRDefault="00EB088F" w:rsidP="00EB088F">
      <w:pPr>
        <w:pStyle w:val="NoSpacing"/>
        <w:jc w:val="both"/>
        <w:rPr>
          <w:rFonts w:cstheme="minorHAnsi"/>
          <w:sz w:val="28"/>
          <w:szCs w:val="28"/>
        </w:rPr>
      </w:pPr>
    </w:p>
    <w:p w14:paraId="29D7B247" w14:textId="77777777" w:rsidR="00EB088F" w:rsidRPr="00C44A71" w:rsidRDefault="00EB088F" w:rsidP="00EB088F">
      <w:pPr>
        <w:pStyle w:val="NoSpacing"/>
      </w:pPr>
      <w:r>
        <w:t>Implementation details:</w:t>
      </w:r>
    </w:p>
    <w:p w14:paraId="52DF1726" w14:textId="77777777" w:rsidR="00EB088F" w:rsidRDefault="00EB088F" w:rsidP="00C11C28">
      <w:pPr>
        <w:pStyle w:val="NoSpacing"/>
        <w:numPr>
          <w:ilvl w:val="0"/>
          <w:numId w:val="68"/>
        </w:numPr>
        <w:jc w:val="both"/>
      </w:pPr>
      <w:r w:rsidRPr="004B0143">
        <w:t xml:space="preserve">A common </w:t>
      </w:r>
      <w:r>
        <w:t xml:space="preserve">Validation </w:t>
      </w:r>
      <w:r w:rsidRPr="004B0143">
        <w:t>library containing custom validation annotations</w:t>
      </w:r>
      <w:r>
        <w:t xml:space="preserve"> is to be developed</w:t>
      </w:r>
      <w:r w:rsidRPr="004B0143">
        <w:t>. For e.g. validation of IP address</w:t>
      </w:r>
      <w:r>
        <w:t>, siteVisit</w:t>
      </w:r>
    </w:p>
    <w:p w14:paraId="5387DFF9" w14:textId="77777777" w:rsidR="00EB088F" w:rsidRPr="00C44A71" w:rsidRDefault="00EB088F" w:rsidP="00C11C28">
      <w:pPr>
        <w:pStyle w:val="NoSpacing"/>
        <w:numPr>
          <w:ilvl w:val="0"/>
          <w:numId w:val="68"/>
        </w:numPr>
        <w:jc w:val="both"/>
      </w:pPr>
      <w:r>
        <w:t>The Validation</w:t>
      </w:r>
      <w:r w:rsidRPr="00C44A71">
        <w:t xml:space="preserve"> library is to be included as a depende</w:t>
      </w:r>
      <w:r>
        <w:t>ncy in individual microservices. The spring validation library doesn’t have to be added in to the microservice project as it has been included in the Validation library</w:t>
      </w:r>
    </w:p>
    <w:p w14:paraId="1EA84520" w14:textId="77777777" w:rsidR="00EB088F" w:rsidRDefault="00EB088F" w:rsidP="00C11C28">
      <w:pPr>
        <w:pStyle w:val="NoSpacing"/>
        <w:numPr>
          <w:ilvl w:val="0"/>
          <w:numId w:val="68"/>
        </w:numPr>
        <w:jc w:val="both"/>
      </w:pPr>
      <w:r>
        <w:t>Use the custom validation annotation in microservice build</w:t>
      </w:r>
    </w:p>
    <w:p w14:paraId="3870A528" w14:textId="77777777" w:rsidR="00EB088F" w:rsidRPr="00C44A71" w:rsidRDefault="00EB088F" w:rsidP="00EB088F">
      <w:pPr>
        <w:pStyle w:val="ListParagraph"/>
        <w:spacing w:after="160" w:line="259" w:lineRule="auto"/>
        <w:ind w:left="360"/>
        <w:rPr>
          <w:rFonts w:asciiTheme="minorHAnsi" w:hAnsiTheme="minorHAnsi" w:cstheme="minorHAnsi"/>
          <w:sz w:val="21"/>
          <w:szCs w:val="21"/>
        </w:rPr>
      </w:pPr>
    </w:p>
    <w:p w14:paraId="547CC2C7" w14:textId="77777777" w:rsidR="00EB088F" w:rsidRPr="00C44A71" w:rsidRDefault="00EB088F" w:rsidP="00EB088F">
      <w:pPr>
        <w:pStyle w:val="Heading4"/>
      </w:pPr>
      <w:r w:rsidRPr="00C44A71">
        <w:t>Exception Handling</w:t>
      </w:r>
    </w:p>
    <w:p w14:paraId="51491E90" w14:textId="77777777" w:rsidR="00EB088F" w:rsidRPr="00C44A71" w:rsidRDefault="00EB088F" w:rsidP="00EB088F">
      <w:pPr>
        <w:pStyle w:val="NoSpacing"/>
        <w:rPr>
          <w:rFonts w:cstheme="minorHAnsi"/>
          <w:sz w:val="21"/>
          <w:szCs w:val="21"/>
        </w:rPr>
      </w:pPr>
      <w:r w:rsidRPr="00C44A71">
        <w:rPr>
          <w:rFonts w:cstheme="minorHAnsi"/>
          <w:color w:val="000000" w:themeColor="text1"/>
          <w:sz w:val="21"/>
          <w:szCs w:val="21"/>
        </w:rPr>
        <w:t xml:space="preserve">Exception Handling </w:t>
      </w:r>
      <w:r w:rsidRPr="00C44A71">
        <w:rPr>
          <w:rFonts w:cstheme="minorHAnsi"/>
          <w:sz w:val="21"/>
          <w:szCs w:val="21"/>
        </w:rPr>
        <w:t>Exception Handling is a front-end and server-side concern.</w:t>
      </w:r>
    </w:p>
    <w:p w14:paraId="7D266515" w14:textId="77777777" w:rsidR="00EB088F" w:rsidRPr="00C44A71" w:rsidRDefault="00EB088F" w:rsidP="00EB088F">
      <w:pPr>
        <w:pStyle w:val="NoSpacing"/>
        <w:rPr>
          <w:rFonts w:cstheme="minorHAnsi"/>
          <w:sz w:val="21"/>
          <w:szCs w:val="21"/>
        </w:rPr>
      </w:pPr>
    </w:p>
    <w:p w14:paraId="4500D09D" w14:textId="77777777" w:rsidR="00EB088F" w:rsidRPr="00C44A71" w:rsidRDefault="00EB088F" w:rsidP="00EB088F">
      <w:pPr>
        <w:pStyle w:val="NoSpacing"/>
        <w:rPr>
          <w:rFonts w:cstheme="minorHAnsi"/>
          <w:sz w:val="21"/>
          <w:szCs w:val="21"/>
        </w:rPr>
      </w:pPr>
      <w:r w:rsidRPr="00C44A71">
        <w:rPr>
          <w:rFonts w:cstheme="minorHAnsi"/>
          <w:b/>
          <w:sz w:val="21"/>
          <w:szCs w:val="21"/>
        </w:rPr>
        <w:t>From a front-end perspective</w:t>
      </w:r>
      <w:r w:rsidRPr="00C44A71">
        <w:rPr>
          <w:rFonts w:cstheme="minorHAnsi"/>
          <w:sz w:val="21"/>
          <w:szCs w:val="21"/>
        </w:rPr>
        <w:t xml:space="preserve">, the errors are categorized as:  </w:t>
      </w:r>
    </w:p>
    <w:p w14:paraId="4B4FE5C9" w14:textId="77777777" w:rsidR="00EB088F" w:rsidRPr="00C44A71" w:rsidRDefault="00EB088F" w:rsidP="00C11C28">
      <w:pPr>
        <w:pStyle w:val="NoSpacing"/>
        <w:numPr>
          <w:ilvl w:val="0"/>
          <w:numId w:val="61"/>
        </w:numPr>
        <w:rPr>
          <w:rFonts w:cstheme="minorHAnsi"/>
          <w:sz w:val="21"/>
          <w:szCs w:val="21"/>
        </w:rPr>
      </w:pPr>
      <w:r w:rsidRPr="00C44A71">
        <w:rPr>
          <w:rFonts w:cstheme="minorHAnsi"/>
          <w:sz w:val="21"/>
          <w:szCs w:val="21"/>
        </w:rPr>
        <w:t>Data validation errors, which is handled by Angular forms itself</w:t>
      </w:r>
    </w:p>
    <w:p w14:paraId="532F2630" w14:textId="77777777" w:rsidR="00EB088F" w:rsidRPr="00C44A71" w:rsidRDefault="00EB088F" w:rsidP="00C11C28">
      <w:pPr>
        <w:pStyle w:val="NoSpacing"/>
        <w:numPr>
          <w:ilvl w:val="0"/>
          <w:numId w:val="61"/>
        </w:numPr>
        <w:rPr>
          <w:rFonts w:cstheme="minorHAnsi"/>
          <w:color w:val="FF0000"/>
          <w:sz w:val="21"/>
          <w:szCs w:val="21"/>
        </w:rPr>
      </w:pPr>
      <w:r w:rsidRPr="00C44A71">
        <w:rPr>
          <w:rFonts w:cstheme="minorHAnsi"/>
          <w:sz w:val="21"/>
          <w:szCs w:val="21"/>
        </w:rPr>
        <w:t>Client-side errors related to coding errors and network problems, handled with RxJS operators catchError and throwError</w:t>
      </w:r>
    </w:p>
    <w:p w14:paraId="52D8D4EE" w14:textId="77777777" w:rsidR="00EB088F" w:rsidRPr="00C44A71" w:rsidRDefault="00EB088F" w:rsidP="00C11C28">
      <w:pPr>
        <w:pStyle w:val="NoSpacing"/>
        <w:numPr>
          <w:ilvl w:val="0"/>
          <w:numId w:val="61"/>
        </w:numPr>
        <w:rPr>
          <w:rFonts w:cstheme="minorHAnsi"/>
          <w:sz w:val="21"/>
          <w:szCs w:val="21"/>
        </w:rPr>
      </w:pPr>
      <w:r w:rsidRPr="00C44A71">
        <w:rPr>
          <w:rFonts w:cstheme="minorHAnsi"/>
          <w:sz w:val="21"/>
          <w:szCs w:val="21"/>
        </w:rPr>
        <w:t>Server-side errors returned by API calls, which is to be handled with RxJS operators catchError and throwError on the HttpClient service</w:t>
      </w:r>
    </w:p>
    <w:p w14:paraId="636D91F7" w14:textId="77777777" w:rsidR="00EB088F" w:rsidRPr="00C44A71" w:rsidRDefault="00EB088F" w:rsidP="00EB088F">
      <w:pPr>
        <w:pStyle w:val="NoSpacing"/>
        <w:rPr>
          <w:rFonts w:cstheme="minorHAnsi"/>
          <w:color w:val="000000" w:themeColor="text1"/>
          <w:sz w:val="21"/>
          <w:szCs w:val="21"/>
        </w:rPr>
      </w:pPr>
    </w:p>
    <w:p w14:paraId="7D8592F5" w14:textId="77777777" w:rsidR="00EB088F" w:rsidRPr="00C44A71" w:rsidRDefault="00EB088F" w:rsidP="00EB088F">
      <w:pPr>
        <w:pStyle w:val="NoSpacing"/>
        <w:jc w:val="both"/>
        <w:rPr>
          <w:rFonts w:cstheme="minorHAnsi"/>
          <w:b/>
          <w:sz w:val="21"/>
          <w:szCs w:val="21"/>
        </w:rPr>
      </w:pPr>
      <w:r>
        <w:rPr>
          <w:rFonts w:cstheme="minorHAnsi"/>
          <w:b/>
          <w:sz w:val="21"/>
          <w:szCs w:val="21"/>
        </w:rPr>
        <w:t>For server-side microservices:</w:t>
      </w:r>
    </w:p>
    <w:p w14:paraId="0863C63B" w14:textId="77777777" w:rsidR="00EB088F" w:rsidRPr="00C44A71" w:rsidRDefault="00EB088F" w:rsidP="00EB088F">
      <w:pPr>
        <w:pStyle w:val="NoSpacing"/>
        <w:jc w:val="both"/>
        <w:rPr>
          <w:rFonts w:cstheme="minorHAnsi"/>
          <w:sz w:val="21"/>
          <w:szCs w:val="21"/>
        </w:rPr>
      </w:pPr>
      <w:r w:rsidRPr="00C44A71">
        <w:rPr>
          <w:rFonts w:cstheme="minorHAnsi"/>
          <w:sz w:val="21"/>
          <w:szCs w:val="21"/>
        </w:rPr>
        <w:t>Exception Handling is handled with the global @ExceptionHandler used with the @ControllerAdvice annotation to throw exceptions. The @ControllerAdvice annotation allows to consolidate multiple @ExceptionHandlers into a single, global error handling component. The mechanism is simple flexible, and provides:</w:t>
      </w:r>
    </w:p>
    <w:p w14:paraId="76B87768" w14:textId="77777777" w:rsidR="00EB088F" w:rsidRPr="00C44A71" w:rsidRDefault="00EB088F" w:rsidP="00EB088F">
      <w:pPr>
        <w:pStyle w:val="NoSpacing"/>
        <w:jc w:val="both"/>
        <w:rPr>
          <w:rFonts w:cstheme="minorHAnsi"/>
          <w:sz w:val="21"/>
          <w:szCs w:val="21"/>
        </w:rPr>
      </w:pPr>
    </w:p>
    <w:p w14:paraId="1DC9D6E8" w14:textId="77777777" w:rsidR="00EB088F" w:rsidRPr="00C44A71" w:rsidRDefault="00EB088F" w:rsidP="00C11C28">
      <w:pPr>
        <w:pStyle w:val="NoSpacing"/>
        <w:numPr>
          <w:ilvl w:val="0"/>
          <w:numId w:val="62"/>
        </w:numPr>
        <w:jc w:val="both"/>
        <w:rPr>
          <w:rFonts w:cstheme="minorHAnsi"/>
          <w:sz w:val="21"/>
          <w:szCs w:val="21"/>
        </w:rPr>
      </w:pPr>
      <w:r w:rsidRPr="00C44A71">
        <w:rPr>
          <w:rFonts w:cstheme="minorHAnsi"/>
          <w:sz w:val="21"/>
          <w:szCs w:val="21"/>
        </w:rPr>
        <w:t>Full control over the body of the response as well as the status code</w:t>
      </w:r>
    </w:p>
    <w:p w14:paraId="63463B26" w14:textId="77777777" w:rsidR="00EB088F" w:rsidRPr="00C44A71" w:rsidRDefault="00EB088F" w:rsidP="00C11C28">
      <w:pPr>
        <w:pStyle w:val="NoSpacing"/>
        <w:numPr>
          <w:ilvl w:val="0"/>
          <w:numId w:val="62"/>
        </w:numPr>
        <w:jc w:val="both"/>
        <w:rPr>
          <w:rFonts w:cstheme="minorHAnsi"/>
          <w:sz w:val="21"/>
          <w:szCs w:val="21"/>
        </w:rPr>
      </w:pPr>
      <w:r w:rsidRPr="00C44A71">
        <w:rPr>
          <w:rFonts w:cstheme="minorHAnsi"/>
          <w:sz w:val="21"/>
          <w:szCs w:val="21"/>
        </w:rPr>
        <w:t>Mapping of several exceptions to the same method, to be handled together, and</w:t>
      </w:r>
    </w:p>
    <w:p w14:paraId="18581BD7" w14:textId="77777777" w:rsidR="00EB088F" w:rsidRPr="00C44A71" w:rsidRDefault="00EB088F" w:rsidP="00C11C28">
      <w:pPr>
        <w:pStyle w:val="NoSpacing"/>
        <w:numPr>
          <w:ilvl w:val="0"/>
          <w:numId w:val="62"/>
        </w:numPr>
        <w:jc w:val="both"/>
        <w:rPr>
          <w:rFonts w:cstheme="minorHAnsi"/>
          <w:sz w:val="21"/>
          <w:szCs w:val="21"/>
        </w:rPr>
      </w:pPr>
      <w:r w:rsidRPr="00C44A71">
        <w:rPr>
          <w:rFonts w:cstheme="minorHAnsi"/>
          <w:sz w:val="21"/>
          <w:szCs w:val="21"/>
        </w:rPr>
        <w:t>It makes good use of the newer RESTful ResposeEntity response</w:t>
      </w:r>
    </w:p>
    <w:p w14:paraId="0730C453" w14:textId="77777777" w:rsidR="00EB088F" w:rsidRPr="00C44A71" w:rsidRDefault="00EB088F" w:rsidP="00EB088F">
      <w:pPr>
        <w:pStyle w:val="NoSpacing"/>
        <w:rPr>
          <w:rFonts w:cstheme="minorHAnsi"/>
          <w:color w:val="000000" w:themeColor="text1"/>
          <w:sz w:val="21"/>
          <w:szCs w:val="21"/>
        </w:rPr>
      </w:pPr>
    </w:p>
    <w:p w14:paraId="74E866FC" w14:textId="77777777" w:rsidR="00EB088F" w:rsidRPr="00C44A71" w:rsidRDefault="00EB088F" w:rsidP="00EB088F">
      <w:pPr>
        <w:pStyle w:val="NoSpacing"/>
        <w:rPr>
          <w:rFonts w:cstheme="minorHAnsi"/>
          <w:color w:val="000000" w:themeColor="text1"/>
          <w:sz w:val="21"/>
          <w:szCs w:val="21"/>
        </w:rPr>
      </w:pPr>
      <w:r w:rsidRPr="00C44A71">
        <w:rPr>
          <w:rFonts w:cstheme="minorHAnsi"/>
          <w:color w:val="000000" w:themeColor="text1"/>
          <w:sz w:val="21"/>
          <w:szCs w:val="21"/>
        </w:rPr>
        <w:t>The below exception handling has been developed as a common library and is to be included in individual microservices as a dependency.</w:t>
      </w:r>
    </w:p>
    <w:p w14:paraId="12C3D2A7" w14:textId="77777777" w:rsidR="00EB088F" w:rsidRPr="00C44A71" w:rsidRDefault="00EB088F" w:rsidP="00EB088F">
      <w:pPr>
        <w:pStyle w:val="NoSpacing"/>
        <w:rPr>
          <w:rFonts w:cstheme="minorHAnsi"/>
          <w:color w:val="000000" w:themeColor="text1"/>
          <w:sz w:val="21"/>
          <w:szCs w:val="21"/>
        </w:rPr>
      </w:pPr>
    </w:p>
    <w:p w14:paraId="7D7502F1" w14:textId="77777777" w:rsidR="00EB088F" w:rsidRPr="00C44A71" w:rsidRDefault="00EB088F" w:rsidP="00C11C28">
      <w:pPr>
        <w:pStyle w:val="NoSpacing"/>
        <w:numPr>
          <w:ilvl w:val="0"/>
          <w:numId w:val="63"/>
        </w:numPr>
        <w:rPr>
          <w:rFonts w:cstheme="minorHAnsi"/>
          <w:color w:val="000000" w:themeColor="text1"/>
          <w:sz w:val="21"/>
          <w:szCs w:val="21"/>
        </w:rPr>
      </w:pPr>
      <w:r w:rsidRPr="00C44A71">
        <w:rPr>
          <w:rFonts w:cstheme="minorHAnsi"/>
          <w:color w:val="000000" w:themeColor="text1"/>
          <w:sz w:val="21"/>
          <w:szCs w:val="21"/>
        </w:rPr>
        <w:t>Common thrown exceptions are handled in a @ControllerAdvice class</w:t>
      </w:r>
    </w:p>
    <w:p w14:paraId="0CFED330" w14:textId="77777777" w:rsidR="00EB088F" w:rsidRPr="00C44A71" w:rsidRDefault="00EB088F" w:rsidP="00C11C28">
      <w:pPr>
        <w:pStyle w:val="NoSpacing"/>
        <w:numPr>
          <w:ilvl w:val="1"/>
          <w:numId w:val="63"/>
        </w:numPr>
        <w:rPr>
          <w:rFonts w:cstheme="minorHAnsi"/>
          <w:color w:val="000000" w:themeColor="text1"/>
          <w:sz w:val="21"/>
          <w:szCs w:val="21"/>
        </w:rPr>
      </w:pPr>
      <w:r w:rsidRPr="00C44A71">
        <w:rPr>
          <w:rFonts w:cstheme="minorHAnsi"/>
          <w:color w:val="000000" w:themeColor="text1"/>
          <w:sz w:val="21"/>
          <w:szCs w:val="21"/>
        </w:rPr>
        <w:t>BadRequestException, when mandatory fields are missing, data validation failures.</w:t>
      </w:r>
    </w:p>
    <w:p w14:paraId="26F880D3" w14:textId="77777777" w:rsidR="00EB088F" w:rsidRPr="00C44A71" w:rsidRDefault="00EB088F" w:rsidP="00C11C28">
      <w:pPr>
        <w:pStyle w:val="NoSpacing"/>
        <w:numPr>
          <w:ilvl w:val="1"/>
          <w:numId w:val="63"/>
        </w:numPr>
        <w:rPr>
          <w:rFonts w:cstheme="minorHAnsi"/>
          <w:color w:val="000000" w:themeColor="text1"/>
          <w:sz w:val="21"/>
          <w:szCs w:val="21"/>
        </w:rPr>
      </w:pPr>
      <w:r w:rsidRPr="00C44A71">
        <w:rPr>
          <w:rFonts w:cstheme="minorHAnsi"/>
          <w:color w:val="000000" w:themeColor="text1"/>
          <w:sz w:val="21"/>
          <w:szCs w:val="21"/>
        </w:rPr>
        <w:t>NotFoundException when the entity is not found during an update</w:t>
      </w:r>
    </w:p>
    <w:p w14:paraId="2672F4D2" w14:textId="77777777" w:rsidR="00EB088F" w:rsidRPr="00C44A71" w:rsidRDefault="00EB088F" w:rsidP="00C11C28">
      <w:pPr>
        <w:pStyle w:val="NoSpacing"/>
        <w:numPr>
          <w:ilvl w:val="1"/>
          <w:numId w:val="63"/>
        </w:numPr>
        <w:rPr>
          <w:rFonts w:cstheme="minorHAnsi"/>
          <w:color w:val="000000" w:themeColor="text1"/>
          <w:sz w:val="21"/>
          <w:szCs w:val="21"/>
        </w:rPr>
      </w:pPr>
      <w:r w:rsidRPr="00C44A71">
        <w:rPr>
          <w:rFonts w:cstheme="minorHAnsi"/>
          <w:color w:val="000000" w:themeColor="text1"/>
          <w:sz w:val="21"/>
          <w:szCs w:val="21"/>
        </w:rPr>
        <w:t>InternalErrorException during an internal server exception</w:t>
      </w:r>
    </w:p>
    <w:p w14:paraId="2326F1C9" w14:textId="77777777" w:rsidR="00EB088F" w:rsidRPr="00C44A71" w:rsidRDefault="00EB088F" w:rsidP="00C11C28">
      <w:pPr>
        <w:pStyle w:val="NoSpacing"/>
        <w:numPr>
          <w:ilvl w:val="1"/>
          <w:numId w:val="63"/>
        </w:numPr>
        <w:rPr>
          <w:rFonts w:cstheme="minorHAnsi"/>
          <w:color w:val="000000" w:themeColor="text1"/>
          <w:sz w:val="21"/>
          <w:szCs w:val="21"/>
        </w:rPr>
      </w:pPr>
      <w:r w:rsidRPr="00C44A71">
        <w:rPr>
          <w:rFonts w:cstheme="minorHAnsi"/>
          <w:color w:val="000000" w:themeColor="text1"/>
          <w:sz w:val="21"/>
          <w:szCs w:val="21"/>
        </w:rPr>
        <w:t>MethodArgumentNotValidException</w:t>
      </w:r>
    </w:p>
    <w:p w14:paraId="2816692A" w14:textId="77777777" w:rsidR="00EB088F" w:rsidRPr="00C44A71" w:rsidRDefault="00EB088F" w:rsidP="00C11C28">
      <w:pPr>
        <w:pStyle w:val="NoSpacing"/>
        <w:numPr>
          <w:ilvl w:val="1"/>
          <w:numId w:val="63"/>
        </w:numPr>
        <w:rPr>
          <w:rFonts w:cstheme="minorHAnsi"/>
          <w:color w:val="000000" w:themeColor="text1"/>
          <w:sz w:val="21"/>
          <w:szCs w:val="21"/>
        </w:rPr>
      </w:pPr>
      <w:r w:rsidRPr="00C44A71">
        <w:rPr>
          <w:rFonts w:cstheme="minorHAnsi"/>
          <w:color w:val="000000" w:themeColor="text1"/>
          <w:sz w:val="21"/>
          <w:szCs w:val="21"/>
        </w:rPr>
        <w:t>Etc…</w:t>
      </w:r>
    </w:p>
    <w:p w14:paraId="7ECD2C1F" w14:textId="77777777" w:rsidR="00EB088F" w:rsidRPr="00C44A71" w:rsidRDefault="00EB088F" w:rsidP="00EB088F">
      <w:pPr>
        <w:pStyle w:val="NoSpacing"/>
        <w:ind w:left="1080"/>
        <w:rPr>
          <w:rFonts w:cstheme="minorHAnsi"/>
          <w:color w:val="000000" w:themeColor="text1"/>
          <w:sz w:val="21"/>
          <w:szCs w:val="21"/>
        </w:rPr>
      </w:pPr>
    </w:p>
    <w:p w14:paraId="2022A67D" w14:textId="77777777" w:rsidR="00EB088F" w:rsidRPr="00C44A71" w:rsidRDefault="00EB088F" w:rsidP="00C11C28">
      <w:pPr>
        <w:pStyle w:val="NoSpacing"/>
        <w:numPr>
          <w:ilvl w:val="0"/>
          <w:numId w:val="63"/>
        </w:numPr>
        <w:rPr>
          <w:rFonts w:cstheme="minorHAnsi"/>
          <w:color w:val="000000" w:themeColor="text1"/>
          <w:sz w:val="21"/>
          <w:szCs w:val="21"/>
        </w:rPr>
      </w:pPr>
      <w:r w:rsidRPr="00C44A71">
        <w:rPr>
          <w:rFonts w:cstheme="minorHAnsi"/>
          <w:color w:val="000000" w:themeColor="text1"/>
          <w:sz w:val="21"/>
          <w:szCs w:val="21"/>
        </w:rPr>
        <w:t>A standard exception message is defined and constructed as a response to the client.</w:t>
      </w:r>
    </w:p>
    <w:p w14:paraId="6C59BB63" w14:textId="77777777" w:rsidR="00EB088F" w:rsidRPr="00C44A71" w:rsidRDefault="00EB088F" w:rsidP="00EB088F">
      <w:pPr>
        <w:pStyle w:val="NoSpacing"/>
        <w:rPr>
          <w:rFonts w:cstheme="minorHAnsi"/>
        </w:rPr>
      </w:pPr>
    </w:p>
    <w:p w14:paraId="4976A4B9" w14:textId="77777777" w:rsidR="00EB088F" w:rsidRPr="00C44A71" w:rsidRDefault="00EB088F" w:rsidP="00EB088F">
      <w:pPr>
        <w:pStyle w:val="HTMLPreformatted"/>
        <w:pBdr>
          <w:top w:val="single" w:sz="2" w:space="0" w:color="CCCCCC"/>
          <w:left w:val="single" w:sz="2" w:space="3" w:color="CCCCCC"/>
          <w:bottom w:val="single" w:sz="2" w:space="0" w:color="CCCCCC"/>
          <w:right w:val="single" w:sz="2" w:space="3" w:color="CCCCCC"/>
        </w:pBdr>
        <w:wordWrap w:val="0"/>
        <w:rPr>
          <w:bCs/>
          <w:color w:val="117700"/>
          <w:lang w:val="en-GB"/>
        </w:rPr>
      </w:pPr>
      <w:r w:rsidRPr="00C44A71">
        <w:rPr>
          <w:bCs/>
          <w:color w:val="117700"/>
          <w:lang w:val="en-GB"/>
        </w:rPr>
        <w:t xml:space="preserve">    </w:t>
      </w:r>
    </w:p>
    <w:p w14:paraId="679A2C70" w14:textId="77777777" w:rsidR="00EB088F" w:rsidRPr="00C44A71" w:rsidRDefault="00EB088F" w:rsidP="00EB088F">
      <w:pPr>
        <w:pStyle w:val="HTMLPreformatted"/>
        <w:pBdr>
          <w:top w:val="single" w:sz="2" w:space="0" w:color="CCCCCC"/>
          <w:left w:val="single" w:sz="2" w:space="3" w:color="CCCCCC"/>
          <w:bottom w:val="single" w:sz="2" w:space="0" w:color="CCCCCC"/>
          <w:right w:val="single" w:sz="2" w:space="3" w:color="CCCCCC"/>
        </w:pBdr>
        <w:wordWrap w:val="0"/>
        <w:rPr>
          <w:bCs/>
          <w:color w:val="117700"/>
          <w:lang w:val="en-GB"/>
        </w:rPr>
      </w:pPr>
      <w:r w:rsidRPr="00C44A71">
        <w:rPr>
          <w:bCs/>
          <w:color w:val="117700"/>
          <w:lang w:val="en-GB"/>
        </w:rPr>
        <w:t>{</w:t>
      </w:r>
    </w:p>
    <w:p w14:paraId="20A7BFB9" w14:textId="77777777" w:rsidR="00EB088F" w:rsidRPr="00C44A71" w:rsidRDefault="00EB088F" w:rsidP="00EB088F">
      <w:pPr>
        <w:pStyle w:val="HTMLPreformatted"/>
        <w:pBdr>
          <w:top w:val="single" w:sz="2" w:space="0" w:color="CCCCCC"/>
          <w:left w:val="single" w:sz="2" w:space="3" w:color="CCCCCC"/>
          <w:bottom w:val="single" w:sz="2" w:space="0" w:color="CCCCCC"/>
          <w:right w:val="single" w:sz="2" w:space="3" w:color="CCCCCC"/>
        </w:pBdr>
        <w:wordWrap w:val="0"/>
        <w:rPr>
          <w:bCs/>
          <w:color w:val="117700"/>
          <w:lang w:val="en-GB"/>
        </w:rPr>
      </w:pPr>
      <w:r w:rsidRPr="00C44A71">
        <w:rPr>
          <w:bCs/>
          <w:color w:val="117700"/>
          <w:lang w:val="en-GB"/>
        </w:rPr>
        <w:t>"errorCode": "NOT_FOUND",</w:t>
      </w:r>
    </w:p>
    <w:p w14:paraId="5E72D96C" w14:textId="77777777" w:rsidR="00EB088F" w:rsidRPr="00C44A71" w:rsidRDefault="00EB088F" w:rsidP="00EB088F">
      <w:pPr>
        <w:pStyle w:val="HTMLPreformatted"/>
        <w:pBdr>
          <w:top w:val="single" w:sz="2" w:space="0" w:color="CCCCCC"/>
          <w:left w:val="single" w:sz="2" w:space="3" w:color="CCCCCC"/>
          <w:bottom w:val="single" w:sz="2" w:space="0" w:color="CCCCCC"/>
          <w:right w:val="single" w:sz="2" w:space="3" w:color="CCCCCC"/>
        </w:pBdr>
        <w:wordWrap w:val="0"/>
        <w:rPr>
          <w:bCs/>
          <w:color w:val="117700"/>
          <w:lang w:val="en-GB"/>
        </w:rPr>
      </w:pPr>
      <w:r w:rsidRPr="00C44A71">
        <w:rPr>
          <w:bCs/>
          <w:color w:val="117700"/>
          <w:lang w:val="en-GB"/>
        </w:rPr>
        <w:t>"errorMsg": "Invalid regional office id",</w:t>
      </w:r>
    </w:p>
    <w:p w14:paraId="770BED6E" w14:textId="77777777" w:rsidR="00EB088F" w:rsidRPr="00C44A71" w:rsidRDefault="00EB088F" w:rsidP="00EB088F">
      <w:pPr>
        <w:pStyle w:val="HTMLPreformatted"/>
        <w:pBdr>
          <w:top w:val="single" w:sz="2" w:space="0" w:color="CCCCCC"/>
          <w:left w:val="single" w:sz="2" w:space="3" w:color="CCCCCC"/>
          <w:bottom w:val="single" w:sz="2" w:space="0" w:color="CCCCCC"/>
          <w:right w:val="single" w:sz="2" w:space="3" w:color="CCCCCC"/>
        </w:pBdr>
        <w:wordWrap w:val="0"/>
        <w:rPr>
          <w:bCs/>
          <w:color w:val="117700"/>
          <w:lang w:val="en-GB"/>
        </w:rPr>
      </w:pPr>
      <w:r w:rsidRPr="00C44A71">
        <w:rPr>
          <w:bCs/>
          <w:color w:val="117700"/>
          <w:lang w:val="en-GB"/>
        </w:rPr>
        <w:t>"status": 404,</w:t>
      </w:r>
    </w:p>
    <w:p w14:paraId="1FA09611" w14:textId="77777777" w:rsidR="00EB088F" w:rsidRPr="00C44A71" w:rsidRDefault="00EB088F" w:rsidP="00EB088F">
      <w:pPr>
        <w:pStyle w:val="HTMLPreformatted"/>
        <w:pBdr>
          <w:top w:val="single" w:sz="2" w:space="0" w:color="CCCCCC"/>
          <w:left w:val="single" w:sz="2" w:space="3" w:color="CCCCCC"/>
          <w:bottom w:val="single" w:sz="2" w:space="0" w:color="CCCCCC"/>
          <w:right w:val="single" w:sz="2" w:space="3" w:color="CCCCCC"/>
        </w:pBdr>
        <w:wordWrap w:val="0"/>
        <w:rPr>
          <w:bCs/>
          <w:color w:val="117700"/>
          <w:lang w:val="en-GB"/>
        </w:rPr>
      </w:pPr>
      <w:r w:rsidRPr="00C44A71">
        <w:rPr>
          <w:bCs/>
          <w:color w:val="117700"/>
          <w:lang w:val="en-GB"/>
        </w:rPr>
        <w:t>"timestamp": "2020-07-30 04:24:56"</w:t>
      </w:r>
    </w:p>
    <w:p w14:paraId="6EA9BC73" w14:textId="77777777" w:rsidR="00EB088F" w:rsidRPr="00C44A71" w:rsidRDefault="00EB088F" w:rsidP="00EB088F">
      <w:pPr>
        <w:pStyle w:val="HTMLPreformatted"/>
        <w:pBdr>
          <w:top w:val="single" w:sz="2" w:space="0" w:color="CCCCCC"/>
          <w:left w:val="single" w:sz="2" w:space="3" w:color="CCCCCC"/>
          <w:bottom w:val="single" w:sz="2" w:space="0" w:color="CCCCCC"/>
          <w:right w:val="single" w:sz="2" w:space="3" w:color="CCCCCC"/>
        </w:pBdr>
        <w:wordWrap w:val="0"/>
        <w:rPr>
          <w:bCs/>
          <w:color w:val="117700"/>
          <w:lang w:val="en-GB"/>
        </w:rPr>
      </w:pPr>
      <w:r w:rsidRPr="00C44A71">
        <w:rPr>
          <w:bCs/>
          <w:color w:val="117700"/>
          <w:lang w:val="en-GB"/>
        </w:rPr>
        <w:t>}</w:t>
      </w:r>
    </w:p>
    <w:p w14:paraId="00AF836A" w14:textId="77777777" w:rsidR="00EB088F" w:rsidRPr="00C44A71" w:rsidRDefault="00EB088F" w:rsidP="00EB088F">
      <w:pPr>
        <w:pStyle w:val="HTMLPreformatted"/>
        <w:pBdr>
          <w:top w:val="single" w:sz="2" w:space="0" w:color="CCCCCC"/>
          <w:left w:val="single" w:sz="2" w:space="3" w:color="CCCCCC"/>
          <w:bottom w:val="single" w:sz="2" w:space="0" w:color="CCCCCC"/>
          <w:right w:val="single" w:sz="2" w:space="3" w:color="CCCCCC"/>
        </w:pBdr>
        <w:wordWrap w:val="0"/>
        <w:rPr>
          <w:b/>
          <w:bCs/>
          <w:color w:val="117700"/>
          <w:lang w:val="en-GB"/>
        </w:rPr>
      </w:pPr>
    </w:p>
    <w:p w14:paraId="685121E4" w14:textId="77777777" w:rsidR="00EB088F" w:rsidRPr="00C44A71" w:rsidRDefault="00EB088F" w:rsidP="00EB088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14:paraId="0B8E245D" w14:textId="77777777" w:rsidR="00EB088F" w:rsidRPr="00C44A71" w:rsidRDefault="00EB088F" w:rsidP="00EB088F">
      <w:pPr>
        <w:pStyle w:val="NoSpacing"/>
        <w:ind w:left="360"/>
        <w:rPr>
          <w:rFonts w:cstheme="minorHAnsi"/>
          <w:color w:val="000000" w:themeColor="text1"/>
          <w:sz w:val="21"/>
          <w:szCs w:val="21"/>
        </w:rPr>
      </w:pPr>
    </w:p>
    <w:p w14:paraId="6715BE61" w14:textId="77777777" w:rsidR="00EB088F" w:rsidRPr="00C44A71" w:rsidRDefault="00EB088F" w:rsidP="00C11C28">
      <w:pPr>
        <w:pStyle w:val="NoSpacing"/>
        <w:numPr>
          <w:ilvl w:val="0"/>
          <w:numId w:val="63"/>
        </w:numPr>
        <w:rPr>
          <w:rFonts w:cstheme="minorHAnsi"/>
          <w:color w:val="000000" w:themeColor="text1"/>
          <w:sz w:val="21"/>
          <w:szCs w:val="21"/>
        </w:rPr>
      </w:pPr>
      <w:r w:rsidRPr="00C44A71">
        <w:rPr>
          <w:rFonts w:cstheme="minorHAnsi"/>
          <w:color w:val="000000" w:themeColor="text1"/>
          <w:sz w:val="21"/>
          <w:szCs w:val="21"/>
        </w:rPr>
        <w:t>Logging of the exception</w:t>
      </w:r>
    </w:p>
    <w:p w14:paraId="48356ABA" w14:textId="77777777" w:rsidR="00EB088F" w:rsidRPr="00C44A71" w:rsidRDefault="00EB088F" w:rsidP="00EB088F">
      <w:pPr>
        <w:pStyle w:val="ListParagraph"/>
        <w:rPr>
          <w:rFonts w:asciiTheme="minorHAnsi" w:hAnsiTheme="minorHAnsi" w:cstheme="minorHAnsi"/>
          <w:color w:val="000000" w:themeColor="text1"/>
          <w:sz w:val="21"/>
          <w:szCs w:val="21"/>
        </w:rPr>
      </w:pPr>
    </w:p>
    <w:p w14:paraId="444C3318" w14:textId="77777777" w:rsidR="00EB088F" w:rsidRPr="00C44A71" w:rsidRDefault="00EB088F" w:rsidP="00C11C28">
      <w:pPr>
        <w:pStyle w:val="NoSpacing"/>
        <w:numPr>
          <w:ilvl w:val="0"/>
          <w:numId w:val="63"/>
        </w:numPr>
        <w:rPr>
          <w:rFonts w:cstheme="minorHAnsi"/>
          <w:color w:val="000000" w:themeColor="text1"/>
          <w:sz w:val="21"/>
          <w:szCs w:val="21"/>
        </w:rPr>
      </w:pPr>
      <w:r w:rsidRPr="00C44A71">
        <w:rPr>
          <w:rFonts w:cstheme="minorHAnsi"/>
          <w:color w:val="000000" w:themeColor="text1"/>
          <w:sz w:val="21"/>
          <w:szCs w:val="21"/>
        </w:rPr>
        <w:t>The exception is updated into the Audit table via the Audit microservice</w:t>
      </w:r>
    </w:p>
    <w:p w14:paraId="3A50EB2C" w14:textId="77777777" w:rsidR="00EB088F" w:rsidRDefault="00EB088F" w:rsidP="00EB088F">
      <w:pPr>
        <w:rPr>
          <w:rFonts w:asciiTheme="minorHAnsi" w:hAnsiTheme="minorHAnsi" w:cstheme="minorHAnsi"/>
          <w:sz w:val="20"/>
          <w:szCs w:val="20"/>
        </w:rPr>
      </w:pPr>
    </w:p>
    <w:p w14:paraId="4D5ACD73" w14:textId="77777777" w:rsidR="00EB088F" w:rsidRDefault="00EB088F" w:rsidP="00EB088F">
      <w:pPr>
        <w:pStyle w:val="Heading2"/>
        <w:rPr>
          <w:rFonts w:asciiTheme="minorHAnsi" w:hAnsiTheme="minorHAnsi" w:cstheme="minorHAnsi"/>
          <w:sz w:val="22"/>
          <w:szCs w:val="22"/>
        </w:rPr>
      </w:pPr>
      <w:bookmarkStart w:id="151" w:name="_Toc48121376"/>
      <w:r w:rsidRPr="009222C1">
        <w:rPr>
          <w:rFonts w:asciiTheme="minorHAnsi" w:hAnsiTheme="minorHAnsi" w:cstheme="minorHAnsi"/>
          <w:sz w:val="22"/>
          <w:szCs w:val="22"/>
        </w:rPr>
        <w:t>Auto-scaling strategy</w:t>
      </w:r>
      <w:bookmarkEnd w:id="151"/>
    </w:p>
    <w:p w14:paraId="2F88A625" w14:textId="77777777" w:rsidR="00EB088F" w:rsidRDefault="00EB088F" w:rsidP="00EB088F">
      <w:pPr>
        <w:pStyle w:val="NoSpacing"/>
        <w:rPr>
          <w:rFonts w:cstheme="minorHAnsi"/>
        </w:rPr>
      </w:pPr>
    </w:p>
    <w:p w14:paraId="285AAC77" w14:textId="77777777" w:rsidR="00EB088F" w:rsidRDefault="00EB088F" w:rsidP="00EB088F">
      <w:pPr>
        <w:pStyle w:val="NoSpacing"/>
        <w:jc w:val="both"/>
      </w:pPr>
      <w:r>
        <w:t>A</w:t>
      </w:r>
      <w:r w:rsidRPr="00906793">
        <w:t xml:space="preserve">utomatically scale </w:t>
      </w:r>
      <w:r>
        <w:t>individual microservices based on rules that are</w:t>
      </w:r>
      <w:r w:rsidRPr="00906793">
        <w:t xml:space="preserve"> set</w:t>
      </w:r>
      <w:r>
        <w:t xml:space="preserve"> via a configuration defined in a manifest file.</w:t>
      </w:r>
    </w:p>
    <w:p w14:paraId="39970E99" w14:textId="77777777" w:rsidR="00EB088F" w:rsidRDefault="00EB088F" w:rsidP="00EB088F">
      <w:pPr>
        <w:pStyle w:val="NoSpacing"/>
        <w:jc w:val="both"/>
      </w:pPr>
    </w:p>
    <w:p w14:paraId="7317D45A" w14:textId="595FDEC1" w:rsidR="00EB088F" w:rsidRDefault="00EB088F" w:rsidP="00EB088F">
      <w:pPr>
        <w:pStyle w:val="NoSpacing"/>
        <w:jc w:val="both"/>
        <w:rPr>
          <w:color w:val="FF0000"/>
        </w:rPr>
      </w:pPr>
      <w:r>
        <w:t xml:space="preserve">TAS platform provides an auto-scaling service with no additional licensing required. </w:t>
      </w:r>
    </w:p>
    <w:p w14:paraId="743A798D" w14:textId="77777777" w:rsidR="00EB088F" w:rsidRDefault="00EB088F" w:rsidP="00EB088F">
      <w:pPr>
        <w:pStyle w:val="NoSpacing"/>
        <w:jc w:val="both"/>
        <w:rPr>
          <w:color w:val="FF0000"/>
        </w:rPr>
      </w:pPr>
    </w:p>
    <w:p w14:paraId="025615FB" w14:textId="1DA3E7C6" w:rsidR="00EB088F" w:rsidRDefault="00EB088F" w:rsidP="00EB088F">
      <w:pPr>
        <w:pStyle w:val="NoSpacing"/>
        <w:jc w:val="both"/>
      </w:pPr>
      <w:r w:rsidRPr="00C260FA">
        <w:t>Auto-scaling to be set based on the following rules</w:t>
      </w:r>
      <w:r w:rsidR="00AE6C5F">
        <w:t>:</w:t>
      </w:r>
    </w:p>
    <w:p w14:paraId="3B95E61F" w14:textId="77777777" w:rsidR="00EB088F" w:rsidRDefault="00EB088F" w:rsidP="00C11C28">
      <w:pPr>
        <w:pStyle w:val="NoSpacing"/>
        <w:numPr>
          <w:ilvl w:val="0"/>
          <w:numId w:val="70"/>
        </w:numPr>
        <w:jc w:val="both"/>
        <w:rPr>
          <w:rFonts w:cstheme="minorHAnsi"/>
        </w:rPr>
      </w:pPr>
      <w:r>
        <w:rPr>
          <w:rFonts w:cstheme="minorHAnsi"/>
        </w:rPr>
        <w:t>Set the minimum number of instances to 1 and max to 5</w:t>
      </w:r>
    </w:p>
    <w:p w14:paraId="00AA05FD" w14:textId="77777777" w:rsidR="00EB088F" w:rsidRDefault="00EB088F" w:rsidP="00C11C28">
      <w:pPr>
        <w:pStyle w:val="NoSpacing"/>
        <w:numPr>
          <w:ilvl w:val="0"/>
          <w:numId w:val="70"/>
        </w:numPr>
        <w:jc w:val="both"/>
        <w:rPr>
          <w:rFonts w:cstheme="minorHAnsi"/>
        </w:rPr>
      </w:pPr>
      <w:r>
        <w:rPr>
          <w:rFonts w:cstheme="minorHAnsi"/>
        </w:rPr>
        <w:t>Scale up the number of instances by one when the memory utilization crosses 50% and scale down otherwise</w:t>
      </w:r>
    </w:p>
    <w:p w14:paraId="15B47369" w14:textId="5B1B1C7D" w:rsidR="00EB088F" w:rsidRDefault="00EB088F" w:rsidP="00C11C28">
      <w:pPr>
        <w:pStyle w:val="NoSpacing"/>
        <w:numPr>
          <w:ilvl w:val="0"/>
          <w:numId w:val="70"/>
        </w:numPr>
        <w:jc w:val="both"/>
        <w:rPr>
          <w:rFonts w:cstheme="minorHAnsi"/>
        </w:rPr>
      </w:pPr>
      <w:r>
        <w:rPr>
          <w:rFonts w:cstheme="minorHAnsi"/>
        </w:rPr>
        <w:t xml:space="preserve">Scale up the number of instances by one when the </w:t>
      </w:r>
      <w:r w:rsidR="00AE6C5F">
        <w:rPr>
          <w:rFonts w:cstheme="minorHAnsi"/>
        </w:rPr>
        <w:t>CPU</w:t>
      </w:r>
      <w:r>
        <w:rPr>
          <w:rFonts w:cstheme="minorHAnsi"/>
        </w:rPr>
        <w:t xml:space="preserve"> utilization crosses 40% and scale down otherwise</w:t>
      </w:r>
    </w:p>
    <w:p w14:paraId="46BC34F9" w14:textId="77777777" w:rsidR="00EB088F" w:rsidRDefault="00EB088F" w:rsidP="00EB088F">
      <w:pPr>
        <w:pStyle w:val="NoSpacing"/>
        <w:ind w:left="360"/>
        <w:jc w:val="both"/>
      </w:pPr>
    </w:p>
    <w:p w14:paraId="3D4911C8" w14:textId="66740B51" w:rsidR="00EB088F" w:rsidRDefault="00EB088F" w:rsidP="00EB088F">
      <w:pPr>
        <w:pStyle w:val="NoSpacing"/>
        <w:jc w:val="both"/>
      </w:pPr>
      <w:r>
        <w:t xml:space="preserve">When the </w:t>
      </w:r>
      <w:r w:rsidR="00AE6C5F">
        <w:t>HTTP throughput</w:t>
      </w:r>
      <w:r>
        <w:t xml:space="preserve"> crosses 20, the number of instances scale up by one, and if it goes below 20, the number of instances scale down by one.</w:t>
      </w:r>
    </w:p>
    <w:p w14:paraId="373BF53B" w14:textId="77777777" w:rsidR="00EB088F" w:rsidRDefault="00EB088F" w:rsidP="00EB088F">
      <w:pPr>
        <w:pStyle w:val="NoSpacing"/>
        <w:rPr>
          <w:rFonts w:cstheme="minorHAnsi"/>
        </w:rPr>
      </w:pPr>
    </w:p>
    <w:p w14:paraId="123BAE88" w14:textId="117E1D84" w:rsidR="00EB088F" w:rsidRDefault="00EB088F" w:rsidP="00EB088F">
      <w:pPr>
        <w:pStyle w:val="Heading2"/>
        <w:rPr>
          <w:rFonts w:asciiTheme="minorHAnsi" w:hAnsiTheme="minorHAnsi" w:cstheme="minorHAnsi"/>
          <w:sz w:val="22"/>
          <w:szCs w:val="22"/>
        </w:rPr>
      </w:pPr>
      <w:bookmarkStart w:id="152" w:name="_Toc48121377"/>
      <w:r w:rsidRPr="009222C1">
        <w:rPr>
          <w:rFonts w:asciiTheme="minorHAnsi" w:hAnsiTheme="minorHAnsi" w:cstheme="minorHAnsi"/>
          <w:sz w:val="22"/>
          <w:szCs w:val="22"/>
        </w:rPr>
        <w:t>Circuit Breaker</w:t>
      </w:r>
      <w:bookmarkEnd w:id="152"/>
    </w:p>
    <w:p w14:paraId="43DBB326" w14:textId="77777777" w:rsidR="00775738" w:rsidRPr="00FD052F" w:rsidRDefault="00775738" w:rsidP="00775738">
      <w:pPr>
        <w:pStyle w:val="NoSpacing"/>
        <w:ind w:left="720"/>
        <w:jc w:val="both"/>
        <w:rPr>
          <w:rFonts w:cstheme="minorHAnsi"/>
          <w:sz w:val="21"/>
          <w:szCs w:val="21"/>
        </w:rPr>
      </w:pPr>
      <w:r w:rsidRPr="00FD052F">
        <w:rPr>
          <w:rFonts w:cstheme="minorHAnsi"/>
          <w:sz w:val="21"/>
          <w:szCs w:val="21"/>
        </w:rPr>
        <w:t>As services collaborate when handling requests, the failure of one service, either unavailable or exhibiting high latency (and unusable), can potentially cascade to other services throughout the application. This also causes resource exhaustion, an example is threads being consumed while waiting for called services to respond, which makes the calling service unable to handle other requests.</w:t>
      </w:r>
    </w:p>
    <w:p w14:paraId="5E7490FE" w14:textId="77777777" w:rsidR="00775738" w:rsidRPr="00FD052F" w:rsidRDefault="00775738" w:rsidP="00775738">
      <w:pPr>
        <w:pStyle w:val="NoSpacing"/>
        <w:ind w:left="720"/>
        <w:rPr>
          <w:rFonts w:cstheme="minorHAnsi"/>
          <w:sz w:val="21"/>
          <w:szCs w:val="21"/>
        </w:rPr>
      </w:pPr>
    </w:p>
    <w:p w14:paraId="38EB5876" w14:textId="77777777" w:rsidR="00775738" w:rsidRPr="00FD052F" w:rsidRDefault="00775738" w:rsidP="00775738">
      <w:pPr>
        <w:pStyle w:val="NoSpacing"/>
        <w:ind w:left="720"/>
        <w:rPr>
          <w:rFonts w:cstheme="minorHAnsi"/>
          <w:sz w:val="21"/>
          <w:szCs w:val="21"/>
        </w:rPr>
      </w:pPr>
      <w:r w:rsidRPr="00FD052F">
        <w:rPr>
          <w:rFonts w:cstheme="minorHAnsi"/>
          <w:sz w:val="21"/>
          <w:szCs w:val="21"/>
        </w:rPr>
        <w:t>To enable fault tolerance in the application, it is recommended to apply the circuit breaker design pattern whereby the execution falls back to a different path automatically in case of any failure. In this manner, the services handle the failure of the services that they invoke.</w:t>
      </w:r>
    </w:p>
    <w:p w14:paraId="2E3F0CD2" w14:textId="77777777" w:rsidR="00775738" w:rsidRPr="009222C1" w:rsidRDefault="00775738" w:rsidP="00775738">
      <w:pPr>
        <w:pStyle w:val="Heading2"/>
        <w:numPr>
          <w:ilvl w:val="0"/>
          <w:numId w:val="0"/>
        </w:numPr>
        <w:ind w:left="576"/>
        <w:rPr>
          <w:rFonts w:asciiTheme="minorHAnsi" w:hAnsiTheme="minorHAnsi" w:cstheme="minorHAnsi"/>
          <w:sz w:val="22"/>
          <w:szCs w:val="22"/>
        </w:rPr>
      </w:pPr>
    </w:p>
    <w:p w14:paraId="16A33F92" w14:textId="77777777" w:rsidR="00EB088F" w:rsidRDefault="00EB088F" w:rsidP="00C11C28">
      <w:pPr>
        <w:pStyle w:val="NoSpacing"/>
        <w:numPr>
          <w:ilvl w:val="0"/>
          <w:numId w:val="70"/>
        </w:numPr>
        <w:rPr>
          <w:rFonts w:cstheme="minorHAnsi"/>
        </w:rPr>
      </w:pPr>
      <w:r>
        <w:rPr>
          <w:rFonts w:cstheme="minorHAnsi"/>
        </w:rPr>
        <w:t xml:space="preserve">If GET fails, Return default data or partial filled data or an empty list </w:t>
      </w:r>
    </w:p>
    <w:p w14:paraId="0FCA854E" w14:textId="77777777" w:rsidR="00EB088F" w:rsidRDefault="00EB088F" w:rsidP="00C11C28">
      <w:pPr>
        <w:pStyle w:val="NoSpacing"/>
        <w:numPr>
          <w:ilvl w:val="0"/>
          <w:numId w:val="70"/>
        </w:numPr>
        <w:rPr>
          <w:rFonts w:cstheme="minorHAnsi"/>
        </w:rPr>
      </w:pPr>
      <w:r>
        <w:rPr>
          <w:rFonts w:cstheme="minorHAnsi"/>
        </w:rPr>
        <w:t>If a synchronous POST or PUT fails during microservice to microservice communication, publish an Event via Kafka to the other microservice</w:t>
      </w:r>
    </w:p>
    <w:p w14:paraId="6768BCD4" w14:textId="77777777" w:rsidR="00EB088F" w:rsidRPr="00C17D12" w:rsidRDefault="00EB088F" w:rsidP="00C11C28">
      <w:pPr>
        <w:pStyle w:val="NoSpacing"/>
        <w:numPr>
          <w:ilvl w:val="0"/>
          <w:numId w:val="70"/>
        </w:numPr>
        <w:rPr>
          <w:rFonts w:cstheme="minorHAnsi"/>
        </w:rPr>
      </w:pPr>
      <w:r>
        <w:rPr>
          <w:rFonts w:cstheme="minorHAnsi"/>
        </w:rPr>
        <w:t>If a specific 3</w:t>
      </w:r>
      <w:r w:rsidRPr="00C17D12">
        <w:rPr>
          <w:rFonts w:cstheme="minorHAnsi"/>
          <w:vertAlign w:val="superscript"/>
        </w:rPr>
        <w:t>rd</w:t>
      </w:r>
      <w:r>
        <w:rPr>
          <w:rFonts w:cstheme="minorHAnsi"/>
        </w:rPr>
        <w:t xml:space="preserve"> party API is not available, route the request to a backup service provider</w:t>
      </w:r>
    </w:p>
    <w:p w14:paraId="6326567C" w14:textId="77777777" w:rsidR="00EB088F" w:rsidRDefault="00EB088F" w:rsidP="00EB088F">
      <w:pPr>
        <w:pStyle w:val="NoSpacing"/>
        <w:rPr>
          <w:rFonts w:cstheme="minorHAnsi"/>
        </w:rPr>
      </w:pPr>
    </w:p>
    <w:p w14:paraId="2BC9AE04" w14:textId="77777777" w:rsidR="00A36BEB" w:rsidRPr="006F03A4" w:rsidRDefault="00A36BEB" w:rsidP="00A36BEB">
      <w:pPr>
        <w:pStyle w:val="Heading2"/>
        <w:rPr>
          <w:rFonts w:asciiTheme="minorHAnsi" w:hAnsiTheme="minorHAnsi" w:cstheme="minorHAnsi"/>
          <w:sz w:val="21"/>
          <w:szCs w:val="21"/>
        </w:rPr>
      </w:pPr>
      <w:bookmarkStart w:id="153" w:name="_Toc48121378"/>
      <w:r w:rsidRPr="006F03A4">
        <w:rPr>
          <w:rFonts w:asciiTheme="minorHAnsi" w:hAnsiTheme="minorHAnsi" w:cstheme="minorHAnsi"/>
          <w:sz w:val="21"/>
          <w:szCs w:val="21"/>
        </w:rPr>
        <w:t>Log Archival</w:t>
      </w:r>
      <w:bookmarkEnd w:id="153"/>
    </w:p>
    <w:p w14:paraId="73259608" w14:textId="77777777" w:rsidR="00A36BEB" w:rsidRPr="000E1DE4" w:rsidRDefault="00A36BEB" w:rsidP="00A36BEB">
      <w:pPr>
        <w:pStyle w:val="Heading2"/>
        <w:numPr>
          <w:ilvl w:val="0"/>
          <w:numId w:val="0"/>
        </w:numPr>
        <w:ind w:left="576"/>
        <w:rPr>
          <w:rFonts w:asciiTheme="minorHAnsi" w:hAnsiTheme="minorHAnsi" w:cstheme="minorHAnsi"/>
          <w:sz w:val="24"/>
          <w:szCs w:val="24"/>
        </w:rPr>
      </w:pPr>
    </w:p>
    <w:p w14:paraId="03F9B529" w14:textId="77777777" w:rsidR="00A36BEB" w:rsidRPr="0070331B" w:rsidRDefault="00A36BEB" w:rsidP="00A36BEB">
      <w:pPr>
        <w:pStyle w:val="NormalWeb"/>
        <w:spacing w:before="0" w:beforeAutospacing="0" w:after="276" w:afterAutospacing="0"/>
        <w:rPr>
          <w:rFonts w:asciiTheme="minorHAnsi" w:hAnsiTheme="minorHAnsi" w:cstheme="minorHAnsi"/>
          <w:b/>
          <w:bCs/>
          <w:sz w:val="21"/>
          <w:szCs w:val="21"/>
        </w:rPr>
      </w:pPr>
      <w:r w:rsidRPr="0070331B">
        <w:rPr>
          <w:rFonts w:asciiTheme="minorHAnsi" w:hAnsiTheme="minorHAnsi" w:cstheme="minorHAnsi"/>
          <w:b/>
          <w:bCs/>
          <w:sz w:val="21"/>
          <w:szCs w:val="21"/>
        </w:rPr>
        <w:t>ELK Stack Log</w:t>
      </w:r>
    </w:p>
    <w:p w14:paraId="1DA789F0" w14:textId="77777777" w:rsidR="00A36BEB" w:rsidRDefault="00A36BEB" w:rsidP="00A36BEB">
      <w:pPr>
        <w:pStyle w:val="NormalWeb"/>
        <w:spacing w:before="0" w:beforeAutospacing="0" w:after="276" w:afterAutospacing="0"/>
        <w:rPr>
          <w:rFonts w:asciiTheme="minorHAnsi" w:hAnsiTheme="minorHAnsi" w:cstheme="minorHAnsi"/>
          <w:sz w:val="21"/>
          <w:szCs w:val="21"/>
        </w:rPr>
      </w:pPr>
      <w:r w:rsidRPr="0070331B">
        <w:rPr>
          <w:rFonts w:asciiTheme="minorHAnsi" w:hAnsiTheme="minorHAnsi" w:cstheme="minorHAnsi"/>
          <w:sz w:val="21"/>
          <w:szCs w:val="21"/>
        </w:rPr>
        <w:t>Elastic Cloud Enterprise automatically curates the logging and metrics indices it collects. By default, metrics indices are kept for one day and logging indices are kept for seven days. This retention period can be adjusted.</w:t>
      </w:r>
    </w:p>
    <w:p w14:paraId="3F637DD3" w14:textId="77777777" w:rsidR="00A36BEB" w:rsidRDefault="00A36BEB" w:rsidP="00A36BEB">
      <w:pPr>
        <w:pStyle w:val="NormalWeb"/>
        <w:spacing w:before="0" w:beforeAutospacing="0" w:after="276" w:afterAutospacing="0"/>
        <w:rPr>
          <w:rFonts w:asciiTheme="minorHAnsi" w:hAnsiTheme="minorHAnsi" w:cstheme="minorHAnsi"/>
          <w:b/>
          <w:bCs/>
          <w:sz w:val="21"/>
          <w:szCs w:val="21"/>
        </w:rPr>
      </w:pPr>
      <w:r w:rsidRPr="0070331B">
        <w:rPr>
          <w:rFonts w:asciiTheme="minorHAnsi" w:hAnsiTheme="minorHAnsi" w:cstheme="minorHAnsi"/>
          <w:b/>
          <w:bCs/>
          <w:sz w:val="21"/>
          <w:szCs w:val="21"/>
        </w:rPr>
        <w:t>NGNIX Log</w:t>
      </w:r>
    </w:p>
    <w:p w14:paraId="66DEE5FC" w14:textId="77777777" w:rsidR="00A36BEB" w:rsidRPr="0070331B" w:rsidRDefault="00A36BEB" w:rsidP="00A36BEB">
      <w:pPr>
        <w:pStyle w:val="NormalWeb"/>
        <w:spacing w:before="0" w:beforeAutospacing="0" w:after="276" w:afterAutospacing="0"/>
        <w:rPr>
          <w:rFonts w:asciiTheme="minorHAnsi" w:hAnsiTheme="minorHAnsi" w:cstheme="minorHAnsi"/>
          <w:sz w:val="21"/>
          <w:szCs w:val="21"/>
        </w:rPr>
      </w:pPr>
      <w:r w:rsidRPr="0070331B">
        <w:rPr>
          <w:rFonts w:asciiTheme="minorHAnsi" w:hAnsiTheme="minorHAnsi" w:cstheme="minorHAnsi"/>
          <w:sz w:val="21"/>
          <w:szCs w:val="21"/>
        </w:rPr>
        <w:t>The following script can be run as a VM cron job for daily rotation of NGNIX logs.</w:t>
      </w:r>
    </w:p>
    <w:p w14:paraId="1029E8B0" w14:textId="77777777" w:rsidR="00A36BEB" w:rsidRPr="0070331B" w:rsidRDefault="00A36BEB" w:rsidP="00A36BEB">
      <w:pPr>
        <w:pBdr>
          <w:top w:val="single" w:sz="6" w:space="5" w:color="CCCCCC"/>
          <w:left w:val="single" w:sz="6" w:space="0" w:color="CCCCCC"/>
          <w:bottom w:val="single" w:sz="6" w:space="5" w:color="CCCCCC"/>
          <w:right w:val="single" w:sz="6" w:space="2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225" w:line="312" w:lineRule="atLeast"/>
        <w:textAlignment w:val="baseline"/>
        <w:rPr>
          <w:rFonts w:ascii="Courier" w:hAnsi="Courier" w:cs="Courier New"/>
          <w:color w:val="333333"/>
          <w:sz w:val="22"/>
          <w:szCs w:val="22"/>
        </w:rPr>
      </w:pPr>
      <w:r w:rsidRPr="0070331B">
        <w:rPr>
          <w:rFonts w:ascii="Courier" w:hAnsi="Courier" w:cs="Courier New"/>
          <w:color w:val="333333"/>
          <w:sz w:val="22"/>
          <w:szCs w:val="22"/>
        </w:rPr>
        <w:t>$ mv access.log access.log.0</w:t>
      </w:r>
    </w:p>
    <w:p w14:paraId="32D0703F" w14:textId="77777777" w:rsidR="00A36BEB" w:rsidRPr="0070331B" w:rsidRDefault="00A36BEB" w:rsidP="00A36BEB">
      <w:pPr>
        <w:pBdr>
          <w:top w:val="single" w:sz="6" w:space="5" w:color="CCCCCC"/>
          <w:left w:val="single" w:sz="6" w:space="0" w:color="CCCCCC"/>
          <w:bottom w:val="single" w:sz="6" w:space="5" w:color="CCCCCC"/>
          <w:right w:val="single" w:sz="6" w:space="2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12" w:lineRule="atLeast"/>
        <w:textAlignment w:val="baseline"/>
        <w:rPr>
          <w:rFonts w:ascii="Courier" w:hAnsi="Courier" w:cs="Courier New"/>
          <w:color w:val="333333"/>
          <w:sz w:val="22"/>
          <w:szCs w:val="22"/>
        </w:rPr>
      </w:pPr>
      <w:r w:rsidRPr="0070331B">
        <w:rPr>
          <w:rFonts w:ascii="Courier" w:hAnsi="Courier" w:cs="Courier New"/>
          <w:color w:val="333333"/>
          <w:sz w:val="22"/>
          <w:szCs w:val="22"/>
        </w:rPr>
        <w:t xml:space="preserve">$ </w:t>
      </w:r>
      <w:r w:rsidRPr="0070331B">
        <w:rPr>
          <w:rFonts w:ascii="inherit" w:hAnsi="inherit" w:cs="Courier New"/>
          <w:color w:val="007020"/>
          <w:sz w:val="22"/>
          <w:szCs w:val="22"/>
          <w:bdr w:val="none" w:sz="0" w:space="0" w:color="auto" w:frame="1"/>
        </w:rPr>
        <w:t>kill</w:t>
      </w:r>
      <w:r w:rsidRPr="0070331B">
        <w:rPr>
          <w:rFonts w:ascii="Courier" w:hAnsi="Courier" w:cs="Courier New"/>
          <w:color w:val="333333"/>
          <w:sz w:val="22"/>
          <w:szCs w:val="22"/>
        </w:rPr>
        <w:t xml:space="preserve"> -USR1 </w:t>
      </w:r>
      <w:r w:rsidRPr="0070331B">
        <w:rPr>
          <w:rFonts w:ascii="inherit" w:hAnsi="inherit" w:cs="Courier New"/>
          <w:color w:val="4070A0"/>
          <w:sz w:val="22"/>
          <w:szCs w:val="22"/>
          <w:bdr w:val="none" w:sz="0" w:space="0" w:color="auto" w:frame="1"/>
        </w:rPr>
        <w:t>`</w:t>
      </w:r>
      <w:r w:rsidRPr="0070331B">
        <w:rPr>
          <w:rFonts w:ascii="Courier" w:hAnsi="Courier" w:cs="Courier New"/>
          <w:color w:val="333333"/>
          <w:sz w:val="22"/>
          <w:szCs w:val="22"/>
        </w:rPr>
        <w:t>cat master.nginx.pid</w:t>
      </w:r>
      <w:r w:rsidRPr="0070331B">
        <w:rPr>
          <w:rFonts w:ascii="inherit" w:hAnsi="inherit" w:cs="Courier New"/>
          <w:color w:val="4070A0"/>
          <w:sz w:val="22"/>
          <w:szCs w:val="22"/>
          <w:bdr w:val="none" w:sz="0" w:space="0" w:color="auto" w:frame="1"/>
        </w:rPr>
        <w:t>`</w:t>
      </w:r>
    </w:p>
    <w:p w14:paraId="016EDF3B" w14:textId="77777777" w:rsidR="00A36BEB" w:rsidRPr="0070331B" w:rsidRDefault="00A36BEB" w:rsidP="00A36BEB">
      <w:pPr>
        <w:pBdr>
          <w:top w:val="single" w:sz="6" w:space="5" w:color="CCCCCC"/>
          <w:left w:val="single" w:sz="6" w:space="0" w:color="CCCCCC"/>
          <w:bottom w:val="single" w:sz="6" w:space="5" w:color="CCCCCC"/>
          <w:right w:val="single" w:sz="6" w:space="2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12" w:lineRule="atLeast"/>
        <w:textAlignment w:val="baseline"/>
        <w:rPr>
          <w:rFonts w:ascii="Courier" w:hAnsi="Courier" w:cs="Courier New"/>
          <w:color w:val="333333"/>
          <w:sz w:val="22"/>
          <w:szCs w:val="22"/>
        </w:rPr>
      </w:pPr>
      <w:r w:rsidRPr="0070331B">
        <w:rPr>
          <w:rFonts w:ascii="Courier" w:hAnsi="Courier" w:cs="Courier New"/>
          <w:color w:val="333333"/>
          <w:sz w:val="22"/>
          <w:szCs w:val="22"/>
        </w:rPr>
        <w:lastRenderedPageBreak/>
        <w:t xml:space="preserve">$ sleep </w:t>
      </w:r>
      <w:r w:rsidRPr="0070331B">
        <w:rPr>
          <w:rFonts w:ascii="inherit" w:hAnsi="inherit" w:cs="Courier New"/>
          <w:color w:val="208050"/>
          <w:sz w:val="22"/>
          <w:szCs w:val="22"/>
          <w:bdr w:val="none" w:sz="0" w:space="0" w:color="auto" w:frame="1"/>
        </w:rPr>
        <w:t>1</w:t>
      </w:r>
    </w:p>
    <w:p w14:paraId="157692B5" w14:textId="77777777" w:rsidR="00A36BEB" w:rsidRPr="0070331B" w:rsidRDefault="00A36BEB" w:rsidP="00A36BEB">
      <w:pPr>
        <w:pBdr>
          <w:top w:val="single" w:sz="6" w:space="5" w:color="CCCCCC"/>
          <w:left w:val="single" w:sz="6" w:space="0" w:color="CCCCCC"/>
          <w:bottom w:val="single" w:sz="6" w:space="5" w:color="CCCCCC"/>
          <w:right w:val="single" w:sz="6" w:space="2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12" w:lineRule="atLeast"/>
        <w:textAlignment w:val="baseline"/>
        <w:rPr>
          <w:rFonts w:ascii="Courier" w:hAnsi="Courier" w:cs="Courier New"/>
          <w:color w:val="333333"/>
          <w:sz w:val="22"/>
          <w:szCs w:val="22"/>
        </w:rPr>
      </w:pPr>
      <w:r w:rsidRPr="0070331B">
        <w:rPr>
          <w:rFonts w:ascii="Courier" w:hAnsi="Courier" w:cs="Courier New"/>
          <w:color w:val="333333"/>
          <w:sz w:val="22"/>
          <w:szCs w:val="22"/>
        </w:rPr>
        <w:t xml:space="preserve">$ gzip access.log.0 </w:t>
      </w:r>
    </w:p>
    <w:p w14:paraId="4B602575" w14:textId="77777777" w:rsidR="00C20C7F" w:rsidRPr="00FD052F" w:rsidRDefault="00C20C7F" w:rsidP="00B04F74">
      <w:pPr>
        <w:spacing w:after="160" w:line="233" w:lineRule="atLeast"/>
        <w:rPr>
          <w:rFonts w:asciiTheme="minorHAnsi" w:hAnsiTheme="minorHAnsi" w:cstheme="minorHAnsi"/>
          <w:color w:val="000000"/>
          <w:sz w:val="21"/>
          <w:szCs w:val="21"/>
        </w:rPr>
      </w:pPr>
    </w:p>
    <w:p w14:paraId="0B3766B8" w14:textId="31A89561" w:rsidR="00F93077" w:rsidRPr="00DC2B63" w:rsidRDefault="00C8589C" w:rsidP="00B04F74">
      <w:pPr>
        <w:pStyle w:val="Heading2"/>
        <w:rPr>
          <w:rFonts w:asciiTheme="minorHAnsi" w:hAnsiTheme="minorHAnsi" w:cstheme="minorHAnsi"/>
          <w:sz w:val="24"/>
          <w:szCs w:val="24"/>
        </w:rPr>
      </w:pPr>
      <w:bookmarkStart w:id="154" w:name="_Toc48121379"/>
      <w:r w:rsidRPr="00DC2B63">
        <w:rPr>
          <w:rFonts w:asciiTheme="minorHAnsi" w:hAnsiTheme="minorHAnsi" w:cstheme="minorHAnsi"/>
          <w:sz w:val="24"/>
          <w:szCs w:val="24"/>
        </w:rPr>
        <w:t>Clearing and Settlement use case realization</w:t>
      </w:r>
      <w:bookmarkEnd w:id="154"/>
    </w:p>
    <w:p w14:paraId="672760E5" w14:textId="77777777" w:rsidR="00F93077" w:rsidRPr="0061698C" w:rsidRDefault="00F93077" w:rsidP="00F93077">
      <w:pPr>
        <w:autoSpaceDE w:val="0"/>
        <w:autoSpaceDN w:val="0"/>
        <w:adjustRightInd w:val="0"/>
        <w:spacing w:line="340" w:lineRule="atLeast"/>
        <w:ind w:left="360"/>
        <w:rPr>
          <w:rFonts w:cs="Arial"/>
          <w:color w:val="000000"/>
          <w:sz w:val="21"/>
          <w:szCs w:val="22"/>
        </w:rPr>
      </w:pPr>
      <w:r>
        <w:rPr>
          <w:rFonts w:asciiTheme="minorHAnsi" w:hAnsiTheme="minorHAnsi" w:cstheme="minorHAnsi"/>
          <w:color w:val="000000"/>
          <w:sz w:val="21"/>
          <w:szCs w:val="21"/>
        </w:rPr>
        <w:t xml:space="preserve">The earlier sections covered architecture usage patterns that is applicable for many use cases in Parivartan. This section demonstrates the application of the concepts in some of the key Clearing and Settlement use cases. </w:t>
      </w:r>
    </w:p>
    <w:p w14:paraId="2ED25BBF" w14:textId="77777777" w:rsidR="00F93077" w:rsidRPr="00575A15" w:rsidRDefault="00F93077" w:rsidP="00F93077"/>
    <w:p w14:paraId="571684A1" w14:textId="77777777" w:rsidR="00F93077" w:rsidRDefault="00F93077" w:rsidP="00F93077">
      <w:pPr>
        <w:autoSpaceDE w:val="0"/>
        <w:autoSpaceDN w:val="0"/>
        <w:adjustRightInd w:val="0"/>
        <w:spacing w:line="340" w:lineRule="atLeast"/>
        <w:ind w:left="360"/>
        <w:rPr>
          <w:rFonts w:cs="Arial"/>
          <w:b/>
          <w:bCs/>
          <w:color w:val="000000"/>
          <w:sz w:val="21"/>
          <w:szCs w:val="22"/>
        </w:rPr>
      </w:pPr>
      <w:r>
        <w:rPr>
          <w:rFonts w:cs="Arial"/>
          <w:b/>
          <w:bCs/>
          <w:noProof/>
          <w:color w:val="000000"/>
          <w:sz w:val="21"/>
          <w:szCs w:val="22"/>
          <w:lang w:eastAsia="en-IN"/>
        </w:rPr>
        <w:drawing>
          <wp:inline distT="0" distB="0" distL="0" distR="0" wp14:anchorId="45CD2CA8" wp14:editId="6B370018">
            <wp:extent cx="5307587"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13041" cy="3012993"/>
                    </a:xfrm>
                    <a:prstGeom prst="rect">
                      <a:avLst/>
                    </a:prstGeom>
                    <a:noFill/>
                  </pic:spPr>
                </pic:pic>
              </a:graphicData>
            </a:graphic>
          </wp:inline>
        </w:drawing>
      </w:r>
    </w:p>
    <w:p w14:paraId="15EAF0F4" w14:textId="77777777" w:rsidR="00F93077" w:rsidRDefault="00F93077" w:rsidP="00F93077">
      <w:pPr>
        <w:autoSpaceDE w:val="0"/>
        <w:autoSpaceDN w:val="0"/>
        <w:adjustRightInd w:val="0"/>
        <w:spacing w:line="340" w:lineRule="atLeast"/>
        <w:ind w:left="360"/>
        <w:rPr>
          <w:rFonts w:cs="Arial"/>
          <w:b/>
          <w:bCs/>
          <w:color w:val="000000"/>
          <w:sz w:val="21"/>
          <w:szCs w:val="22"/>
        </w:rPr>
      </w:pPr>
    </w:p>
    <w:p w14:paraId="712A79A9" w14:textId="77777777" w:rsidR="00F93077" w:rsidRDefault="00F93077" w:rsidP="00F93077">
      <w:pPr>
        <w:autoSpaceDE w:val="0"/>
        <w:autoSpaceDN w:val="0"/>
        <w:adjustRightInd w:val="0"/>
        <w:spacing w:line="340" w:lineRule="atLeast"/>
        <w:ind w:left="360" w:firstLine="360"/>
        <w:jc w:val="both"/>
        <w:rPr>
          <w:rFonts w:asciiTheme="minorHAnsi" w:hAnsiTheme="minorHAnsi" w:cstheme="minorHAnsi"/>
          <w:color w:val="000000"/>
          <w:sz w:val="21"/>
          <w:szCs w:val="21"/>
        </w:rPr>
      </w:pPr>
      <w:r>
        <w:rPr>
          <w:rFonts w:asciiTheme="minorHAnsi" w:hAnsiTheme="minorHAnsi" w:cstheme="minorHAnsi"/>
          <w:color w:val="000000"/>
          <w:sz w:val="21"/>
          <w:szCs w:val="21"/>
        </w:rPr>
        <w:t xml:space="preserve">The above diagram depicts some of the key Microservices and other Parivartan Solution components for the reimagined Clearing and Settlement user journey to demonstrate the architecture realization. It is not intended to be comprehensive solution design for Clearing and Settlement. </w:t>
      </w:r>
    </w:p>
    <w:p w14:paraId="058A2B01" w14:textId="77777777" w:rsidR="00F93077" w:rsidRDefault="00F93077" w:rsidP="00F93077">
      <w:pPr>
        <w:autoSpaceDE w:val="0"/>
        <w:autoSpaceDN w:val="0"/>
        <w:adjustRightInd w:val="0"/>
        <w:spacing w:line="340" w:lineRule="atLeast"/>
        <w:ind w:left="360" w:firstLine="360"/>
        <w:jc w:val="both"/>
        <w:rPr>
          <w:rFonts w:asciiTheme="minorHAnsi" w:hAnsiTheme="minorHAnsi" w:cstheme="minorHAnsi"/>
          <w:sz w:val="21"/>
          <w:szCs w:val="21"/>
        </w:rPr>
      </w:pPr>
      <w:r w:rsidRPr="008A5161">
        <w:rPr>
          <w:rFonts w:asciiTheme="minorHAnsi" w:hAnsiTheme="minorHAnsi" w:cstheme="minorHAnsi"/>
          <w:sz w:val="21"/>
          <w:szCs w:val="21"/>
        </w:rPr>
        <w:t>The </w:t>
      </w:r>
      <w:r>
        <w:rPr>
          <w:rFonts w:asciiTheme="minorHAnsi" w:hAnsiTheme="minorHAnsi" w:cstheme="minorHAnsi"/>
          <w:sz w:val="21"/>
          <w:szCs w:val="21"/>
        </w:rPr>
        <w:t xml:space="preserve">clearing and Settlement will be </w:t>
      </w:r>
      <w:r w:rsidRPr="00760653">
        <w:rPr>
          <w:rFonts w:asciiTheme="minorHAnsi" w:hAnsiTheme="minorHAnsi" w:cstheme="minorHAnsi"/>
          <w:sz w:val="21"/>
          <w:szCs w:val="21"/>
        </w:rPr>
        <w:t xml:space="preserve">built on </w:t>
      </w:r>
      <w:r>
        <w:rPr>
          <w:rFonts w:asciiTheme="minorHAnsi" w:hAnsiTheme="minorHAnsi" w:cstheme="minorHAnsi"/>
          <w:sz w:val="21"/>
          <w:szCs w:val="21"/>
        </w:rPr>
        <w:t>the</w:t>
      </w:r>
      <w:r w:rsidRPr="00760653">
        <w:rPr>
          <w:rFonts w:asciiTheme="minorHAnsi" w:hAnsiTheme="minorHAnsi" w:cstheme="minorHAnsi"/>
          <w:sz w:val="21"/>
          <w:szCs w:val="21"/>
        </w:rPr>
        <w:t xml:space="preserve"> foundation of API/</w:t>
      </w:r>
      <w:r>
        <w:rPr>
          <w:rFonts w:asciiTheme="minorHAnsi" w:hAnsiTheme="minorHAnsi" w:cstheme="minorHAnsi"/>
          <w:sz w:val="21"/>
          <w:szCs w:val="21"/>
        </w:rPr>
        <w:t>Microservices as well as Event Driven architecture</w:t>
      </w:r>
      <w:r w:rsidRPr="00760653">
        <w:rPr>
          <w:rFonts w:asciiTheme="minorHAnsi" w:hAnsiTheme="minorHAnsi" w:cstheme="minorHAnsi"/>
          <w:sz w:val="21"/>
          <w:szCs w:val="21"/>
        </w:rPr>
        <w:t xml:space="preserve"> that provide </w:t>
      </w:r>
      <w:r>
        <w:rPr>
          <w:rFonts w:asciiTheme="minorHAnsi" w:hAnsiTheme="minorHAnsi" w:cstheme="minorHAnsi"/>
          <w:sz w:val="21"/>
          <w:szCs w:val="21"/>
        </w:rPr>
        <w:t xml:space="preserve">high scalability, resilience and performance. Trade Enquiry and update are modelled as coarse grained Microservices with single responsibility within Clearing and Settlement. The write and the read functionality are separated as per the CQRS pattern, so that they can be scaled separately based on the different workloads. The User &amp; rights management Microservice is common to many use cases beyond Clearing and Settlement. The Rules Engine is modular service dedicated to executing business rules and can be shared across use cases where business rules are required. </w:t>
      </w:r>
    </w:p>
    <w:p w14:paraId="20A07A57" w14:textId="77777777" w:rsidR="00F93077" w:rsidRDefault="00F93077" w:rsidP="00F93077">
      <w:pPr>
        <w:autoSpaceDE w:val="0"/>
        <w:autoSpaceDN w:val="0"/>
        <w:adjustRightInd w:val="0"/>
        <w:spacing w:line="340" w:lineRule="atLeast"/>
        <w:ind w:left="360" w:firstLine="360"/>
        <w:jc w:val="both"/>
        <w:rPr>
          <w:rFonts w:asciiTheme="minorHAnsi" w:hAnsiTheme="minorHAnsi" w:cstheme="minorHAnsi"/>
          <w:sz w:val="21"/>
          <w:szCs w:val="21"/>
        </w:rPr>
      </w:pPr>
      <w:r>
        <w:rPr>
          <w:rFonts w:asciiTheme="minorHAnsi" w:hAnsiTheme="minorHAnsi" w:cstheme="minorHAnsi"/>
          <w:sz w:val="21"/>
          <w:szCs w:val="21"/>
        </w:rPr>
        <w:t>The Microservices will expose clearly defined APIs and can be accessed by Front-end application used by Members via API Gateway. The Trade Update and Enquiry services will be Event Driven and support streaming using Kafka in order to handle high throughput of Trades. Integration with existing NSE core Trading and Clearing systems will be decoupled through the Enterprise Service Bus implemented using Camel.</w:t>
      </w:r>
    </w:p>
    <w:p w14:paraId="47821F31" w14:textId="45272C21" w:rsidR="00F93077" w:rsidRDefault="00F93077" w:rsidP="00F93077">
      <w:pPr>
        <w:autoSpaceDE w:val="0"/>
        <w:autoSpaceDN w:val="0"/>
        <w:adjustRightInd w:val="0"/>
        <w:spacing w:line="340" w:lineRule="atLeast"/>
        <w:ind w:left="360" w:firstLine="360"/>
        <w:jc w:val="both"/>
        <w:rPr>
          <w:rFonts w:asciiTheme="minorHAnsi" w:hAnsiTheme="minorHAnsi" w:cstheme="minorHAnsi"/>
          <w:sz w:val="21"/>
          <w:szCs w:val="21"/>
        </w:rPr>
      </w:pPr>
      <w:r>
        <w:rPr>
          <w:rFonts w:asciiTheme="minorHAnsi" w:hAnsiTheme="minorHAnsi" w:cstheme="minorHAnsi"/>
          <w:sz w:val="21"/>
          <w:szCs w:val="21"/>
        </w:rPr>
        <w:t xml:space="preserve">Wherever applicable, the Microservice will own its data and share access with other services through APIs like the User &amp; right management Microservice which encapsulates its user management data. But in cases where the Microservices are closely related and performance is critical, the database will be shared. Trade </w:t>
      </w:r>
      <w:r>
        <w:rPr>
          <w:rFonts w:asciiTheme="minorHAnsi" w:hAnsiTheme="minorHAnsi" w:cstheme="minorHAnsi"/>
          <w:sz w:val="21"/>
          <w:szCs w:val="21"/>
        </w:rPr>
        <w:lastRenderedPageBreak/>
        <w:t>Update and Enquiry Microservices share database. A combination of mature Transactional database technology with high data integrity using Oracle, will be used along with newer in-memory database using Redis for high performance.</w:t>
      </w:r>
    </w:p>
    <w:p w14:paraId="675FD24B" w14:textId="77777777" w:rsidR="00F93077" w:rsidRDefault="00F93077" w:rsidP="00F93077">
      <w:pPr>
        <w:autoSpaceDE w:val="0"/>
        <w:autoSpaceDN w:val="0"/>
        <w:adjustRightInd w:val="0"/>
        <w:spacing w:line="340" w:lineRule="atLeast"/>
        <w:ind w:left="360" w:firstLine="360"/>
        <w:jc w:val="both"/>
        <w:rPr>
          <w:rFonts w:asciiTheme="majorHAnsi" w:eastAsiaTheme="majorEastAsia" w:hAnsiTheme="majorHAnsi" w:cstheme="majorHAnsi"/>
          <w:i/>
          <w:iCs/>
          <w:color w:val="C77C0E" w:themeColor="accent1" w:themeShade="BF"/>
        </w:rPr>
      </w:pPr>
    </w:p>
    <w:p w14:paraId="65F36E7E" w14:textId="77777777" w:rsidR="00F93077" w:rsidRDefault="00F93077" w:rsidP="00F93077">
      <w:pPr>
        <w:pStyle w:val="Heading4"/>
        <w:rPr>
          <w:rFonts w:cstheme="majorHAnsi"/>
        </w:rPr>
      </w:pPr>
      <w:r>
        <w:rPr>
          <w:rFonts w:cstheme="majorHAnsi"/>
        </w:rPr>
        <w:t>Scenario 1 - Receiving Trade from NSE Trading system and making it ready for Enquiry</w:t>
      </w:r>
    </w:p>
    <w:p w14:paraId="46E2D3DB" w14:textId="77777777" w:rsidR="00F93077" w:rsidRDefault="00F93077" w:rsidP="00F93077"/>
    <w:p w14:paraId="06E64A9C" w14:textId="77777777" w:rsidR="00F93077" w:rsidRDefault="00F93077" w:rsidP="00F93077">
      <w:r w:rsidRPr="007E6CC4">
        <w:rPr>
          <w:noProof/>
        </w:rPr>
        <w:drawing>
          <wp:inline distT="0" distB="0" distL="0" distR="0" wp14:anchorId="380B9B78" wp14:editId="30582316">
            <wp:extent cx="6188710" cy="2333625"/>
            <wp:effectExtent l="0" t="0" r="2540" b="9525"/>
            <wp:docPr id="1030" name="Picture 6" descr="https://www.planttext.com/api/plantuml/img/ZLDBReCm5Dpx54_ie-whgehIPe6gL4ZG0pZu9LW1s_67YjlNXa12C59tDXxFp9inMsEfjgwf2QcbL72I6f2M5QIYb0qNPoWqPKYIxtpVByEdl3CM6vF0vXts-GvUmQ1W0n9ifQKxLr1yP2zfHWWjBM-fnO0a0JrTohIqifGr791nQhaKvEhG8IHVz7IXte9o5WgfU9cCDoD7dacvOyrDTVFASAOvRMAqtlTjScCrqdxYAOE1ZiGqtpQG3FF-A1R8yxPtuZdOqaPC-S7NWeZu5JrICvtbLcfCI4GoPFA82MNG5aSF4qygVCmDVEvMMUw8ESUiayo_5XwgGZOEiaAtXd-k2twvhK2DEBXWDujk6Svph15FVQratSEzlhsuEgwxV_KN4I9RBzN_Fd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s://www.planttext.com/api/plantuml/img/ZLDBReCm5Dpx54_ie-whgehIPe6gL4ZG0pZu9LW1s_67YjlNXa12C59tDXxFp9inMsEfjgwf2QcbL72I6f2M5QIYb0qNPoWqPKYIxtpVByEdl3CM6vF0vXts-GvUmQ1W0n9ifQKxLr1yP2zfHWWjBM-fnO0a0JrTohIqifGr791nQhaKvEhG8IHVz7IXte9o5WgfU9cCDoD7dacvOyrDTVFASAOvRMAqtlTjScCrqdxYAOE1ZiGqtpQG3FF-A1R8yxPtuZdOqaPC-S7NWeZu5JrICvtbLcfCI4GoPFA82MNG5aSF4qygVCmDVEvMMUw8ESUiayo_5XwgGZOEiaAtXd-k2twvhK2DEBXWDujk6Svph15FVQratSEzlhsuEgwxV_KN4I9RBzN_Fdy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2333625"/>
                    </a:xfrm>
                    <a:prstGeom prst="rect">
                      <a:avLst/>
                    </a:prstGeom>
                    <a:noFill/>
                  </pic:spPr>
                </pic:pic>
              </a:graphicData>
            </a:graphic>
          </wp:inline>
        </w:drawing>
      </w:r>
    </w:p>
    <w:p w14:paraId="4BC8F22D" w14:textId="77777777" w:rsidR="00F93077" w:rsidRDefault="00F93077" w:rsidP="00F93077"/>
    <w:p w14:paraId="76FF8854" w14:textId="77777777" w:rsidR="00F93077" w:rsidRDefault="00F93077" w:rsidP="00F93077">
      <w:pPr>
        <w:autoSpaceDE w:val="0"/>
        <w:autoSpaceDN w:val="0"/>
        <w:adjustRightInd w:val="0"/>
        <w:spacing w:line="340" w:lineRule="atLeast"/>
        <w:ind w:left="360"/>
        <w:rPr>
          <w:rFonts w:asciiTheme="minorHAnsi" w:hAnsiTheme="minorHAnsi" w:cstheme="minorHAnsi"/>
          <w:sz w:val="21"/>
          <w:szCs w:val="21"/>
        </w:rPr>
      </w:pPr>
      <w:r>
        <w:rPr>
          <w:rFonts w:asciiTheme="minorHAnsi" w:hAnsiTheme="minorHAnsi" w:cstheme="minorHAnsi"/>
          <w:sz w:val="21"/>
          <w:szCs w:val="21"/>
        </w:rPr>
        <w:t>There will be minimal changes to the existing NSE systems and their interfaces. NSE Trading system will continue to send Trade using TCP/IP. Enterprise Service Bus (ESB) implemented using Camel will perform protocol mediation converting Trade messages from TCP/IP to Kafka messages. The Trade Update Service will read the Kafka Messages and persist in the Trade Store in Oracle database to ensure high durability and integrity. The Trade will be stored in the query friendly form in Redis, In-memory Database for supporting use cases that require fast access to specific trade(s) based on search criteria. The Trades will also be stored in Kafka Partitioned Topic for the Trade Enquiry Service to perform Stream processing on a continuous basis to support high throughput.</w:t>
      </w:r>
    </w:p>
    <w:p w14:paraId="441DF281" w14:textId="77777777" w:rsidR="00F93077" w:rsidRDefault="00F93077" w:rsidP="00F93077">
      <w:pPr>
        <w:autoSpaceDE w:val="0"/>
        <w:autoSpaceDN w:val="0"/>
        <w:adjustRightInd w:val="0"/>
        <w:spacing w:line="340" w:lineRule="atLeast"/>
        <w:ind w:left="360"/>
        <w:rPr>
          <w:rFonts w:asciiTheme="minorHAnsi" w:hAnsiTheme="minorHAnsi" w:cstheme="minorHAnsi"/>
          <w:sz w:val="21"/>
          <w:szCs w:val="21"/>
        </w:rPr>
      </w:pPr>
    </w:p>
    <w:p w14:paraId="4BED1F98" w14:textId="77777777" w:rsidR="00F93077" w:rsidRDefault="00F93077" w:rsidP="00F93077">
      <w:pPr>
        <w:pStyle w:val="Heading4"/>
        <w:rPr>
          <w:rFonts w:cstheme="majorHAnsi"/>
        </w:rPr>
      </w:pPr>
      <w:r>
        <w:rPr>
          <w:rFonts w:cstheme="majorHAnsi"/>
        </w:rPr>
        <w:t>Scenario 2 – Trading or Clearing Member viewing the Dashboard</w:t>
      </w:r>
    </w:p>
    <w:p w14:paraId="62E1F72A" w14:textId="77777777" w:rsidR="00F93077" w:rsidRDefault="00F93077" w:rsidP="00F93077"/>
    <w:p w14:paraId="11D3E425" w14:textId="77777777" w:rsidR="00F93077" w:rsidRDefault="00F93077" w:rsidP="00F93077">
      <w:r w:rsidRPr="006D32B7">
        <w:rPr>
          <w:noProof/>
        </w:rPr>
        <w:lastRenderedPageBreak/>
        <w:drawing>
          <wp:inline distT="0" distB="0" distL="0" distR="0" wp14:anchorId="4046CA53" wp14:editId="52EF46E4">
            <wp:extent cx="6188710" cy="3192145"/>
            <wp:effectExtent l="0" t="0" r="2540" b="8255"/>
            <wp:docPr id="3074" name="Picture 2" descr="https://www.planttext.com/api/plantuml/img/ZLJDRi8m3BxdAImEqtRO2t2OO08c3aZJs3HfDxVrIhGcXVo0uEddq0vI6hQT6jdVZ-FO7Lc7ndbL2O6vgmqiI6LaHFE1-mSOjCTtoc2yNiDiEe0XBAcYtC44xIghqHHmYv-EKLLTIdrt59DRT9IYYvHaS1e_p-69IJlS1u-It4bV5FIhfEYIMUt3--fIv1ZZtDGR-i8c2yjj3b9p7tHEKU4DHeWMUyaQ1noTYFQ4Qwr5N76hzMC_U3LOS5Hll3JxK43lkb43-s2H4WYwRvRRyYBBbREmA9LhPM4cg_0uDz5xvTwwMia3EbdhoAqdmQtjorupG-zMjP470jNCKOgRxa3dXHDL5EWmGyl9kGxgC7cyteWpX8lQUE9SWrnwfT3ieml7QX7jFrL6r7Gbvp4qvBpHKVydV9sEMCAhcPVBpVXhkRgBaDvWSNK7azjkI1SSF8zdaitqDZo4hQGT_7zxnOWTZdyXyGq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www.planttext.com/api/plantuml/img/ZLJDRi8m3BxdAImEqtRO2t2OO08c3aZJs3HfDxVrIhGcXVo0uEddq0vI6hQT6jdVZ-FO7Lc7ndbL2O6vgmqiI6LaHFE1-mSOjCTtoc2yNiDiEe0XBAcYtC44xIghqHHmYv-EKLLTIdrt59DRT9IYYvHaS1e_p-69IJlS1u-It4bV5FIhfEYIMUt3--fIv1ZZtDGR-i8c2yjj3b9p7tHEKU4DHeWMUyaQ1noTYFQ4Qwr5N76hzMC_U3LOS5Hll3JxK43lkb43-s2H4WYwRvRRyYBBbREmA9LhPM4cg_0uDz5xvTwwMia3EbdhoAqdmQtjorupG-zMjP470jNCKOgRxa3dXHDL5EWmGyl9kGxgC7cyteWpX8lQUE9SWrnwfT3ieml7QX7jFrL6r7Gbvp4qvBpHKVydV9sEMCAhcPVBpVXhkRgBaDvWSNK7azjkI1SSF8zdaitqDZo4hQGT_7zxnOWTZdyXyGq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3192145"/>
                    </a:xfrm>
                    <a:prstGeom prst="rect">
                      <a:avLst/>
                    </a:prstGeom>
                    <a:noFill/>
                  </pic:spPr>
                </pic:pic>
              </a:graphicData>
            </a:graphic>
          </wp:inline>
        </w:drawing>
      </w:r>
    </w:p>
    <w:p w14:paraId="08E429C6" w14:textId="418F8B2D" w:rsidR="00F93077" w:rsidRDefault="00F93077" w:rsidP="00F93077">
      <w:pPr>
        <w:autoSpaceDE w:val="0"/>
        <w:autoSpaceDN w:val="0"/>
        <w:adjustRightInd w:val="0"/>
        <w:spacing w:line="340" w:lineRule="atLeast"/>
        <w:ind w:left="360"/>
        <w:rPr>
          <w:rFonts w:asciiTheme="minorHAnsi" w:hAnsiTheme="minorHAnsi" w:cstheme="minorHAnsi"/>
          <w:sz w:val="21"/>
          <w:szCs w:val="21"/>
        </w:rPr>
      </w:pPr>
      <w:r>
        <w:rPr>
          <w:rFonts w:asciiTheme="minorHAnsi" w:hAnsiTheme="minorHAnsi" w:cstheme="minorHAnsi"/>
          <w:sz w:val="21"/>
          <w:szCs w:val="21"/>
        </w:rPr>
        <w:t xml:space="preserve">The Trading or Clearing Member will use the new Front end Web Application to access the Dashboard displaying the summary of the trades, securities, value, quantity etc. The member should be logged-in before accessing the Dashboard. The steps for login in and the technology that enables it are covered in the earlier section. The Front End application will initiate the request for Dashboard, which will traverse through the API Gateway and </w:t>
      </w:r>
      <w:r w:rsidR="00502090">
        <w:rPr>
          <w:rFonts w:asciiTheme="minorHAnsi" w:hAnsiTheme="minorHAnsi" w:cstheme="minorHAnsi"/>
          <w:sz w:val="21"/>
          <w:szCs w:val="21"/>
        </w:rPr>
        <w:t>Spring Cloud Gateway</w:t>
      </w:r>
      <w:r>
        <w:rPr>
          <w:rFonts w:asciiTheme="minorHAnsi" w:hAnsiTheme="minorHAnsi" w:cstheme="minorHAnsi"/>
          <w:sz w:val="21"/>
          <w:szCs w:val="21"/>
        </w:rPr>
        <w:t xml:space="preserve"> routing proxy. The </w:t>
      </w:r>
      <w:r w:rsidR="00502090">
        <w:rPr>
          <w:rFonts w:asciiTheme="minorHAnsi" w:hAnsiTheme="minorHAnsi" w:cstheme="minorHAnsi"/>
          <w:sz w:val="21"/>
          <w:szCs w:val="21"/>
        </w:rPr>
        <w:t>Spring Cloud Gateway</w:t>
      </w:r>
      <w:r>
        <w:rPr>
          <w:rFonts w:asciiTheme="minorHAnsi" w:hAnsiTheme="minorHAnsi" w:cstheme="minorHAnsi"/>
          <w:sz w:val="21"/>
          <w:szCs w:val="21"/>
        </w:rPr>
        <w:t xml:space="preserve"> routing proxy will get the active instance of the Trade Enquiry service from Eureka and invoke Trade Enquiry service. The Trade Enquiry Service will invoke the User rights management service for authorization check and to get the member’s filter and customized dashboard.  The Trade Enquiry Service will query Redis, In-memory Data store for the summary data to be displayed in the Dashboard. The Dashboard will be rendered in the Front End using the Angular Java script framework.</w:t>
      </w:r>
    </w:p>
    <w:p w14:paraId="34234B99" w14:textId="77777777" w:rsidR="00F93077" w:rsidRDefault="00F93077" w:rsidP="00F93077">
      <w:pPr>
        <w:autoSpaceDE w:val="0"/>
        <w:autoSpaceDN w:val="0"/>
        <w:adjustRightInd w:val="0"/>
        <w:spacing w:line="340" w:lineRule="atLeast"/>
        <w:ind w:left="360"/>
        <w:rPr>
          <w:rFonts w:asciiTheme="minorHAnsi" w:hAnsiTheme="minorHAnsi" w:cstheme="minorHAnsi"/>
          <w:sz w:val="21"/>
          <w:szCs w:val="21"/>
        </w:rPr>
      </w:pPr>
    </w:p>
    <w:p w14:paraId="49180F0A" w14:textId="77777777" w:rsidR="00F93077" w:rsidRDefault="00F93077" w:rsidP="00F93077">
      <w:pPr>
        <w:pStyle w:val="Heading4"/>
        <w:rPr>
          <w:rFonts w:cstheme="majorHAnsi"/>
        </w:rPr>
      </w:pPr>
      <w:r>
        <w:rPr>
          <w:rFonts w:cstheme="majorHAnsi"/>
        </w:rPr>
        <w:t>Scenario 3 – Trading or Clearing Member downloading Trades</w:t>
      </w:r>
    </w:p>
    <w:p w14:paraId="3B05C009" w14:textId="77777777" w:rsidR="00F93077" w:rsidRDefault="00F93077" w:rsidP="00F93077"/>
    <w:p w14:paraId="66A4E518" w14:textId="77777777" w:rsidR="00F93077" w:rsidRDefault="00F93077" w:rsidP="00F93077">
      <w:r w:rsidRPr="002A18FC">
        <w:rPr>
          <w:noProof/>
        </w:rPr>
        <w:lastRenderedPageBreak/>
        <w:drawing>
          <wp:inline distT="0" distB="0" distL="0" distR="0" wp14:anchorId="247C061F" wp14:editId="450391D4">
            <wp:extent cx="6188710" cy="3474085"/>
            <wp:effectExtent l="0" t="0" r="2540" b="0"/>
            <wp:docPr id="2050" name="Picture 2" descr="https://www.planttext.com/api/plantuml/img/bLNBRjim4BppAnO-z77e3-HGn86Te0Y26asA0hsjn9LCX28LFcIuNz-b91jIJ2N8IHAvExCx7AwkVK0NOgE5m39O1m_K5EJ4y81lts4rllwX0jPj2xVR5Lo1CYee30HF3YM1j0UZBKhuWbNWO6rhPRxscAfBOHaKaKDEXElT3xZZf0CU4zKPkwSIaju45VDqnliRexw4wLTvTniTFIFlrnJWiIkvCvR4b3GfVeWHOenzdRLESNHEzEUuaLnCQnwnJlIhGR-jUOdA7LC1cPOdCbw6Ynn4GlxjMPfVgju73mzr4n9mXrh91EJwzGdmHJGhUOcmX8inxArJ_mYQmJ-vt7oximFDLF4IAVBEFLOiwOxDoiQpXbWRswetsbzAu6fxpuCZbChKK3dRGEkeWvzLvIbCH5aa5ThQbd4OenclG3H1QIv3YcNg1Gcuf5JC25HQHZBHHg-FCt4-9i4YLQLqkgA3jOmzcG54WPunhO6OJW5Bjh87yUcKK3h53uM2Z8IK9pv8N2Y3_7Ngic7DlUT6PaL4dyvavsomHQo09zAwStR2kKWwtdD78Jepdat26i8t672cPiQ9mwLyFOBUcsBpURCuCGU-ny4odK8uKE5j-So6Mvo4MI2FtMdiQbkYPfTC1RnLcf9i_HviRa0ytMn0HfUqaEHLRIPgyflud2LAdOpBF3SK7LX2loyiEldk31RNZDl_LF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www.planttext.com/api/plantuml/img/bLNBRjim4BppAnO-z77e3-HGn86Te0Y26asA0hsjn9LCX28LFcIuNz-b91jIJ2N8IHAvExCx7AwkVK0NOgE5m39O1m_K5EJ4y81lts4rllwX0jPj2xVR5Lo1CYee30HF3YM1j0UZBKhuWbNWO6rhPRxscAfBOHaKaKDEXElT3xZZf0CU4zKPkwSIaju45VDqnliRexw4wLTvTniTFIFlrnJWiIkvCvR4b3GfVeWHOenzdRLESNHEzEUuaLnCQnwnJlIhGR-jUOdA7LC1cPOdCbw6Ynn4GlxjMPfVgju73mzr4n9mXrh91EJwzGdmHJGhUOcmX8inxArJ_mYQmJ-vt7oximFDLF4IAVBEFLOiwOxDoiQpXbWRswetsbzAu6fxpuCZbChKK3dRGEkeWvzLvIbCH5aa5ThQbd4OenclG3H1QIv3YcNg1Gcuf5JC25HQHZBHHg-FCt4-9i4YLQLqkgA3jOmzcG54WPunhO6OJW5Bjh87yUcKK3h53uM2Z8IK9pv8N2Y3_7Ngic7DlUT6PaL4dyvavsomHQo09zAwStR2kKWwtdD78Jepdat26i8t672cPiQ9mwLyFOBUcsBpURCuCGU-ny4odK8uKE5j-So6Mvo4MI2FtMdiQbkYPfTC1RnLcf9i_HviRa0ytMn0HfUqaEHLRIPgyflud2LAdOpBF3SK7LX2loyiEldk31RNZDl_LFu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8710" cy="3474085"/>
                    </a:xfrm>
                    <a:prstGeom prst="rect">
                      <a:avLst/>
                    </a:prstGeom>
                    <a:noFill/>
                  </pic:spPr>
                </pic:pic>
              </a:graphicData>
            </a:graphic>
          </wp:inline>
        </w:drawing>
      </w:r>
    </w:p>
    <w:p w14:paraId="5EF5C307" w14:textId="03740E56" w:rsidR="00F93077" w:rsidRDefault="00F93077" w:rsidP="00F93077">
      <w:pPr>
        <w:autoSpaceDE w:val="0"/>
        <w:autoSpaceDN w:val="0"/>
        <w:adjustRightInd w:val="0"/>
        <w:spacing w:line="340" w:lineRule="atLeast"/>
        <w:ind w:left="360"/>
        <w:rPr>
          <w:rFonts w:asciiTheme="minorHAnsi" w:hAnsiTheme="minorHAnsi" w:cstheme="minorHAnsi"/>
          <w:sz w:val="21"/>
          <w:szCs w:val="21"/>
        </w:rPr>
      </w:pPr>
      <w:r>
        <w:rPr>
          <w:rFonts w:asciiTheme="minorHAnsi" w:hAnsiTheme="minorHAnsi" w:cstheme="minorHAnsi"/>
          <w:sz w:val="21"/>
          <w:szCs w:val="21"/>
        </w:rPr>
        <w:t xml:space="preserve">The Trading or Clearing Member can use the new Front end Web Application to download the trades that are related to them, for local processing. The member should be logged-in before initiating the download. The Front End application will initiate the request for download, which will traverse through the API Gateway and </w:t>
      </w:r>
      <w:r w:rsidR="00502090">
        <w:rPr>
          <w:rFonts w:asciiTheme="minorHAnsi" w:hAnsiTheme="minorHAnsi" w:cstheme="minorHAnsi"/>
          <w:sz w:val="21"/>
          <w:szCs w:val="21"/>
        </w:rPr>
        <w:t>Spring Cloud Gateway</w:t>
      </w:r>
      <w:r>
        <w:rPr>
          <w:rFonts w:asciiTheme="minorHAnsi" w:hAnsiTheme="minorHAnsi" w:cstheme="minorHAnsi"/>
          <w:sz w:val="21"/>
          <w:szCs w:val="21"/>
        </w:rPr>
        <w:t xml:space="preserve"> routing proxy to Trade Enquiry Service. The Trade Enquiry Service will invoke the User rights management service for authorization check.  The Trade Enquiry Service will read the Trades from the Kafka Topic starting from the previous offset until which the member has already downloaded. The Trade record read from the Kafka Topic will be further filtered based on the filter criteria and member access rights. The Trade will be compressed using binary serialization format such as Protobuf/Avro which are more compact and efficient for transmission. They will be sent to Front End using appropriate protocol such as Websocket, SSE or Kafka topics which will be finalized after further analysis. The Trades will be read in high velocity using Kafka’s streaming capability and sent as continuous Stream to the Front End, until stopped or end is reached. The last received Trade offset will be saved, for future download.</w:t>
      </w:r>
    </w:p>
    <w:p w14:paraId="1547C04F" w14:textId="77777777" w:rsidR="00F93077" w:rsidRDefault="00F93077" w:rsidP="00F93077">
      <w:pPr>
        <w:autoSpaceDE w:val="0"/>
        <w:autoSpaceDN w:val="0"/>
        <w:adjustRightInd w:val="0"/>
        <w:spacing w:line="340" w:lineRule="atLeast"/>
        <w:ind w:left="360"/>
        <w:rPr>
          <w:rFonts w:asciiTheme="minorHAnsi" w:hAnsiTheme="minorHAnsi" w:cstheme="minorHAnsi"/>
          <w:sz w:val="21"/>
          <w:szCs w:val="21"/>
        </w:rPr>
      </w:pPr>
    </w:p>
    <w:p w14:paraId="7CA9453A" w14:textId="77777777" w:rsidR="00F93077" w:rsidRDefault="00F93077" w:rsidP="00F93077">
      <w:pPr>
        <w:autoSpaceDE w:val="0"/>
        <w:autoSpaceDN w:val="0"/>
        <w:adjustRightInd w:val="0"/>
        <w:spacing w:line="340" w:lineRule="atLeast"/>
        <w:ind w:left="360"/>
        <w:rPr>
          <w:rFonts w:asciiTheme="minorHAnsi" w:hAnsiTheme="minorHAnsi" w:cstheme="minorHAnsi"/>
          <w:sz w:val="21"/>
          <w:szCs w:val="21"/>
        </w:rPr>
      </w:pPr>
    </w:p>
    <w:p w14:paraId="04D1BA8F" w14:textId="77777777" w:rsidR="00F93077" w:rsidRDefault="00F93077" w:rsidP="00F93077">
      <w:pPr>
        <w:pStyle w:val="Heading4"/>
        <w:rPr>
          <w:rFonts w:cstheme="majorHAnsi"/>
        </w:rPr>
      </w:pPr>
      <w:r>
        <w:rPr>
          <w:rFonts w:cstheme="majorHAnsi"/>
        </w:rPr>
        <w:t>Scenario 4 – Trading Member updating Client/CP Code</w:t>
      </w:r>
    </w:p>
    <w:p w14:paraId="7CEEB66B" w14:textId="77777777" w:rsidR="00F93077" w:rsidRDefault="00F93077" w:rsidP="00F93077"/>
    <w:p w14:paraId="6CD92918" w14:textId="77777777" w:rsidR="00F93077" w:rsidRDefault="00F93077" w:rsidP="00F93077">
      <w:r w:rsidRPr="00B97955">
        <w:rPr>
          <w:noProof/>
        </w:rPr>
        <w:lastRenderedPageBreak/>
        <w:drawing>
          <wp:inline distT="0" distB="0" distL="0" distR="0" wp14:anchorId="34FE3F31" wp14:editId="18CB1817">
            <wp:extent cx="6188710" cy="3354070"/>
            <wp:effectExtent l="0" t="0" r="2540" b="0"/>
            <wp:docPr id="1028" name="Picture 4" descr="https://www.planttext.com/api/plantuml/img/XLJ9JiCm4BtxAqOzmG5nxm6rb88g5AcYgP2uEScqiN2Tu2LL-Nh6wPR5ALVxlJTlrecnN5ktaupnr1OQueZ54JmymIZ2NO8QFZ61QLd2wtm4Ot1bnYt2J0fKzd6sX5cHOSqLbVy8i5X8oGUOBXVmHgGzFpIaOyr9CSERagnD9hKlvsHNf7wZlxdJ-CtfTuiMLbKAGb7QAcqQFs8OEs6xhAd7uOLeBhXJQDPqVD8wXn_LRc1zj4RnUzaswjV3iW3TYwuDrUH3R7Dh8Dhkh1Ujk1GrIjVl3TaUcahOLnZIvSxcXHQ_25wnK45kCDDM8mCc2CWJRYw9hsW6SJ3d9gPJGzWBcqE5sdX_Z4iBngNKAGEfrxzJ1QI5IftMDBadwdqZ_a813HgyF0z6loAw_Vjnw4ZYdMze99QqKC9N2JE8Yr8Cjt08J_AbIwGmEJI932KPlIIH7c33XQHPkrskzjnjKQ6kXrJhGZDK6GlIhokbqJgjpWclBBVEjDhQR_fnyhix_j-PQA_qu0aA-c51i1UXQpQ6J9XIyaF8VUYwJAWizKty0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s://www.planttext.com/api/plantuml/img/XLJ9JiCm4BtxAqOzmG5nxm6rb88g5AcYgP2uEScqiN2Tu2LL-Nh6wPR5ALVxlJTlrecnN5ktaupnr1OQueZ54JmymIZ2NO8QFZ61QLd2wtm4Ot1bnYt2J0fKzd6sX5cHOSqLbVy8i5X8oGUOBXVmHgGzFpIaOyr9CSERagnD9hKlvsHNf7wZlxdJ-CtfTuiMLbKAGb7QAcqQFs8OEs6xhAd7uOLeBhXJQDPqVD8wXn_LRc1zj4RnUzaswjV3iW3TYwuDrUH3R7Dh8Dhkh1Ujk1GrIjVl3TaUcahOLnZIvSxcXHQ_25wnK45kCDDM8mCc2CWJRYw9hsW6SJ3d9gPJGzWBcqE5sdX_Z4iBngNKAGEfrxzJ1QI5IftMDBadwdqZ_a813HgyF0z6loAw_Vjnw4ZYdMze99QqKC9N2JE8Yr8Cjt08J_AbIwGmEJI932KPlIIH7c33XQHPkrskzjnjKQ6kXrJhGZDK6GlIhokbqJgjpWclBBVEjDhQR_fnyhix_j-PQA_qu0aA-c51i1UXQpQ6J9XIyaF8VUYwJAWizKty0m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8710" cy="3354070"/>
                    </a:xfrm>
                    <a:prstGeom prst="rect">
                      <a:avLst/>
                    </a:prstGeom>
                    <a:noFill/>
                  </pic:spPr>
                </pic:pic>
              </a:graphicData>
            </a:graphic>
          </wp:inline>
        </w:drawing>
      </w:r>
    </w:p>
    <w:p w14:paraId="620A723B" w14:textId="15806847" w:rsidR="00F93077" w:rsidRDefault="00F93077" w:rsidP="00F93077">
      <w:pPr>
        <w:autoSpaceDE w:val="0"/>
        <w:autoSpaceDN w:val="0"/>
        <w:adjustRightInd w:val="0"/>
        <w:spacing w:line="340" w:lineRule="atLeast"/>
        <w:ind w:left="360"/>
        <w:rPr>
          <w:rFonts w:asciiTheme="minorHAnsi" w:hAnsiTheme="minorHAnsi" w:cstheme="minorHAnsi"/>
          <w:b/>
          <w:bCs/>
          <w:sz w:val="21"/>
          <w:szCs w:val="22"/>
        </w:rPr>
      </w:pPr>
      <w:r>
        <w:rPr>
          <w:rFonts w:asciiTheme="minorHAnsi" w:hAnsiTheme="minorHAnsi" w:cstheme="minorHAnsi"/>
          <w:sz w:val="21"/>
          <w:szCs w:val="21"/>
        </w:rPr>
        <w:t xml:space="preserve">The Trading Member can use the new Front end Web Application to update the Client/CP Code for a particular Trade or set of Trades. The member should be logged-in first to perform the action. In order to perform update, the Trade should first be queried using the Trade Enquiry Service to get the latest snapshot. Once the selected Trade(s) is displayed in the Web application, the Trading Member can make change to the Client or </w:t>
      </w:r>
      <w:r w:rsidRPr="00BF0546">
        <w:rPr>
          <w:rFonts w:asciiTheme="minorHAnsi" w:hAnsiTheme="minorHAnsi" w:cstheme="minorHAnsi"/>
          <w:sz w:val="21"/>
          <w:szCs w:val="21"/>
        </w:rPr>
        <w:t>Custodial Participant code</w:t>
      </w:r>
      <w:r>
        <w:rPr>
          <w:rFonts w:asciiTheme="minorHAnsi" w:hAnsiTheme="minorHAnsi" w:cstheme="minorHAnsi"/>
          <w:sz w:val="21"/>
          <w:szCs w:val="21"/>
        </w:rPr>
        <w:t xml:space="preserve"> and submit. The Java Script framework will post the update to the Trade Update Service via the API Gateway and </w:t>
      </w:r>
      <w:r w:rsidR="00502090">
        <w:rPr>
          <w:rFonts w:asciiTheme="minorHAnsi" w:hAnsiTheme="minorHAnsi" w:cstheme="minorHAnsi"/>
          <w:sz w:val="21"/>
          <w:szCs w:val="21"/>
        </w:rPr>
        <w:t>Spring Cloud Gateway</w:t>
      </w:r>
      <w:r>
        <w:rPr>
          <w:rFonts w:asciiTheme="minorHAnsi" w:hAnsiTheme="minorHAnsi" w:cstheme="minorHAnsi"/>
          <w:sz w:val="21"/>
          <w:szCs w:val="21"/>
        </w:rPr>
        <w:t xml:space="preserve"> routing proxy similar to the earlier scenarios. The Trade Update Service will invoke the User rights management service for authorization check. The Trade Update Service will save the update in the Trade Store in Oracle database using the last version number for the concurrency check (using optimistic concurrency strategy). If the update is successful, then confirmation will be sent to the Trading member on the success. If there is concurrency version mismatch or any other error then the Trading member will be notified immediately on the issue with appropriate error message. In case of successful update in Trade Store, the Trade will be also be updated in the Redis, In-memory Database and update event will be inserted to Kafka Topic so that subsequent query and download will fetch the latest snapshot.</w:t>
      </w:r>
    </w:p>
    <w:p w14:paraId="22C3E393" w14:textId="77777777" w:rsidR="0070331B" w:rsidRPr="00FD052F" w:rsidRDefault="0070331B" w:rsidP="009812F8">
      <w:pPr>
        <w:pStyle w:val="Heading2"/>
        <w:numPr>
          <w:ilvl w:val="0"/>
          <w:numId w:val="0"/>
        </w:numPr>
        <w:ind w:left="576"/>
        <w:rPr>
          <w:rFonts w:asciiTheme="minorHAnsi" w:hAnsiTheme="minorHAnsi" w:cstheme="minorHAnsi"/>
          <w:sz w:val="22"/>
          <w:szCs w:val="22"/>
        </w:rPr>
      </w:pPr>
    </w:p>
    <w:p w14:paraId="337563DE" w14:textId="77777777" w:rsidR="0070331B" w:rsidRDefault="0070331B" w:rsidP="0070331B"/>
    <w:p w14:paraId="1D456EF9" w14:textId="4C1721AA" w:rsidR="0070331B" w:rsidRDefault="0070331B">
      <w:pPr>
        <w:spacing w:after="160" w:line="259" w:lineRule="auto"/>
        <w:rPr>
          <w:rFonts w:asciiTheme="minorHAnsi" w:hAnsiTheme="minorHAnsi" w:cstheme="minorHAnsi"/>
        </w:rPr>
      </w:pPr>
      <w:r>
        <w:rPr>
          <w:rFonts w:asciiTheme="minorHAnsi" w:hAnsiTheme="minorHAnsi" w:cstheme="minorHAnsi"/>
        </w:rPr>
        <w:br w:type="page"/>
      </w:r>
    </w:p>
    <w:p w14:paraId="749BAA2A" w14:textId="625FB944" w:rsidR="004F0A54" w:rsidRPr="00980A89" w:rsidRDefault="004F0A54" w:rsidP="004F0A54">
      <w:pPr>
        <w:pStyle w:val="Heading1"/>
        <w:rPr>
          <w:rFonts w:asciiTheme="minorHAnsi" w:hAnsiTheme="minorHAnsi" w:cstheme="minorHAnsi"/>
        </w:rPr>
      </w:pPr>
      <w:bookmarkStart w:id="155" w:name="_Toc518494121"/>
      <w:bookmarkStart w:id="156" w:name="_Toc518494513"/>
      <w:bookmarkStart w:id="157" w:name="_Toc518507643"/>
      <w:bookmarkStart w:id="158" w:name="_Toc520198240"/>
      <w:bookmarkStart w:id="159" w:name="_Toc48121380"/>
      <w:r w:rsidRPr="00980A89">
        <w:rPr>
          <w:rFonts w:asciiTheme="minorHAnsi" w:hAnsiTheme="minorHAnsi" w:cstheme="minorHAnsi"/>
        </w:rPr>
        <w:lastRenderedPageBreak/>
        <w:t>Front End Architecture</w:t>
      </w:r>
      <w:bookmarkEnd w:id="155"/>
      <w:bookmarkEnd w:id="156"/>
      <w:bookmarkEnd w:id="157"/>
      <w:bookmarkEnd w:id="158"/>
      <w:bookmarkEnd w:id="159"/>
    </w:p>
    <w:p w14:paraId="56A86B4D" w14:textId="77777777" w:rsidR="003E78F3" w:rsidRPr="00980A89" w:rsidRDefault="003E78F3" w:rsidP="003E78F3">
      <w:pPr>
        <w:pStyle w:val="ListParagraph"/>
        <w:autoSpaceDE w:val="0"/>
        <w:autoSpaceDN w:val="0"/>
        <w:adjustRightInd w:val="0"/>
        <w:spacing w:line="440" w:lineRule="atLeast"/>
        <w:ind w:left="360"/>
        <w:rPr>
          <w:rFonts w:asciiTheme="minorHAnsi" w:hAnsiTheme="minorHAnsi" w:cstheme="minorHAnsi"/>
          <w:b/>
          <w:bCs/>
          <w:color w:val="000000"/>
          <w:sz w:val="21"/>
          <w:szCs w:val="21"/>
        </w:rPr>
      </w:pPr>
      <w:r w:rsidRPr="00980A89">
        <w:rPr>
          <w:rFonts w:asciiTheme="minorHAnsi" w:hAnsiTheme="minorHAnsi" w:cstheme="minorHAnsi"/>
          <w:b/>
          <w:bCs/>
          <w:color w:val="000000"/>
          <w:sz w:val="21"/>
          <w:szCs w:val="21"/>
        </w:rPr>
        <w:t>Context</w:t>
      </w:r>
    </w:p>
    <w:p w14:paraId="16294BA8" w14:textId="77777777" w:rsidR="003E78F3" w:rsidRPr="00980A89" w:rsidRDefault="003E78F3" w:rsidP="002B27B9">
      <w:pPr>
        <w:pStyle w:val="ListParagraph"/>
        <w:numPr>
          <w:ilvl w:val="0"/>
          <w:numId w:val="42"/>
        </w:numPr>
        <w:autoSpaceDE w:val="0"/>
        <w:autoSpaceDN w:val="0"/>
        <w:adjustRightInd w:val="0"/>
        <w:spacing w:line="440" w:lineRule="atLeast"/>
        <w:ind w:left="1080"/>
        <w:rPr>
          <w:rFonts w:asciiTheme="minorHAnsi" w:hAnsiTheme="minorHAnsi" w:cstheme="minorHAnsi"/>
          <w:color w:val="000000"/>
          <w:sz w:val="21"/>
          <w:szCs w:val="21"/>
        </w:rPr>
      </w:pPr>
      <w:r w:rsidRPr="00980A89">
        <w:rPr>
          <w:rFonts w:asciiTheme="minorHAnsi" w:hAnsiTheme="minorHAnsi" w:cstheme="minorHAnsi"/>
          <w:color w:val="000000"/>
          <w:sz w:val="21"/>
          <w:szCs w:val="21"/>
        </w:rPr>
        <w:t>Developing the mobile application using cross platform mobile framework</w:t>
      </w:r>
    </w:p>
    <w:p w14:paraId="494827F9" w14:textId="77777777" w:rsidR="003E78F3" w:rsidRPr="00980A89" w:rsidRDefault="003E78F3" w:rsidP="002B27B9">
      <w:pPr>
        <w:pStyle w:val="ListParagraph"/>
        <w:numPr>
          <w:ilvl w:val="0"/>
          <w:numId w:val="42"/>
        </w:numPr>
        <w:autoSpaceDE w:val="0"/>
        <w:autoSpaceDN w:val="0"/>
        <w:adjustRightInd w:val="0"/>
        <w:spacing w:line="440" w:lineRule="atLeast"/>
        <w:ind w:left="1080"/>
        <w:rPr>
          <w:rFonts w:asciiTheme="minorHAnsi" w:hAnsiTheme="minorHAnsi" w:cstheme="minorHAnsi"/>
          <w:color w:val="000000"/>
          <w:sz w:val="21"/>
          <w:szCs w:val="21"/>
        </w:rPr>
      </w:pPr>
      <w:r w:rsidRPr="00980A89">
        <w:rPr>
          <w:rFonts w:asciiTheme="minorHAnsi" w:hAnsiTheme="minorHAnsi" w:cstheme="minorHAnsi"/>
          <w:color w:val="000000"/>
          <w:sz w:val="21"/>
          <w:szCs w:val="21"/>
        </w:rPr>
        <w:t>Common UI/UX for both Android &amp; iOS Mobile Platforms.</w:t>
      </w:r>
    </w:p>
    <w:p w14:paraId="70326148" w14:textId="77777777" w:rsidR="003E78F3" w:rsidRPr="00980A89" w:rsidRDefault="003E78F3" w:rsidP="002B27B9">
      <w:pPr>
        <w:pStyle w:val="ListParagraph"/>
        <w:numPr>
          <w:ilvl w:val="0"/>
          <w:numId w:val="42"/>
        </w:numPr>
        <w:autoSpaceDE w:val="0"/>
        <w:autoSpaceDN w:val="0"/>
        <w:adjustRightInd w:val="0"/>
        <w:spacing w:line="440" w:lineRule="atLeast"/>
        <w:ind w:left="1080"/>
        <w:rPr>
          <w:rFonts w:asciiTheme="minorHAnsi" w:hAnsiTheme="minorHAnsi" w:cstheme="minorHAnsi"/>
          <w:color w:val="000000"/>
          <w:sz w:val="21"/>
          <w:szCs w:val="21"/>
        </w:rPr>
      </w:pPr>
      <w:r w:rsidRPr="00980A89">
        <w:rPr>
          <w:rFonts w:asciiTheme="minorHAnsi" w:hAnsiTheme="minorHAnsi" w:cstheme="minorHAnsi"/>
          <w:color w:val="000000"/>
          <w:sz w:val="21"/>
          <w:szCs w:val="21"/>
        </w:rPr>
        <w:t>A single code base for both mobile platforms.</w:t>
      </w:r>
    </w:p>
    <w:p w14:paraId="2208D034" w14:textId="4E02A5E1" w:rsidR="003E78F3" w:rsidRPr="00234777" w:rsidRDefault="003E78F3" w:rsidP="003E78F3">
      <w:pPr>
        <w:pStyle w:val="ListParagraph"/>
        <w:numPr>
          <w:ilvl w:val="0"/>
          <w:numId w:val="42"/>
        </w:numPr>
        <w:autoSpaceDE w:val="0"/>
        <w:autoSpaceDN w:val="0"/>
        <w:adjustRightInd w:val="0"/>
        <w:spacing w:line="440" w:lineRule="atLeast"/>
        <w:ind w:left="1080"/>
        <w:rPr>
          <w:rFonts w:asciiTheme="minorHAnsi" w:hAnsiTheme="minorHAnsi" w:cstheme="minorHAnsi"/>
          <w:color w:val="000000"/>
          <w:sz w:val="21"/>
          <w:szCs w:val="21"/>
        </w:rPr>
      </w:pPr>
      <w:r w:rsidRPr="00980A89">
        <w:rPr>
          <w:rFonts w:asciiTheme="minorHAnsi" w:hAnsiTheme="minorHAnsi" w:cstheme="minorHAnsi"/>
          <w:color w:val="000000"/>
          <w:sz w:val="21"/>
          <w:szCs w:val="21"/>
        </w:rPr>
        <w:t>Seamless mobile application experience to the user.</w:t>
      </w:r>
    </w:p>
    <w:p w14:paraId="47282645" w14:textId="77777777" w:rsidR="003E78F3" w:rsidRPr="00980A89" w:rsidRDefault="003E78F3" w:rsidP="003E78F3">
      <w:pPr>
        <w:pStyle w:val="ListParagraph"/>
        <w:autoSpaceDE w:val="0"/>
        <w:autoSpaceDN w:val="0"/>
        <w:adjustRightInd w:val="0"/>
        <w:spacing w:line="440" w:lineRule="atLeast"/>
        <w:ind w:left="360"/>
        <w:rPr>
          <w:rFonts w:asciiTheme="minorHAnsi" w:hAnsiTheme="minorHAnsi" w:cstheme="minorHAnsi"/>
          <w:b/>
          <w:bCs/>
          <w:color w:val="000000"/>
          <w:sz w:val="21"/>
          <w:szCs w:val="22"/>
        </w:rPr>
      </w:pPr>
      <w:r w:rsidRPr="00980A89">
        <w:rPr>
          <w:rFonts w:asciiTheme="minorHAnsi" w:hAnsiTheme="minorHAnsi" w:cstheme="minorHAnsi"/>
          <w:b/>
          <w:bCs/>
          <w:sz w:val="22"/>
          <w:szCs w:val="22"/>
        </w:rPr>
        <w:t xml:space="preserve">What is UI? </w:t>
      </w:r>
    </w:p>
    <w:p w14:paraId="6A50F490" w14:textId="77777777" w:rsidR="003E78F3" w:rsidRPr="00980A89" w:rsidRDefault="003E78F3" w:rsidP="003E78F3">
      <w:pPr>
        <w:autoSpaceDE w:val="0"/>
        <w:autoSpaceDN w:val="0"/>
        <w:adjustRightInd w:val="0"/>
        <w:spacing w:line="340" w:lineRule="atLeast"/>
        <w:ind w:left="360"/>
        <w:rPr>
          <w:rFonts w:asciiTheme="minorHAnsi" w:hAnsiTheme="minorHAnsi" w:cstheme="minorHAnsi"/>
          <w:color w:val="000000"/>
          <w:sz w:val="21"/>
          <w:szCs w:val="21"/>
        </w:rPr>
      </w:pPr>
      <w:r w:rsidRPr="00980A89">
        <w:rPr>
          <w:rFonts w:asciiTheme="minorHAnsi" w:hAnsiTheme="minorHAnsi" w:cstheme="minorHAnsi"/>
          <w:color w:val="000000"/>
          <w:sz w:val="21"/>
          <w:szCs w:val="21"/>
        </w:rPr>
        <w:t>User Interface is all about the visual appearance of the app that includes various elements such as button, tags, text, images, videos, drop-down list, graphic design, and user’s click.</w:t>
      </w:r>
    </w:p>
    <w:p w14:paraId="60C0E41E" w14:textId="369D153A" w:rsidR="003E78F3" w:rsidRPr="00234777" w:rsidRDefault="003E78F3" w:rsidP="003E78F3">
      <w:pPr>
        <w:autoSpaceDE w:val="0"/>
        <w:autoSpaceDN w:val="0"/>
        <w:adjustRightInd w:val="0"/>
        <w:spacing w:line="340" w:lineRule="atLeast"/>
        <w:ind w:left="360"/>
        <w:rPr>
          <w:rFonts w:asciiTheme="minorHAnsi" w:hAnsiTheme="minorHAnsi" w:cstheme="minorHAnsi"/>
          <w:color w:val="000000"/>
          <w:sz w:val="21"/>
          <w:szCs w:val="21"/>
        </w:rPr>
      </w:pPr>
      <w:r w:rsidRPr="00980A89">
        <w:rPr>
          <w:rFonts w:asciiTheme="minorHAnsi" w:hAnsiTheme="minorHAnsi" w:cstheme="minorHAnsi"/>
          <w:color w:val="000000"/>
          <w:sz w:val="21"/>
          <w:szCs w:val="21"/>
        </w:rPr>
        <w:t>While User Interface refers to a process that ensures how things will work, therefore, UI designer needs to layout a mobile app design that helps in attracting the eye of the user and provide a seamless product experience.</w:t>
      </w:r>
    </w:p>
    <w:p w14:paraId="62FC3A26" w14:textId="77777777" w:rsidR="003E78F3" w:rsidRPr="00980A89" w:rsidRDefault="003E78F3" w:rsidP="00980A89">
      <w:pPr>
        <w:pStyle w:val="ListParagraph"/>
        <w:autoSpaceDE w:val="0"/>
        <w:autoSpaceDN w:val="0"/>
        <w:adjustRightInd w:val="0"/>
        <w:spacing w:line="440" w:lineRule="atLeast"/>
        <w:ind w:left="360"/>
        <w:rPr>
          <w:rFonts w:asciiTheme="minorHAnsi" w:hAnsiTheme="minorHAnsi" w:cstheme="minorHAnsi"/>
          <w:b/>
          <w:bCs/>
          <w:sz w:val="22"/>
          <w:szCs w:val="22"/>
        </w:rPr>
      </w:pPr>
      <w:r w:rsidRPr="00980A89">
        <w:rPr>
          <w:rFonts w:asciiTheme="minorHAnsi" w:hAnsiTheme="minorHAnsi" w:cstheme="minorHAnsi"/>
          <w:b/>
          <w:bCs/>
          <w:sz w:val="22"/>
          <w:szCs w:val="22"/>
        </w:rPr>
        <w:t>What is UX?</w:t>
      </w:r>
    </w:p>
    <w:p w14:paraId="014FA930" w14:textId="77777777" w:rsidR="003E78F3" w:rsidRPr="00980A89" w:rsidRDefault="003E78F3" w:rsidP="003E78F3">
      <w:pPr>
        <w:autoSpaceDE w:val="0"/>
        <w:autoSpaceDN w:val="0"/>
        <w:adjustRightInd w:val="0"/>
        <w:spacing w:line="340" w:lineRule="atLeast"/>
        <w:ind w:left="360"/>
        <w:rPr>
          <w:rFonts w:asciiTheme="minorHAnsi" w:hAnsiTheme="minorHAnsi" w:cstheme="minorHAnsi"/>
          <w:color w:val="000000"/>
          <w:sz w:val="21"/>
          <w:szCs w:val="21"/>
        </w:rPr>
      </w:pPr>
      <w:r w:rsidRPr="00980A89">
        <w:rPr>
          <w:rFonts w:asciiTheme="minorHAnsi" w:hAnsiTheme="minorHAnsi" w:cstheme="minorHAnsi"/>
          <w:color w:val="000000"/>
          <w:sz w:val="21"/>
          <w:szCs w:val="21"/>
        </w:rPr>
        <w:t>The landscape of User Experience design is to achieve the highest level of satisfaction of the users. It majorly includes how users will feel while interacting with an application.</w:t>
      </w:r>
    </w:p>
    <w:p w14:paraId="5230D796" w14:textId="43442876" w:rsidR="003E78F3" w:rsidRPr="00234777" w:rsidRDefault="003E78F3" w:rsidP="003E78F3">
      <w:pPr>
        <w:autoSpaceDE w:val="0"/>
        <w:autoSpaceDN w:val="0"/>
        <w:adjustRightInd w:val="0"/>
        <w:spacing w:line="340" w:lineRule="atLeast"/>
        <w:ind w:left="360"/>
        <w:rPr>
          <w:rFonts w:asciiTheme="minorHAnsi" w:hAnsiTheme="minorHAnsi" w:cstheme="minorHAnsi"/>
          <w:color w:val="000000"/>
          <w:sz w:val="21"/>
          <w:szCs w:val="21"/>
        </w:rPr>
      </w:pPr>
      <w:r w:rsidRPr="00980A89">
        <w:rPr>
          <w:rFonts w:asciiTheme="minorHAnsi" w:hAnsiTheme="minorHAnsi" w:cstheme="minorHAnsi"/>
          <w:color w:val="000000"/>
          <w:sz w:val="21"/>
          <w:szCs w:val="21"/>
        </w:rPr>
        <w:t>To create an excellent UX Design, a mobile app developer has to understand the user’s perspective and seek out feedback from the tester to fix the issues and provide a perfect solution to the users.</w:t>
      </w:r>
    </w:p>
    <w:p w14:paraId="385AC072" w14:textId="23FAA7BC" w:rsidR="003E78F3" w:rsidRPr="00234777" w:rsidRDefault="004A3863" w:rsidP="00234777">
      <w:pPr>
        <w:pStyle w:val="Heading2"/>
        <w:rPr>
          <w:rFonts w:asciiTheme="minorHAnsi" w:hAnsiTheme="minorHAnsi" w:cstheme="minorHAnsi"/>
          <w:sz w:val="22"/>
          <w:szCs w:val="22"/>
        </w:rPr>
      </w:pPr>
      <w:bookmarkStart w:id="160" w:name="_Toc48121381"/>
      <w:r>
        <w:rPr>
          <w:rFonts w:asciiTheme="minorHAnsi" w:hAnsiTheme="minorHAnsi" w:cstheme="minorHAnsi"/>
          <w:sz w:val="22"/>
          <w:szCs w:val="22"/>
        </w:rPr>
        <w:t xml:space="preserve">Parivartan </w:t>
      </w:r>
      <w:r w:rsidR="003E78F3" w:rsidRPr="00980A89">
        <w:rPr>
          <w:rFonts w:asciiTheme="minorHAnsi" w:hAnsiTheme="minorHAnsi" w:cstheme="minorHAnsi"/>
          <w:sz w:val="22"/>
          <w:szCs w:val="22"/>
        </w:rPr>
        <w:t>UI</w:t>
      </w:r>
      <w:r w:rsidR="005B037B">
        <w:rPr>
          <w:rFonts w:asciiTheme="minorHAnsi" w:hAnsiTheme="minorHAnsi" w:cstheme="minorHAnsi"/>
          <w:sz w:val="22"/>
          <w:szCs w:val="22"/>
        </w:rPr>
        <w:t>/UX</w:t>
      </w:r>
      <w:r w:rsidR="003E78F3" w:rsidRPr="00980A89">
        <w:rPr>
          <w:rFonts w:asciiTheme="minorHAnsi" w:hAnsiTheme="minorHAnsi" w:cstheme="minorHAnsi"/>
          <w:sz w:val="22"/>
          <w:szCs w:val="22"/>
        </w:rPr>
        <w:t xml:space="preserve"> Best Practices</w:t>
      </w:r>
      <w:bookmarkEnd w:id="160"/>
    </w:p>
    <w:tbl>
      <w:tblPr>
        <w:tblStyle w:val="WBPOTable"/>
        <w:tblW w:w="0" w:type="auto"/>
        <w:tblInd w:w="612" w:type="dxa"/>
        <w:tblLook w:val="04A0" w:firstRow="1" w:lastRow="0" w:firstColumn="1" w:lastColumn="0" w:noHBand="0" w:noVBand="1"/>
      </w:tblPr>
      <w:tblGrid>
        <w:gridCol w:w="2378"/>
        <w:gridCol w:w="6591"/>
      </w:tblGrid>
      <w:tr w:rsidR="003E78F3" w:rsidRPr="008F6403" w14:paraId="642CC48E" w14:textId="77777777" w:rsidTr="00980A89">
        <w:trPr>
          <w:cnfStyle w:val="100000000000" w:firstRow="1" w:lastRow="0" w:firstColumn="0" w:lastColumn="0" w:oddVBand="0" w:evenVBand="0" w:oddHBand="0" w:evenHBand="0" w:firstRowFirstColumn="0" w:firstRowLastColumn="0" w:lastRowFirstColumn="0" w:lastRowLastColumn="0"/>
        </w:trPr>
        <w:tc>
          <w:tcPr>
            <w:tcW w:w="2378" w:type="dxa"/>
          </w:tcPr>
          <w:p w14:paraId="0C959BA0" w14:textId="4D699752" w:rsidR="003E78F3" w:rsidRPr="008F6403" w:rsidRDefault="00980A89" w:rsidP="00980A89">
            <w:pPr>
              <w:autoSpaceDE w:val="0"/>
              <w:autoSpaceDN w:val="0"/>
              <w:adjustRightInd w:val="0"/>
              <w:spacing w:line="340" w:lineRule="atLeast"/>
              <w:ind w:left="360"/>
              <w:rPr>
                <w:rFonts w:asciiTheme="minorHAnsi" w:hAnsiTheme="minorHAnsi" w:cstheme="minorHAnsi"/>
                <w:color w:val="FFFFFF" w:themeColor="background1"/>
                <w:sz w:val="18"/>
                <w:szCs w:val="18"/>
              </w:rPr>
            </w:pPr>
            <w:r w:rsidRPr="008F6403">
              <w:rPr>
                <w:rFonts w:asciiTheme="minorHAnsi" w:hAnsiTheme="minorHAnsi" w:cstheme="minorHAnsi"/>
                <w:color w:val="FFFFFF" w:themeColor="background1"/>
                <w:sz w:val="18"/>
                <w:szCs w:val="18"/>
              </w:rPr>
              <w:t>Area</w:t>
            </w:r>
          </w:p>
        </w:tc>
        <w:tc>
          <w:tcPr>
            <w:tcW w:w="6591" w:type="dxa"/>
          </w:tcPr>
          <w:p w14:paraId="6280042B" w14:textId="1C3FEFD7" w:rsidR="003E78F3" w:rsidRPr="008F6403" w:rsidRDefault="00980A89" w:rsidP="00980A89">
            <w:pPr>
              <w:autoSpaceDE w:val="0"/>
              <w:autoSpaceDN w:val="0"/>
              <w:adjustRightInd w:val="0"/>
              <w:spacing w:line="340" w:lineRule="atLeast"/>
              <w:ind w:left="360"/>
              <w:rPr>
                <w:rFonts w:asciiTheme="minorHAnsi" w:hAnsiTheme="minorHAnsi" w:cstheme="minorHAnsi"/>
                <w:color w:val="FFFFFF" w:themeColor="background1"/>
                <w:sz w:val="18"/>
                <w:szCs w:val="18"/>
              </w:rPr>
            </w:pPr>
            <w:r w:rsidRPr="008F6403">
              <w:rPr>
                <w:rFonts w:asciiTheme="minorHAnsi" w:hAnsiTheme="minorHAnsi" w:cstheme="minorHAnsi"/>
                <w:color w:val="FFFFFF" w:themeColor="background1"/>
                <w:sz w:val="18"/>
                <w:szCs w:val="18"/>
              </w:rPr>
              <w:t>Description</w:t>
            </w:r>
          </w:p>
        </w:tc>
      </w:tr>
      <w:tr w:rsidR="003E78F3" w:rsidRPr="008F6403" w14:paraId="4AC1A2F6" w14:textId="77777777" w:rsidTr="00980A89">
        <w:trPr>
          <w:trHeight w:val="1708"/>
        </w:trPr>
        <w:tc>
          <w:tcPr>
            <w:tcW w:w="2378" w:type="dxa"/>
          </w:tcPr>
          <w:p w14:paraId="247D5ABF"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Research before design</w:t>
            </w:r>
          </w:p>
        </w:tc>
        <w:tc>
          <w:tcPr>
            <w:tcW w:w="6591" w:type="dxa"/>
          </w:tcPr>
          <w:p w14:paraId="780F1F16" w14:textId="3925DB88"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 xml:space="preserve">Conduct a competitive analysis. Find apps that are similar to the one </w:t>
            </w:r>
            <w:r w:rsidR="00CC668B">
              <w:rPr>
                <w:rFonts w:asciiTheme="minorHAnsi" w:hAnsiTheme="minorHAnsi" w:cstheme="minorHAnsi"/>
                <w:color w:val="000000"/>
                <w:sz w:val="18"/>
                <w:szCs w:val="18"/>
              </w:rPr>
              <w:t>being designed</w:t>
            </w:r>
            <w:r w:rsidRPr="008F6403">
              <w:rPr>
                <w:rFonts w:asciiTheme="minorHAnsi" w:hAnsiTheme="minorHAnsi" w:cstheme="minorHAnsi"/>
                <w:color w:val="000000"/>
                <w:sz w:val="18"/>
                <w:szCs w:val="18"/>
              </w:rPr>
              <w:t>. Pay attention to which parts of the apps you like and which parts you don’t like, and why.</w:t>
            </w:r>
          </w:p>
          <w:p w14:paraId="772876B1"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Identify your users. Build user personas to understand better how users will interact with your app (which activities they perform and what content they expect).</w:t>
            </w:r>
          </w:p>
          <w:p w14:paraId="665E4D20"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r>
      <w:tr w:rsidR="003E78F3" w:rsidRPr="008F6403" w14:paraId="05BA1818" w14:textId="77777777" w:rsidTr="00980A89">
        <w:tc>
          <w:tcPr>
            <w:tcW w:w="2378" w:type="dxa"/>
          </w:tcPr>
          <w:p w14:paraId="01958526"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Prioritize features</w:t>
            </w:r>
          </w:p>
        </w:tc>
        <w:tc>
          <w:tcPr>
            <w:tcW w:w="6591" w:type="dxa"/>
          </w:tcPr>
          <w:p w14:paraId="6021A4BF" w14:textId="2437EB8B"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Focus on refining the experience around your core objectives. </w:t>
            </w:r>
            <w:r w:rsidRPr="008F6403">
              <w:rPr>
                <w:rFonts w:asciiTheme="minorHAnsi" w:hAnsiTheme="minorHAnsi" w:cstheme="minorHAnsi"/>
                <w:color w:val="000000"/>
                <w:sz w:val="18"/>
                <w:szCs w:val="18"/>
              </w:rPr>
              <w:t xml:space="preserve">Know what the core purpose of your app is — </w:t>
            </w:r>
            <w:r w:rsidR="003C318B" w:rsidRPr="008F6403">
              <w:rPr>
                <w:rFonts w:asciiTheme="minorHAnsi" w:hAnsiTheme="minorHAnsi" w:cstheme="minorHAnsi"/>
                <w:color w:val="000000"/>
                <w:sz w:val="18"/>
                <w:szCs w:val="18"/>
              </w:rPr>
              <w:t>analyse</w:t>
            </w:r>
            <w:r w:rsidRPr="008F6403">
              <w:rPr>
                <w:rFonts w:asciiTheme="minorHAnsi" w:hAnsiTheme="minorHAnsi" w:cstheme="minorHAnsi"/>
                <w:color w:val="000000"/>
                <w:sz w:val="18"/>
                <w:szCs w:val="18"/>
              </w:rPr>
              <w:t xml:space="preserve"> which features of your app are used the most and put the most effort into making that experience intuitive.</w:t>
            </w:r>
          </w:p>
        </w:tc>
      </w:tr>
      <w:tr w:rsidR="003E78F3" w:rsidRPr="008F6403" w14:paraId="7BC96896" w14:textId="77777777" w:rsidTr="00980A89">
        <w:tc>
          <w:tcPr>
            <w:tcW w:w="2378" w:type="dxa"/>
          </w:tcPr>
          <w:p w14:paraId="4F3B1474"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Cut out the clutter</w:t>
            </w:r>
          </w:p>
          <w:p w14:paraId="288C87C6"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c>
          <w:tcPr>
            <w:tcW w:w="6591" w:type="dxa"/>
          </w:tcPr>
          <w:p w14:paraId="32418468"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Strive for minimalism. </w:t>
            </w:r>
            <w:r w:rsidRPr="008F6403">
              <w:rPr>
                <w:rFonts w:asciiTheme="minorHAnsi" w:hAnsiTheme="minorHAnsi" w:cstheme="minorHAnsi"/>
                <w:color w:val="000000"/>
                <w:sz w:val="18"/>
                <w:szCs w:val="18"/>
              </w:rPr>
              <w:t>Focus on the content that is valuable for your users and remove unnecessary elements that do not support user tasks. Minimal use of decorative elements such as gradients and drop shadows will help you keep the interface light and airy.</w:t>
            </w:r>
          </w:p>
          <w:p w14:paraId="16815C94"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Prioritize one primary action per screen. </w:t>
            </w:r>
            <w:r w:rsidRPr="008F6403">
              <w:rPr>
                <w:rFonts w:asciiTheme="minorHAnsi" w:hAnsiTheme="minorHAnsi" w:cstheme="minorHAnsi"/>
                <w:color w:val="000000"/>
                <w:sz w:val="18"/>
                <w:szCs w:val="18"/>
              </w:rPr>
              <w:t>Try to design each screen for one thing and one thing only, with no more than one call-to-action. This makes it both easier to learn and easier to use. A few clear screens are preferable to a single cluttered screen.</w:t>
            </w:r>
          </w:p>
        </w:tc>
      </w:tr>
      <w:tr w:rsidR="003E78F3" w:rsidRPr="008F6403" w14:paraId="19F6D28E" w14:textId="77777777" w:rsidTr="00980A89">
        <w:tc>
          <w:tcPr>
            <w:tcW w:w="2378" w:type="dxa"/>
          </w:tcPr>
          <w:p w14:paraId="78BE45FD"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lastRenderedPageBreak/>
              <w:t>Make navigation self-evident</w:t>
            </w:r>
          </w:p>
          <w:p w14:paraId="368FF2B9"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c>
          <w:tcPr>
            <w:tcW w:w="6591" w:type="dxa"/>
          </w:tcPr>
          <w:p w14:paraId="4B5F67C4"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Make sure that navigation feels familiar to users. </w:t>
            </w:r>
            <w:r w:rsidRPr="008F6403">
              <w:rPr>
                <w:rFonts w:asciiTheme="minorHAnsi" w:hAnsiTheme="minorHAnsi" w:cstheme="minorHAnsi"/>
                <w:color w:val="000000"/>
                <w:sz w:val="18"/>
                <w:szCs w:val="18"/>
              </w:rPr>
              <w:t>People are happy when an app meets their expectations. To make this happen, use navigation patterns that are familiar to your target audience so that the navigation doesn’t require any explanation.</w:t>
            </w:r>
          </w:p>
          <w:p w14:paraId="261CABC3"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Design good information architecture.</w:t>
            </w:r>
            <w:r w:rsidRPr="008F6403">
              <w:rPr>
                <w:rFonts w:asciiTheme="minorHAnsi" w:hAnsiTheme="minorHAnsi" w:cstheme="minorHAnsi"/>
                <w:color w:val="000000"/>
                <w:sz w:val="18"/>
                <w:szCs w:val="18"/>
              </w:rPr>
              <w:t xml:space="preserve"> Organization of information in a clear and logical way. Organize your information in a way that requires a minimum number of actions to reach the destination.</w:t>
            </w:r>
          </w:p>
          <w:p w14:paraId="34F61E59"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Navigation shouldn’t draw focus away from the content. </w:t>
            </w:r>
            <w:r w:rsidRPr="008F6403">
              <w:rPr>
                <w:rFonts w:asciiTheme="minorHAnsi" w:hAnsiTheme="minorHAnsi" w:cstheme="minorHAnsi"/>
                <w:color w:val="000000"/>
                <w:sz w:val="18"/>
                <w:szCs w:val="18"/>
              </w:rPr>
              <w:t>It should be implemented in a way that supports the structure of an app without calling attention to itself.</w:t>
            </w:r>
          </w:p>
          <w:p w14:paraId="60F7133F"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Communicate current location. </w:t>
            </w:r>
            <w:r w:rsidRPr="008F6403">
              <w:rPr>
                <w:rFonts w:asciiTheme="minorHAnsi" w:hAnsiTheme="minorHAnsi" w:cstheme="minorHAnsi"/>
                <w:color w:val="000000"/>
                <w:sz w:val="18"/>
                <w:szCs w:val="18"/>
              </w:rPr>
              <w:t>People should always know where they are in your app so they can navigate successfully.</w:t>
            </w:r>
          </w:p>
          <w:p w14:paraId="01AA4CB4"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Strive for consistency. </w:t>
            </w:r>
            <w:r w:rsidRPr="008F6403">
              <w:rPr>
                <w:rFonts w:asciiTheme="minorHAnsi" w:hAnsiTheme="minorHAnsi" w:cstheme="minorHAnsi"/>
                <w:color w:val="000000"/>
                <w:sz w:val="18"/>
                <w:szCs w:val="18"/>
              </w:rPr>
              <w:t>Don’t move navigation controls to a new location or hide them on different pages. This will confuse and disorient your users.</w:t>
            </w:r>
          </w:p>
          <w:p w14:paraId="7D4D4FAE"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Provide a clear path. </w:t>
            </w:r>
            <w:r w:rsidRPr="008F6403">
              <w:rPr>
                <w:rFonts w:asciiTheme="minorHAnsi" w:hAnsiTheme="minorHAnsi" w:cstheme="minorHAnsi"/>
                <w:color w:val="000000"/>
                <w:sz w:val="18"/>
                <w:szCs w:val="18"/>
              </w:rPr>
              <w:t>Users should be guided to the content they’re looking for, quickly. The path through content should be logical (from the user point of view).</w:t>
            </w:r>
          </w:p>
        </w:tc>
      </w:tr>
      <w:tr w:rsidR="003E78F3" w:rsidRPr="008F6403" w14:paraId="3AAC3A2D" w14:textId="77777777" w:rsidTr="00980A89">
        <w:tc>
          <w:tcPr>
            <w:tcW w:w="2378" w:type="dxa"/>
          </w:tcPr>
          <w:p w14:paraId="2CF858D8"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Design finger-friendly tap-targets</w:t>
            </w:r>
          </w:p>
          <w:p w14:paraId="4E752657"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c>
          <w:tcPr>
            <w:tcW w:w="6591" w:type="dxa"/>
          </w:tcPr>
          <w:p w14:paraId="7F4CC991"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Provide ample touch targets for interactive elements. </w:t>
            </w:r>
            <w:r w:rsidRPr="008F6403">
              <w:rPr>
                <w:rFonts w:asciiTheme="minorHAnsi" w:hAnsiTheme="minorHAnsi" w:cstheme="minorHAnsi"/>
                <w:color w:val="000000"/>
                <w:sz w:val="18"/>
                <w:szCs w:val="18"/>
              </w:rPr>
              <w:t xml:space="preserve">Create controls that measure at least 7–10 mm so they can be accurately tapped with a finger. </w:t>
            </w:r>
          </w:p>
          <w:p w14:paraId="3FDDCA71"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Ensure that there is a right amount of spacing between tap targets.</w:t>
            </w:r>
          </w:p>
        </w:tc>
      </w:tr>
      <w:tr w:rsidR="003E78F3" w:rsidRPr="008F6403" w14:paraId="59C5E839" w14:textId="77777777" w:rsidTr="00980A89">
        <w:tc>
          <w:tcPr>
            <w:tcW w:w="2378" w:type="dxa"/>
          </w:tcPr>
          <w:p w14:paraId="7C40A41D"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Make text legible</w:t>
            </w:r>
          </w:p>
          <w:p w14:paraId="56E4EF95"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c>
          <w:tcPr>
            <w:tcW w:w="6591" w:type="dxa"/>
          </w:tcPr>
          <w:p w14:paraId="27C81B7F"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Choose a typeface that works well in multiple sizes and weights to maintain readability and usability in every size</w:t>
            </w:r>
            <w:r w:rsidRPr="008F6403">
              <w:rPr>
                <w:rFonts w:asciiTheme="minorHAnsi" w:hAnsiTheme="minorHAnsi" w:cstheme="minorHAnsi"/>
                <w:color w:val="000000"/>
                <w:sz w:val="18"/>
                <w:szCs w:val="18"/>
              </w:rPr>
              <w:t>. A safe bet is to rely on the platform’s default font. Apple uses the </w:t>
            </w:r>
            <w:hyperlink r:id="rId32" w:history="1">
              <w:r w:rsidRPr="008F6403">
                <w:rPr>
                  <w:rFonts w:asciiTheme="minorHAnsi" w:hAnsiTheme="minorHAnsi" w:cstheme="minorHAnsi"/>
                  <w:color w:val="000000"/>
                  <w:sz w:val="18"/>
                  <w:szCs w:val="18"/>
                </w:rPr>
                <w:t>San Francisco family of typefaces</w:t>
              </w:r>
            </w:hyperlink>
            <w:r w:rsidRPr="008F6403">
              <w:rPr>
                <w:rFonts w:asciiTheme="minorHAnsi" w:hAnsiTheme="minorHAnsi" w:cstheme="minorHAnsi"/>
                <w:color w:val="000000"/>
                <w:sz w:val="18"/>
                <w:szCs w:val="18"/>
              </w:rPr>
              <w:t> to provide consistent reading experiences across all platforms. </w:t>
            </w:r>
            <w:hyperlink r:id="rId33" w:history="1">
              <w:r w:rsidRPr="008F6403">
                <w:rPr>
                  <w:rFonts w:asciiTheme="minorHAnsi" w:hAnsiTheme="minorHAnsi" w:cstheme="minorHAnsi"/>
                  <w:color w:val="000000"/>
                  <w:sz w:val="18"/>
                  <w:szCs w:val="18"/>
                </w:rPr>
                <w:t>Roboto</w:t>
              </w:r>
            </w:hyperlink>
            <w:r w:rsidRPr="008F6403">
              <w:rPr>
                <w:rFonts w:asciiTheme="minorHAnsi" w:hAnsiTheme="minorHAnsi" w:cstheme="minorHAnsi"/>
                <w:color w:val="000000"/>
                <w:sz w:val="18"/>
                <w:szCs w:val="18"/>
              </w:rPr>
              <w:t> and </w:t>
            </w:r>
            <w:hyperlink r:id="rId34" w:history="1">
              <w:r w:rsidRPr="008F6403">
                <w:rPr>
                  <w:rFonts w:asciiTheme="minorHAnsi" w:hAnsiTheme="minorHAnsi" w:cstheme="minorHAnsi"/>
                  <w:color w:val="000000"/>
                  <w:sz w:val="18"/>
                  <w:szCs w:val="18"/>
                </w:rPr>
                <w:t>Noto</w:t>
              </w:r>
            </w:hyperlink>
            <w:r w:rsidRPr="008F6403">
              <w:rPr>
                <w:rFonts w:asciiTheme="minorHAnsi" w:hAnsiTheme="minorHAnsi" w:cstheme="minorHAnsi"/>
                <w:color w:val="000000"/>
                <w:sz w:val="18"/>
                <w:szCs w:val="18"/>
              </w:rPr>
              <w:t> are the standard typefaces on Google Android.</w:t>
            </w:r>
          </w:p>
          <w:p w14:paraId="42D38DFC"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Use legible font size</w:t>
            </w:r>
            <w:r w:rsidRPr="008F6403">
              <w:rPr>
                <w:rFonts w:asciiTheme="minorHAnsi" w:hAnsiTheme="minorHAnsi" w:cstheme="minorHAnsi"/>
                <w:color w:val="000000"/>
                <w:sz w:val="18"/>
                <w:szCs w:val="18"/>
              </w:rPr>
              <w:t>. Text should be at least 11 points so users can read it at a typical viewing distance without zooming.</w:t>
            </w:r>
          </w:p>
          <w:p w14:paraId="48FAD4E3" w14:textId="3D613FED"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 xml:space="preserve">Use sufficient </w:t>
            </w:r>
            <w:r w:rsidR="003C318B" w:rsidRPr="008F6403">
              <w:rPr>
                <w:rFonts w:asciiTheme="minorHAnsi" w:hAnsiTheme="minorHAnsi" w:cstheme="minorHAnsi"/>
                <w:b/>
                <w:bCs/>
                <w:color w:val="000000"/>
                <w:sz w:val="18"/>
                <w:szCs w:val="18"/>
              </w:rPr>
              <w:t>colour</w:t>
            </w:r>
            <w:r w:rsidRPr="008F6403">
              <w:rPr>
                <w:rFonts w:asciiTheme="minorHAnsi" w:hAnsiTheme="minorHAnsi" w:cstheme="minorHAnsi"/>
                <w:b/>
                <w:bCs/>
                <w:color w:val="000000"/>
                <w:sz w:val="18"/>
                <w:szCs w:val="18"/>
              </w:rPr>
              <w:t xml:space="preserve"> contrast for text</w:t>
            </w:r>
            <w:r w:rsidRPr="008F6403">
              <w:rPr>
                <w:rFonts w:asciiTheme="minorHAnsi" w:hAnsiTheme="minorHAnsi" w:cstheme="minorHAnsi"/>
                <w:color w:val="000000"/>
                <w:sz w:val="18"/>
                <w:szCs w:val="18"/>
              </w:rPr>
              <w:t>. Insufficient contrast makes text blend in with the background. Strive for a minimum contrast ratio of 4.5:1 for body text and image text.</w:t>
            </w:r>
          </w:p>
        </w:tc>
      </w:tr>
      <w:tr w:rsidR="003E78F3" w:rsidRPr="008F6403" w14:paraId="5551E887" w14:textId="77777777" w:rsidTr="00980A89">
        <w:tc>
          <w:tcPr>
            <w:tcW w:w="2378" w:type="dxa"/>
          </w:tcPr>
          <w:p w14:paraId="186AB1CB"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Provide feedback on interactions</w:t>
            </w:r>
          </w:p>
          <w:p w14:paraId="50337F7A"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c>
          <w:tcPr>
            <w:tcW w:w="6591" w:type="dxa"/>
          </w:tcPr>
          <w:p w14:paraId="62AE5724"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Based on the type of UI element or current state of the app, designers can use different forms of feedback. For example, interactive elements can be highlighted briefly when tapped, progress indicators can be used to communicate the status of long-running operations, and animated effects can help clarify the results of operations.</w:t>
            </w:r>
          </w:p>
        </w:tc>
      </w:tr>
      <w:tr w:rsidR="003E78F3" w:rsidRPr="008F6403" w14:paraId="7E38D194" w14:textId="77777777" w:rsidTr="00980A89">
        <w:tc>
          <w:tcPr>
            <w:tcW w:w="2378" w:type="dxa"/>
          </w:tcPr>
          <w:p w14:paraId="425264D3"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Minimize the need for typing</w:t>
            </w:r>
          </w:p>
        </w:tc>
        <w:tc>
          <w:tcPr>
            <w:tcW w:w="6591" w:type="dxa"/>
          </w:tcPr>
          <w:p w14:paraId="6DF2CE10"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Ask only what you really need to know</w:t>
            </w:r>
            <w:r w:rsidRPr="008F6403">
              <w:rPr>
                <w:rFonts w:asciiTheme="minorHAnsi" w:hAnsiTheme="minorHAnsi" w:cstheme="minorHAnsi"/>
                <w:color w:val="000000"/>
                <w:sz w:val="18"/>
                <w:szCs w:val="18"/>
              </w:rPr>
              <w:t>. Keep forms as short and simple as possible by removing any unnecessary fields.</w:t>
            </w:r>
          </w:p>
          <w:p w14:paraId="16D82CBB"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Make </w:t>
            </w:r>
            <w:r w:rsidRPr="008F6403">
              <w:rPr>
                <w:rFonts w:asciiTheme="minorHAnsi" w:hAnsiTheme="minorHAnsi" w:cstheme="minorHAnsi"/>
                <w:b/>
                <w:bCs/>
                <w:color w:val="000000"/>
                <w:sz w:val="18"/>
                <w:szCs w:val="18"/>
              </w:rPr>
              <w:t>data entry as efficient as possible</w:t>
            </w:r>
            <w:r w:rsidRPr="008F6403">
              <w:rPr>
                <w:rFonts w:asciiTheme="minorHAnsi" w:hAnsiTheme="minorHAnsi" w:cstheme="minorHAnsi"/>
                <w:color w:val="000000"/>
                <w:sz w:val="18"/>
                <w:szCs w:val="18"/>
              </w:rPr>
              <w:t>. When possible, present choices instead of input fields because it’s easier to choose from a list of predefined options than to type a response. Try to prefill fields with the most likely default values (providing good defaults minimizes decision making and speeds up the process).</w:t>
            </w:r>
          </w:p>
        </w:tc>
      </w:tr>
      <w:tr w:rsidR="003E78F3" w:rsidRPr="008F6403" w14:paraId="5006CEF2" w14:textId="77777777" w:rsidTr="00980A89">
        <w:tc>
          <w:tcPr>
            <w:tcW w:w="2378" w:type="dxa"/>
          </w:tcPr>
          <w:p w14:paraId="64CD1E30"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lastRenderedPageBreak/>
              <w:t>Create a seamless experience</w:t>
            </w:r>
          </w:p>
          <w:p w14:paraId="2C0C085B"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c>
          <w:tcPr>
            <w:tcW w:w="6591" w:type="dxa"/>
          </w:tcPr>
          <w:p w14:paraId="64A95AA1"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Synchronize a user’s current progress</w:t>
            </w:r>
            <w:r w:rsidRPr="008F6403">
              <w:rPr>
                <w:rFonts w:asciiTheme="minorHAnsi" w:hAnsiTheme="minorHAnsi" w:cstheme="minorHAnsi"/>
                <w:color w:val="000000"/>
                <w:sz w:val="18"/>
                <w:szCs w:val="18"/>
              </w:rPr>
              <w:t>. For example, when users browse items in an e-commerce app on mobile they might want to switch to the desktop version to complete a purchase. Users expect to continue the journey from where they stopped on mobile.</w:t>
            </w:r>
          </w:p>
        </w:tc>
      </w:tr>
      <w:tr w:rsidR="003E78F3" w:rsidRPr="008F6403" w14:paraId="77BBED8B" w14:textId="77777777" w:rsidTr="00980A89">
        <w:tc>
          <w:tcPr>
            <w:tcW w:w="2378" w:type="dxa"/>
          </w:tcPr>
          <w:p w14:paraId="303DE871" w14:textId="4298D9E4"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Always test design</w:t>
            </w:r>
          </w:p>
        </w:tc>
        <w:tc>
          <w:tcPr>
            <w:tcW w:w="6591" w:type="dxa"/>
          </w:tcPr>
          <w:p w14:paraId="520AF850"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Ask real users to complete regular tasks in your app</w:t>
            </w:r>
            <w:r w:rsidRPr="008F6403">
              <w:rPr>
                <w:rFonts w:asciiTheme="minorHAnsi" w:hAnsiTheme="minorHAnsi" w:cstheme="minorHAnsi"/>
                <w:color w:val="000000"/>
                <w:sz w:val="18"/>
                <w:szCs w:val="18"/>
              </w:rPr>
              <w:t>. Based on results of testing you’ll be able to see how well the design really performs.</w:t>
            </w:r>
          </w:p>
          <w:p w14:paraId="09E4F6EC"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b/>
                <w:bCs/>
                <w:color w:val="000000"/>
                <w:sz w:val="18"/>
                <w:szCs w:val="18"/>
              </w:rPr>
              <w:t>Constantly measure your app</w:t>
            </w:r>
            <w:r w:rsidRPr="008F6403">
              <w:rPr>
                <w:rFonts w:asciiTheme="minorHAnsi" w:hAnsiTheme="minorHAnsi" w:cstheme="minorHAnsi"/>
                <w:color w:val="000000"/>
                <w:sz w:val="18"/>
                <w:szCs w:val="18"/>
              </w:rPr>
              <w:t>. Treat your app as a continuously evolving entity, using data from analytics and user feedback to improve the experience</w:t>
            </w:r>
          </w:p>
          <w:p w14:paraId="2FE177C1"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r>
    </w:tbl>
    <w:p w14:paraId="7F94E3CE" w14:textId="3EF7849E" w:rsidR="00980A89" w:rsidRDefault="00980A89" w:rsidP="003E78F3">
      <w:pPr>
        <w:autoSpaceDE w:val="0"/>
        <w:autoSpaceDN w:val="0"/>
        <w:adjustRightInd w:val="0"/>
        <w:spacing w:line="340" w:lineRule="atLeast"/>
        <w:ind w:left="360"/>
        <w:rPr>
          <w:rFonts w:cs="Arial"/>
          <w:color w:val="000000"/>
          <w:sz w:val="21"/>
          <w:szCs w:val="22"/>
        </w:rPr>
      </w:pPr>
    </w:p>
    <w:p w14:paraId="593E1D51" w14:textId="77777777" w:rsidR="003E78F3" w:rsidRPr="0061698C" w:rsidRDefault="003E78F3" w:rsidP="003E78F3">
      <w:pPr>
        <w:autoSpaceDE w:val="0"/>
        <w:autoSpaceDN w:val="0"/>
        <w:adjustRightInd w:val="0"/>
        <w:spacing w:line="340" w:lineRule="atLeast"/>
        <w:ind w:left="360"/>
        <w:rPr>
          <w:rFonts w:cs="Arial"/>
          <w:color w:val="000000"/>
          <w:sz w:val="21"/>
          <w:szCs w:val="22"/>
        </w:rPr>
      </w:pPr>
    </w:p>
    <w:p w14:paraId="0DF44ED9" w14:textId="4C620C42" w:rsidR="003E78F3" w:rsidRPr="00980A89" w:rsidRDefault="00FD50D7" w:rsidP="00980A89">
      <w:pPr>
        <w:autoSpaceDE w:val="0"/>
        <w:autoSpaceDN w:val="0"/>
        <w:adjustRightInd w:val="0"/>
        <w:spacing w:line="340" w:lineRule="atLeast"/>
        <w:rPr>
          <w:rFonts w:asciiTheme="minorHAnsi" w:hAnsiTheme="minorHAnsi" w:cstheme="minorHAnsi"/>
          <w:b/>
          <w:bCs/>
          <w:color w:val="000000"/>
          <w:sz w:val="22"/>
        </w:rPr>
      </w:pPr>
      <w:r>
        <w:rPr>
          <w:rFonts w:asciiTheme="minorHAnsi" w:hAnsiTheme="minorHAnsi" w:cstheme="minorHAnsi"/>
          <w:b/>
          <w:bCs/>
          <w:color w:val="000000"/>
          <w:sz w:val="22"/>
        </w:rPr>
        <w:t>What to Avoid</w:t>
      </w:r>
    </w:p>
    <w:tbl>
      <w:tblPr>
        <w:tblStyle w:val="WBPOTable"/>
        <w:tblW w:w="0" w:type="auto"/>
        <w:tblLook w:val="04A0" w:firstRow="1" w:lastRow="0" w:firstColumn="1" w:lastColumn="0" w:noHBand="0" w:noVBand="1"/>
      </w:tblPr>
      <w:tblGrid>
        <w:gridCol w:w="3261"/>
        <w:gridCol w:w="6485"/>
      </w:tblGrid>
      <w:tr w:rsidR="00980A89" w:rsidRPr="008F6403" w14:paraId="13111060" w14:textId="77777777" w:rsidTr="004F260F">
        <w:trPr>
          <w:cnfStyle w:val="100000000000" w:firstRow="1" w:lastRow="0" w:firstColumn="0" w:lastColumn="0" w:oddVBand="0" w:evenVBand="0" w:oddHBand="0" w:evenHBand="0" w:firstRowFirstColumn="0" w:firstRowLastColumn="0" w:lastRowFirstColumn="0" w:lastRowLastColumn="0"/>
        </w:trPr>
        <w:tc>
          <w:tcPr>
            <w:tcW w:w="3261" w:type="dxa"/>
          </w:tcPr>
          <w:p w14:paraId="70819BCB"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FFFFFF" w:themeColor="background1"/>
                <w:sz w:val="18"/>
                <w:szCs w:val="18"/>
              </w:rPr>
            </w:pPr>
            <w:r w:rsidRPr="008F6403">
              <w:rPr>
                <w:rFonts w:asciiTheme="minorHAnsi" w:hAnsiTheme="minorHAnsi" w:cstheme="minorHAnsi"/>
                <w:color w:val="FFFFFF" w:themeColor="background1"/>
                <w:sz w:val="18"/>
                <w:szCs w:val="18"/>
              </w:rPr>
              <w:t>Type</w:t>
            </w:r>
          </w:p>
        </w:tc>
        <w:tc>
          <w:tcPr>
            <w:tcW w:w="6485" w:type="dxa"/>
          </w:tcPr>
          <w:p w14:paraId="3742A718"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FFFFFF" w:themeColor="background1"/>
                <w:sz w:val="18"/>
                <w:szCs w:val="18"/>
              </w:rPr>
            </w:pPr>
            <w:r w:rsidRPr="008F6403">
              <w:rPr>
                <w:rFonts w:asciiTheme="minorHAnsi" w:hAnsiTheme="minorHAnsi" w:cstheme="minorHAnsi"/>
                <w:color w:val="FFFFFF" w:themeColor="background1"/>
                <w:sz w:val="18"/>
                <w:szCs w:val="18"/>
              </w:rPr>
              <w:t>Comment</w:t>
            </w:r>
          </w:p>
        </w:tc>
      </w:tr>
      <w:tr w:rsidR="003E78F3" w:rsidRPr="008F6403" w14:paraId="218A0007" w14:textId="77777777" w:rsidTr="004F260F">
        <w:trPr>
          <w:trHeight w:val="6038"/>
        </w:trPr>
        <w:tc>
          <w:tcPr>
            <w:tcW w:w="3261" w:type="dxa"/>
          </w:tcPr>
          <w:p w14:paraId="10ADDF63"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Don’t try to design the perfect experience from the first attempt</w:t>
            </w:r>
          </w:p>
          <w:p w14:paraId="795F8864"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c>
          <w:tcPr>
            <w:tcW w:w="6485" w:type="dxa"/>
          </w:tcPr>
          <w:p w14:paraId="610063B4"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Focus on prototyping and testing. Powerful prototyping techniques such as </w:t>
            </w:r>
            <w:hyperlink r:id="rId35" w:history="1">
              <w:r w:rsidRPr="008F6403">
                <w:rPr>
                  <w:rFonts w:asciiTheme="minorHAnsi" w:hAnsiTheme="minorHAnsi" w:cstheme="minorHAnsi"/>
                  <w:color w:val="000000"/>
                  <w:sz w:val="18"/>
                  <w:szCs w:val="18"/>
                </w:rPr>
                <w:t>rapid prototyping</w:t>
              </w:r>
            </w:hyperlink>
            <w:r w:rsidRPr="008F6403">
              <w:rPr>
                <w:rFonts w:asciiTheme="minorHAnsi" w:hAnsiTheme="minorHAnsi" w:cstheme="minorHAnsi"/>
                <w:color w:val="000000"/>
                <w:sz w:val="18"/>
                <w:szCs w:val="18"/>
              </w:rPr>
              <w:t> can help designers to iterate fast. Based on insights gathered from testing sessions it’s possible to design better experiences for the users in each new iteration.</w:t>
            </w:r>
          </w:p>
          <w:p w14:paraId="66FDE880"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p w14:paraId="35CD56DC" w14:textId="77777777" w:rsidR="003E78F3" w:rsidRPr="008F6403" w:rsidRDefault="00D44AB0" w:rsidP="004F260F">
            <w:pPr>
              <w:autoSpaceDE w:val="0"/>
              <w:autoSpaceDN w:val="0"/>
              <w:adjustRightInd w:val="0"/>
              <w:spacing w:line="340" w:lineRule="atLeast"/>
              <w:ind w:left="360"/>
              <w:jc w:val="center"/>
              <w:rPr>
                <w:rFonts w:asciiTheme="minorHAnsi" w:hAnsiTheme="minorHAnsi" w:cstheme="minorHAnsi"/>
                <w:color w:val="000000"/>
                <w:sz w:val="18"/>
                <w:szCs w:val="18"/>
              </w:rPr>
            </w:pPr>
            <w:r w:rsidRPr="00D44AB0">
              <w:rPr>
                <w:rFonts w:asciiTheme="minorHAnsi" w:eastAsiaTheme="minorHAnsi" w:hAnsiTheme="minorHAnsi" w:cstheme="minorHAnsi"/>
                <w:noProof/>
                <w:color w:val="000000"/>
                <w:sz w:val="18"/>
                <w:szCs w:val="18"/>
                <w:lang w:val="en-GB"/>
              </w:rPr>
              <w:object w:dxaOrig="6390" w:dyaOrig="4155" w14:anchorId="13855F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A close up of a logo&#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Description automatically generated" style="width:187.85pt;height:121.95pt;mso-width-percent:0;mso-height-percent:0;mso-width-percent:0;mso-height-percent:0" o:ole="">
                  <v:imagedata r:id="rId36" o:title=""/>
                </v:shape>
                <o:OLEObject Type="Embed" ProgID="PBrush" ShapeID="_x0000_i1031" DrawAspect="Content" ObjectID="_1658839415" r:id="rId37"/>
              </w:object>
            </w:r>
          </w:p>
        </w:tc>
      </w:tr>
      <w:tr w:rsidR="003E78F3" w:rsidRPr="008F6403" w14:paraId="70732EE8" w14:textId="77777777" w:rsidTr="004F260F">
        <w:tc>
          <w:tcPr>
            <w:tcW w:w="3261" w:type="dxa"/>
          </w:tcPr>
          <w:p w14:paraId="462FD8AC"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Don’t design in isolation</w:t>
            </w:r>
          </w:p>
          <w:p w14:paraId="349806F1"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c>
          <w:tcPr>
            <w:tcW w:w="6485" w:type="dxa"/>
          </w:tcPr>
          <w:p w14:paraId="474F17D4"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Start by validating your hypothesis based on the user’s needs. Use the Design Sprints technique to help you move from idea to learning, with following steps.</w:t>
            </w:r>
          </w:p>
          <w:p w14:paraId="3C6661DA" w14:textId="10E40549"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Understand, Sketch, Decide, Prototype, Validate</w:t>
            </w:r>
          </w:p>
          <w:p w14:paraId="43E2D787" w14:textId="491A4C0A" w:rsidR="003E78F3" w:rsidRPr="008F6403" w:rsidRDefault="00D44AB0" w:rsidP="00980A89">
            <w:pPr>
              <w:autoSpaceDE w:val="0"/>
              <w:autoSpaceDN w:val="0"/>
              <w:adjustRightInd w:val="0"/>
              <w:spacing w:line="340" w:lineRule="atLeast"/>
              <w:ind w:left="360"/>
              <w:rPr>
                <w:rFonts w:asciiTheme="minorHAnsi" w:hAnsiTheme="minorHAnsi" w:cstheme="minorHAnsi"/>
                <w:color w:val="000000"/>
                <w:sz w:val="18"/>
                <w:szCs w:val="18"/>
              </w:rPr>
            </w:pPr>
            <w:r w:rsidRPr="00D44AB0">
              <w:rPr>
                <w:rFonts w:asciiTheme="minorHAnsi" w:eastAsiaTheme="minorHAnsi" w:hAnsiTheme="minorHAnsi" w:cstheme="minorHAnsi"/>
                <w:noProof/>
                <w:color w:val="000000"/>
                <w:sz w:val="18"/>
                <w:szCs w:val="18"/>
                <w:lang w:val="en-GB"/>
              </w:rPr>
              <w:object w:dxaOrig="10500" w:dyaOrig="5835" w14:anchorId="32023916">
                <v:shape id="_x0000_i1030" type="#_x0000_t75" alt="A close up of a sign&#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13;&#13;&#13;&#13;&#13;&#13;&#13;&#13;&#13;&#13;&#13;&#13;&#13;&#13;&#13;&#13;&#13;&#13;&#13;&#13;&#13;&#13;&#13;&#13;&#13;&#13;&#13;&#10;Description automatically generated" style="width:246.75pt;height:137.1pt;mso-width-percent:0;mso-height-percent:0;mso-width-percent:0;mso-height-percent:0" o:ole="">
                  <v:imagedata r:id="rId38" o:title=""/>
                </v:shape>
                <o:OLEObject Type="Embed" ProgID="PBrush" ShapeID="_x0000_i1030" DrawAspect="Content" ObjectID="_1658839416" r:id="rId39"/>
              </w:object>
            </w:r>
          </w:p>
        </w:tc>
      </w:tr>
      <w:tr w:rsidR="003E78F3" w:rsidRPr="008F6403" w14:paraId="7BFDCE4C" w14:textId="77777777" w:rsidTr="004F260F">
        <w:tc>
          <w:tcPr>
            <w:tcW w:w="3261" w:type="dxa"/>
          </w:tcPr>
          <w:p w14:paraId="0DDB6475"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lastRenderedPageBreak/>
              <w:t>Don’t ask for permissions right at the start</w:t>
            </w:r>
          </w:p>
          <w:p w14:paraId="34A99ED1"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c>
          <w:tcPr>
            <w:tcW w:w="6485" w:type="dxa"/>
          </w:tcPr>
          <w:p w14:paraId="6A3E883F"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Ask only what your app clearly needs. Don’t ask for all possible types of permissions. It would be suspicious if an app requests permissions with no obvious need for them (e.g. an alarm clock app asking permissions for access to your list of contacts).</w:t>
            </w:r>
          </w:p>
        </w:tc>
      </w:tr>
      <w:tr w:rsidR="003E78F3" w:rsidRPr="008F6403" w14:paraId="755E7A45" w14:textId="77777777" w:rsidTr="004F260F">
        <w:tc>
          <w:tcPr>
            <w:tcW w:w="3261" w:type="dxa"/>
          </w:tcPr>
          <w:p w14:paraId="52E02BA6"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Don’t make users wait for content</w:t>
            </w:r>
          </w:p>
          <w:p w14:paraId="7CF76AD3"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c>
          <w:tcPr>
            <w:tcW w:w="6485" w:type="dxa"/>
          </w:tcPr>
          <w:p w14:paraId="3ACA1398"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Use skeletons (Temporary containers) to create a feeling of fast loading. Show the screen immediately and use placeholders to identify where content isn’t available yet. Replace these placeholders with actual content as soon as it loads.</w:t>
            </w:r>
          </w:p>
        </w:tc>
      </w:tr>
      <w:tr w:rsidR="003E78F3" w:rsidRPr="008F6403" w14:paraId="059173D5" w14:textId="77777777" w:rsidTr="004F260F">
        <w:tc>
          <w:tcPr>
            <w:tcW w:w="3261" w:type="dxa"/>
          </w:tcPr>
          <w:p w14:paraId="448590EB"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Don’t use jargon in the user interface</w:t>
            </w:r>
          </w:p>
          <w:p w14:paraId="531557EB"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c>
          <w:tcPr>
            <w:tcW w:w="6485" w:type="dxa"/>
          </w:tcPr>
          <w:p w14:paraId="74DAB653"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Avoid acronyms, brand-specific terms, cultural-specific axioms, and technical terminology that people might not understand. In general, it’s better to use simple and direct language to maximize clarity.</w:t>
            </w:r>
          </w:p>
        </w:tc>
      </w:tr>
      <w:tr w:rsidR="003E78F3" w:rsidRPr="008F6403" w14:paraId="09AF6B5D" w14:textId="77777777" w:rsidTr="004F260F">
        <w:tc>
          <w:tcPr>
            <w:tcW w:w="3261" w:type="dxa"/>
          </w:tcPr>
          <w:p w14:paraId="38157896"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Don’t use custom gestures as a primary way of interacting with an app</w:t>
            </w:r>
          </w:p>
          <w:p w14:paraId="2ABFF3E7"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c>
          <w:tcPr>
            <w:tcW w:w="6485" w:type="dxa"/>
          </w:tcPr>
          <w:p w14:paraId="20FC9D7E"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Use standard gestures for shortcuts. People are familiar with the standard gestures, so no extra effort is needed to discover or remember them.</w:t>
            </w:r>
          </w:p>
          <w:p w14:paraId="2FB9E5BE" w14:textId="3BACEDA8"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Avoid using standard gestures to perform non-standard actions. Unless your app is a game, redefining the meaning of standard gestures leads to confusion and complexity.</w:t>
            </w:r>
          </w:p>
        </w:tc>
      </w:tr>
      <w:tr w:rsidR="003E78F3" w:rsidRPr="008F6403" w14:paraId="5159C776" w14:textId="77777777" w:rsidTr="004F260F">
        <w:tc>
          <w:tcPr>
            <w:tcW w:w="3261" w:type="dxa"/>
          </w:tcPr>
          <w:p w14:paraId="29B69140"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Don’t replicate the web experience on apps</w:t>
            </w:r>
          </w:p>
          <w:p w14:paraId="5BEEFC25"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c>
          <w:tcPr>
            <w:tcW w:w="6485" w:type="dxa"/>
          </w:tcPr>
          <w:p w14:paraId="7A4C049C"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Avoid using underlined links in mobile apps. </w:t>
            </w:r>
            <w:hyperlink r:id="rId40" w:history="1">
              <w:r w:rsidRPr="008F6403">
                <w:rPr>
                  <w:rFonts w:asciiTheme="minorHAnsi" w:hAnsiTheme="minorHAnsi" w:cstheme="minorHAnsi"/>
                  <w:color w:val="000000"/>
                  <w:sz w:val="18"/>
                  <w:szCs w:val="18"/>
                </w:rPr>
                <w:t>Underlined links</w:t>
              </w:r>
            </w:hyperlink>
            <w:r w:rsidRPr="008F6403">
              <w:rPr>
                <w:rFonts w:asciiTheme="minorHAnsi" w:hAnsiTheme="minorHAnsi" w:cstheme="minorHAnsi"/>
                <w:color w:val="000000"/>
                <w:sz w:val="18"/>
                <w:szCs w:val="18"/>
              </w:rPr>
              <w:t> are a natural part of the browser-page model, but they can’t be applied to mobile experiences because apps use buttons, not links.</w:t>
            </w:r>
          </w:p>
        </w:tc>
      </w:tr>
      <w:tr w:rsidR="003E78F3" w:rsidRPr="008F6403" w14:paraId="18E06244" w14:textId="77777777" w:rsidTr="004F260F">
        <w:tc>
          <w:tcPr>
            <w:tcW w:w="3261" w:type="dxa"/>
          </w:tcPr>
          <w:p w14:paraId="7C45DE31"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Don’t create dead end pages</w:t>
            </w:r>
          </w:p>
          <w:p w14:paraId="1F6A0653"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c>
          <w:tcPr>
            <w:tcW w:w="6485" w:type="dxa"/>
          </w:tcPr>
          <w:p w14:paraId="41814FD4" w14:textId="42AAA608"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Nothing in your app should be a dead-</w:t>
            </w:r>
            <w:r w:rsidR="003C318B" w:rsidRPr="008F6403">
              <w:rPr>
                <w:rFonts w:asciiTheme="minorHAnsi" w:hAnsiTheme="minorHAnsi" w:cstheme="minorHAnsi"/>
                <w:color w:val="000000"/>
                <w:sz w:val="18"/>
                <w:szCs w:val="18"/>
              </w:rPr>
              <w:t>end.</w:t>
            </w:r>
            <w:r w:rsidR="003C318B">
              <w:t xml:space="preserve"> Error</w:t>
            </w:r>
            <w:r w:rsidRPr="008F6403">
              <w:rPr>
                <w:rFonts w:asciiTheme="minorHAnsi" w:hAnsiTheme="minorHAnsi" w:cstheme="minorHAnsi"/>
                <w:color w:val="000000"/>
                <w:sz w:val="18"/>
                <w:szCs w:val="18"/>
              </w:rPr>
              <w:t> and </w:t>
            </w:r>
            <w:hyperlink r:id="rId41" w:history="1">
              <w:r w:rsidRPr="008F6403">
                <w:rPr>
                  <w:rFonts w:asciiTheme="minorHAnsi" w:hAnsiTheme="minorHAnsi" w:cstheme="minorHAnsi"/>
                  <w:color w:val="000000"/>
                  <w:sz w:val="18"/>
                  <w:szCs w:val="18"/>
                </w:rPr>
                <w:t>empty states</w:t>
              </w:r>
            </w:hyperlink>
            <w:r w:rsidRPr="008F6403">
              <w:rPr>
                <w:rFonts w:asciiTheme="minorHAnsi" w:hAnsiTheme="minorHAnsi" w:cstheme="minorHAnsi"/>
                <w:color w:val="000000"/>
                <w:sz w:val="18"/>
                <w:szCs w:val="18"/>
              </w:rPr>
              <w:t> should provide instructions and actions to move forward.</w:t>
            </w:r>
          </w:p>
        </w:tc>
      </w:tr>
      <w:tr w:rsidR="003E78F3" w:rsidRPr="008F6403" w14:paraId="0CDE7D4E" w14:textId="77777777" w:rsidTr="004F260F">
        <w:tc>
          <w:tcPr>
            <w:tcW w:w="3261" w:type="dxa"/>
          </w:tcPr>
          <w:p w14:paraId="732693E8"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Don’t take users to a browser</w:t>
            </w:r>
          </w:p>
          <w:p w14:paraId="2A0516E1"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c>
          <w:tcPr>
            <w:tcW w:w="6485" w:type="dxa"/>
          </w:tcPr>
          <w:p w14:paraId="204B8949"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Use an in-app browser. If your app lacks a specific feature or piece of content, try to use an in-app browser. Do not invoke the smartphone browser.</w:t>
            </w:r>
          </w:p>
        </w:tc>
      </w:tr>
      <w:tr w:rsidR="003E78F3" w:rsidRPr="008F6403" w14:paraId="2E4CE302" w14:textId="77777777" w:rsidTr="004F260F">
        <w:tc>
          <w:tcPr>
            <w:tcW w:w="3261" w:type="dxa"/>
          </w:tcPr>
          <w:p w14:paraId="4E79CD43"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Don’t ask a user to rate your app during their first experience</w:t>
            </w:r>
          </w:p>
          <w:p w14:paraId="31C45876"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p>
        </w:tc>
        <w:tc>
          <w:tcPr>
            <w:tcW w:w="6485" w:type="dxa"/>
          </w:tcPr>
          <w:p w14:paraId="54826788" w14:textId="777777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Don’t ask a user to rate an app when they perform a task. Don’t interrupt the user, especially when they’re performing a time-sensitive or stressful task. Look for logical pauses when a rating request makes the most sense.</w:t>
            </w:r>
          </w:p>
          <w:p w14:paraId="5CF140B9" w14:textId="74262377" w:rsidR="003E78F3" w:rsidRPr="008F6403" w:rsidRDefault="003E78F3" w:rsidP="00980A89">
            <w:pPr>
              <w:autoSpaceDE w:val="0"/>
              <w:autoSpaceDN w:val="0"/>
              <w:adjustRightInd w:val="0"/>
              <w:spacing w:line="340" w:lineRule="atLeast"/>
              <w:ind w:left="360"/>
              <w:rPr>
                <w:rFonts w:asciiTheme="minorHAnsi" w:hAnsiTheme="minorHAnsi" w:cstheme="minorHAnsi"/>
                <w:color w:val="000000"/>
                <w:sz w:val="18"/>
                <w:szCs w:val="18"/>
              </w:rPr>
            </w:pPr>
            <w:r w:rsidRPr="008F6403">
              <w:rPr>
                <w:rFonts w:asciiTheme="minorHAnsi" w:hAnsiTheme="minorHAnsi" w:cstheme="minorHAnsi"/>
                <w:color w:val="000000"/>
                <w:sz w:val="18"/>
                <w:szCs w:val="18"/>
              </w:rPr>
              <w:t>Allow ample time to form an opinion. Wait until users prove to be repeat users, and they’ll be more likely to rate your app and provide better informed feedback. You can trigger the rating request after a specific number of app openings or goals have been completed. Choose the perfect moment (e.g. after a positive interaction with an app, like after the completion of a significant task).</w:t>
            </w:r>
          </w:p>
        </w:tc>
      </w:tr>
    </w:tbl>
    <w:p w14:paraId="56AD897C" w14:textId="77777777" w:rsidR="003E78F3" w:rsidRPr="0061698C" w:rsidRDefault="003E78F3" w:rsidP="003E78F3">
      <w:pPr>
        <w:autoSpaceDE w:val="0"/>
        <w:autoSpaceDN w:val="0"/>
        <w:adjustRightInd w:val="0"/>
        <w:spacing w:line="340" w:lineRule="atLeast"/>
        <w:ind w:left="360"/>
        <w:rPr>
          <w:rFonts w:cs="Arial"/>
          <w:color w:val="000000"/>
          <w:sz w:val="21"/>
          <w:szCs w:val="22"/>
        </w:rPr>
      </w:pPr>
    </w:p>
    <w:p w14:paraId="6A2B1153" w14:textId="77777777" w:rsidR="008F6403" w:rsidRPr="0061698C" w:rsidRDefault="008F6403" w:rsidP="003E78F3">
      <w:pPr>
        <w:autoSpaceDE w:val="0"/>
        <w:autoSpaceDN w:val="0"/>
        <w:adjustRightInd w:val="0"/>
        <w:spacing w:line="340" w:lineRule="atLeast"/>
        <w:ind w:left="360"/>
        <w:rPr>
          <w:rFonts w:cs="Arial"/>
          <w:color w:val="000000"/>
          <w:sz w:val="21"/>
          <w:szCs w:val="22"/>
        </w:rPr>
      </w:pPr>
    </w:p>
    <w:p w14:paraId="54A2F981" w14:textId="0938C6C7" w:rsidR="0098087E" w:rsidRPr="006202AB" w:rsidRDefault="0098087E" w:rsidP="006202AB">
      <w:pPr>
        <w:pStyle w:val="Heading2"/>
        <w:rPr>
          <w:rFonts w:asciiTheme="minorHAnsi" w:hAnsiTheme="minorHAnsi" w:cstheme="minorHAnsi"/>
          <w:color w:val="000000"/>
          <w:sz w:val="20"/>
          <w:szCs w:val="20"/>
        </w:rPr>
      </w:pPr>
      <w:bookmarkStart w:id="161" w:name="_Toc48121382"/>
      <w:r w:rsidRPr="006202AB">
        <w:rPr>
          <w:rFonts w:asciiTheme="minorHAnsi" w:hAnsiTheme="minorHAnsi" w:cstheme="minorHAnsi"/>
          <w:color w:val="000000"/>
          <w:sz w:val="20"/>
          <w:szCs w:val="20"/>
        </w:rPr>
        <w:lastRenderedPageBreak/>
        <w:t>UI Component Types</w:t>
      </w:r>
      <w:bookmarkEnd w:id="161"/>
    </w:p>
    <w:p w14:paraId="3A4D4551" w14:textId="77777777" w:rsidR="003E78F3" w:rsidRPr="0061698C" w:rsidRDefault="003E78F3" w:rsidP="003E78F3">
      <w:pPr>
        <w:tabs>
          <w:tab w:val="left" w:pos="1710"/>
        </w:tabs>
        <w:autoSpaceDE w:val="0"/>
        <w:autoSpaceDN w:val="0"/>
        <w:adjustRightInd w:val="0"/>
        <w:spacing w:line="340" w:lineRule="atLeast"/>
        <w:ind w:left="360"/>
        <w:rPr>
          <w:rFonts w:cs="Arial"/>
          <w:color w:val="000000"/>
          <w:szCs w:val="28"/>
        </w:rPr>
      </w:pPr>
      <w:r w:rsidRPr="0061698C">
        <w:rPr>
          <w:rFonts w:cs="Arial"/>
          <w:color w:val="000000"/>
          <w:szCs w:val="28"/>
        </w:rPr>
        <w:tab/>
      </w:r>
    </w:p>
    <w:tbl>
      <w:tblPr>
        <w:tblStyle w:val="WBPOTable"/>
        <w:tblW w:w="8995" w:type="dxa"/>
        <w:tblInd w:w="-108" w:type="dxa"/>
        <w:tblLook w:val="04A0" w:firstRow="1" w:lastRow="0" w:firstColumn="1" w:lastColumn="0" w:noHBand="0" w:noVBand="1"/>
      </w:tblPr>
      <w:tblGrid>
        <w:gridCol w:w="2785"/>
        <w:gridCol w:w="6210"/>
      </w:tblGrid>
      <w:tr w:rsidR="003E78F3" w:rsidRPr="008F6403" w14:paraId="4355A2CC" w14:textId="77777777" w:rsidTr="0098087E">
        <w:trPr>
          <w:cnfStyle w:val="100000000000" w:firstRow="1" w:lastRow="0" w:firstColumn="0" w:lastColumn="0" w:oddVBand="0" w:evenVBand="0" w:oddHBand="0" w:evenHBand="0" w:firstRowFirstColumn="0" w:firstRowLastColumn="0" w:lastRowFirstColumn="0" w:lastRowLastColumn="0"/>
        </w:trPr>
        <w:tc>
          <w:tcPr>
            <w:tcW w:w="2785" w:type="dxa"/>
          </w:tcPr>
          <w:p w14:paraId="41691203" w14:textId="77777777" w:rsidR="003E78F3" w:rsidRPr="008F6403" w:rsidRDefault="003E78F3" w:rsidP="00980A89">
            <w:pPr>
              <w:tabs>
                <w:tab w:val="left" w:pos="1710"/>
              </w:tabs>
              <w:autoSpaceDE w:val="0"/>
              <w:autoSpaceDN w:val="0"/>
              <w:adjustRightInd w:val="0"/>
              <w:spacing w:line="340" w:lineRule="atLeast"/>
              <w:rPr>
                <w:rFonts w:asciiTheme="minorHAnsi" w:hAnsiTheme="minorHAnsi"/>
                <w:color w:val="000000"/>
                <w:sz w:val="18"/>
                <w:szCs w:val="18"/>
              </w:rPr>
            </w:pPr>
            <w:r w:rsidRPr="008F6403">
              <w:rPr>
                <w:rFonts w:asciiTheme="minorHAnsi" w:hAnsiTheme="minorHAnsi"/>
                <w:b w:val="0"/>
                <w:sz w:val="18"/>
                <w:szCs w:val="18"/>
              </w:rPr>
              <w:t>Type</w:t>
            </w:r>
          </w:p>
        </w:tc>
        <w:tc>
          <w:tcPr>
            <w:tcW w:w="6210" w:type="dxa"/>
          </w:tcPr>
          <w:p w14:paraId="76E4D1E8" w14:textId="77777777" w:rsidR="003E78F3" w:rsidRPr="008F6403" w:rsidRDefault="003E78F3" w:rsidP="00980A89">
            <w:pPr>
              <w:tabs>
                <w:tab w:val="left" w:pos="1710"/>
              </w:tabs>
              <w:autoSpaceDE w:val="0"/>
              <w:autoSpaceDN w:val="0"/>
              <w:adjustRightInd w:val="0"/>
              <w:spacing w:line="340" w:lineRule="atLeast"/>
              <w:rPr>
                <w:rFonts w:asciiTheme="minorHAnsi" w:hAnsiTheme="minorHAnsi"/>
                <w:color w:val="000000"/>
                <w:sz w:val="18"/>
                <w:szCs w:val="18"/>
              </w:rPr>
            </w:pPr>
            <w:r w:rsidRPr="008F6403">
              <w:rPr>
                <w:rFonts w:asciiTheme="minorHAnsi" w:hAnsiTheme="minorHAnsi"/>
                <w:b w:val="0"/>
                <w:sz w:val="18"/>
                <w:szCs w:val="18"/>
              </w:rPr>
              <w:t>Comment</w:t>
            </w:r>
          </w:p>
        </w:tc>
      </w:tr>
      <w:tr w:rsidR="003E78F3" w:rsidRPr="008F6403" w14:paraId="1A8F952C" w14:textId="77777777" w:rsidTr="0098087E">
        <w:tc>
          <w:tcPr>
            <w:tcW w:w="2785" w:type="dxa"/>
          </w:tcPr>
          <w:p w14:paraId="47534D24" w14:textId="77777777" w:rsidR="003E78F3" w:rsidRPr="008F6403" w:rsidRDefault="003E78F3" w:rsidP="00980A89">
            <w:pPr>
              <w:tabs>
                <w:tab w:val="left" w:pos="1710"/>
              </w:tabs>
              <w:autoSpaceDE w:val="0"/>
              <w:autoSpaceDN w:val="0"/>
              <w:adjustRightInd w:val="0"/>
              <w:spacing w:line="340" w:lineRule="atLeast"/>
              <w:rPr>
                <w:rFonts w:asciiTheme="minorHAnsi" w:hAnsiTheme="minorHAnsi" w:cs="Arial"/>
                <w:color w:val="000000"/>
                <w:sz w:val="18"/>
                <w:szCs w:val="18"/>
              </w:rPr>
            </w:pPr>
            <w:r w:rsidRPr="008F6403">
              <w:rPr>
                <w:rFonts w:asciiTheme="minorHAnsi" w:hAnsiTheme="minorHAnsi" w:cs="Arial"/>
                <w:sz w:val="18"/>
                <w:szCs w:val="18"/>
              </w:rPr>
              <w:t>Foundation Components</w:t>
            </w:r>
          </w:p>
        </w:tc>
        <w:tc>
          <w:tcPr>
            <w:tcW w:w="6210" w:type="dxa"/>
          </w:tcPr>
          <w:p w14:paraId="61C34088" w14:textId="77777777" w:rsidR="003E78F3" w:rsidRPr="008F6403" w:rsidRDefault="003E78F3" w:rsidP="00980A89">
            <w:pPr>
              <w:tabs>
                <w:tab w:val="left" w:pos="1710"/>
              </w:tabs>
              <w:autoSpaceDE w:val="0"/>
              <w:autoSpaceDN w:val="0"/>
              <w:adjustRightInd w:val="0"/>
              <w:spacing w:line="340" w:lineRule="atLeast"/>
              <w:rPr>
                <w:rFonts w:asciiTheme="minorHAnsi" w:hAnsiTheme="minorHAnsi" w:cs="Arial"/>
                <w:color w:val="000000"/>
                <w:sz w:val="18"/>
                <w:szCs w:val="18"/>
              </w:rPr>
            </w:pPr>
            <w:r w:rsidRPr="008F6403">
              <w:rPr>
                <w:rFonts w:asciiTheme="minorHAnsi" w:hAnsiTheme="minorHAnsi" w:cs="Arial"/>
                <w:sz w:val="18"/>
                <w:szCs w:val="18"/>
              </w:rPr>
              <w:t>The primary expression of the design language of the system. They’re the defining parts of the experience, and very targeted in scope. They ensure a consistent underlying interface. UI Developers on the design team will build them.</w:t>
            </w:r>
          </w:p>
        </w:tc>
      </w:tr>
      <w:tr w:rsidR="003E78F3" w:rsidRPr="008F6403" w14:paraId="715541FC" w14:textId="77777777" w:rsidTr="0098087E">
        <w:tc>
          <w:tcPr>
            <w:tcW w:w="2785" w:type="dxa"/>
          </w:tcPr>
          <w:p w14:paraId="115A84D1" w14:textId="77777777" w:rsidR="003E78F3" w:rsidRPr="008F6403" w:rsidRDefault="003E78F3" w:rsidP="00980A89">
            <w:pPr>
              <w:tabs>
                <w:tab w:val="left" w:pos="1710"/>
              </w:tabs>
              <w:autoSpaceDE w:val="0"/>
              <w:autoSpaceDN w:val="0"/>
              <w:adjustRightInd w:val="0"/>
              <w:spacing w:line="340" w:lineRule="atLeast"/>
              <w:rPr>
                <w:rFonts w:asciiTheme="minorHAnsi" w:hAnsiTheme="minorHAnsi" w:cs="Arial"/>
                <w:sz w:val="18"/>
                <w:szCs w:val="18"/>
              </w:rPr>
            </w:pPr>
            <w:r w:rsidRPr="008F6403">
              <w:rPr>
                <w:rFonts w:asciiTheme="minorHAnsi" w:hAnsiTheme="minorHAnsi" w:cs="Arial"/>
                <w:sz w:val="18"/>
                <w:szCs w:val="18"/>
              </w:rPr>
              <w:t>Application Components</w:t>
            </w:r>
          </w:p>
        </w:tc>
        <w:tc>
          <w:tcPr>
            <w:tcW w:w="6210" w:type="dxa"/>
          </w:tcPr>
          <w:p w14:paraId="58A5F282" w14:textId="77777777" w:rsidR="003E78F3" w:rsidRPr="008F6403" w:rsidRDefault="003E78F3" w:rsidP="00980A89">
            <w:pPr>
              <w:tabs>
                <w:tab w:val="left" w:pos="1710"/>
              </w:tabs>
              <w:autoSpaceDE w:val="0"/>
              <w:autoSpaceDN w:val="0"/>
              <w:adjustRightInd w:val="0"/>
              <w:spacing w:line="340" w:lineRule="atLeast"/>
              <w:rPr>
                <w:rFonts w:asciiTheme="minorHAnsi" w:hAnsiTheme="minorHAnsi" w:cs="Arial"/>
                <w:sz w:val="18"/>
                <w:szCs w:val="18"/>
              </w:rPr>
            </w:pPr>
            <w:r w:rsidRPr="008F6403">
              <w:rPr>
                <w:rFonts w:asciiTheme="minorHAnsi" w:hAnsiTheme="minorHAnsi" w:cs="Arial"/>
                <w:sz w:val="18"/>
                <w:szCs w:val="18"/>
              </w:rPr>
              <w:t>Specific to one of the applications being built, and not seen as a defining, foundational part of the UI. They’re usually larger in scope, and almost always composed of one or many Foundation Components. Some Application Components may eventually transition into Foundation Components. The application teams will build them.</w:t>
            </w:r>
          </w:p>
        </w:tc>
      </w:tr>
    </w:tbl>
    <w:p w14:paraId="6ED15BCD" w14:textId="77777777" w:rsidR="003E78F3" w:rsidRPr="0061698C" w:rsidRDefault="003E78F3" w:rsidP="003E78F3">
      <w:pPr>
        <w:pStyle w:val="Heading1"/>
        <w:keepLines w:val="0"/>
        <w:numPr>
          <w:ilvl w:val="0"/>
          <w:numId w:val="0"/>
        </w:numPr>
        <w:autoSpaceDE w:val="0"/>
        <w:autoSpaceDN w:val="0"/>
        <w:spacing w:after="60" w:line="240" w:lineRule="auto"/>
        <w:ind w:left="574"/>
        <w:rPr>
          <w:rFonts w:asciiTheme="minorHAnsi" w:hAnsiTheme="minorHAnsi" w:cs="Arial"/>
          <w:sz w:val="24"/>
          <w:szCs w:val="24"/>
        </w:rPr>
      </w:pPr>
    </w:p>
    <w:p w14:paraId="70BBC008" w14:textId="77777777" w:rsidR="003E78F3" w:rsidRPr="006202AB" w:rsidRDefault="003E78F3" w:rsidP="006202AB">
      <w:pPr>
        <w:pStyle w:val="Heading2"/>
        <w:rPr>
          <w:rFonts w:asciiTheme="minorHAnsi" w:hAnsiTheme="minorHAnsi" w:cstheme="minorHAnsi"/>
          <w:color w:val="000000"/>
          <w:sz w:val="20"/>
          <w:szCs w:val="20"/>
        </w:rPr>
      </w:pPr>
      <w:bookmarkStart w:id="162" w:name="_Toc43393654"/>
      <w:bookmarkStart w:id="163" w:name="_Toc48121383"/>
      <w:r w:rsidRPr="006202AB">
        <w:rPr>
          <w:rFonts w:asciiTheme="minorHAnsi" w:hAnsiTheme="minorHAnsi" w:cstheme="minorHAnsi"/>
          <w:color w:val="000000"/>
          <w:sz w:val="20"/>
          <w:szCs w:val="20"/>
        </w:rPr>
        <w:t>A Component Centric Work Flow</w:t>
      </w:r>
      <w:bookmarkEnd w:id="162"/>
      <w:bookmarkEnd w:id="163"/>
    </w:p>
    <w:p w14:paraId="6DC2D6C8" w14:textId="77777777" w:rsidR="003E78F3" w:rsidRPr="00980A89" w:rsidRDefault="003E78F3" w:rsidP="00980A89">
      <w:pPr>
        <w:autoSpaceDE w:val="0"/>
        <w:autoSpaceDN w:val="0"/>
        <w:adjustRightInd w:val="0"/>
        <w:spacing w:line="340" w:lineRule="atLeast"/>
        <w:rPr>
          <w:rFonts w:asciiTheme="minorHAnsi" w:hAnsiTheme="minorHAnsi" w:cstheme="minorHAnsi"/>
          <w:color w:val="000000"/>
          <w:sz w:val="21"/>
          <w:szCs w:val="21"/>
        </w:rPr>
      </w:pPr>
      <w:r w:rsidRPr="00980A89">
        <w:rPr>
          <w:rFonts w:asciiTheme="minorHAnsi" w:hAnsiTheme="minorHAnsi" w:cstheme="minorHAnsi"/>
          <w:color w:val="000000"/>
          <w:sz w:val="21"/>
          <w:szCs w:val="21"/>
        </w:rPr>
        <w:t>The design teams guiding principle was to use real, working components as the primary means of sharing the UI with application developers. Over time, converged on the following workflow. It is a circular flow marked by tight feedback loops between designers, UI developers, and application developers.</w:t>
      </w:r>
    </w:p>
    <w:p w14:paraId="66B6BBCD" w14:textId="77777777" w:rsidR="003E78F3" w:rsidRPr="0061698C" w:rsidRDefault="003E78F3" w:rsidP="003E78F3">
      <w:pPr>
        <w:autoSpaceDE w:val="0"/>
        <w:autoSpaceDN w:val="0"/>
        <w:adjustRightInd w:val="0"/>
        <w:spacing w:line="340" w:lineRule="atLeast"/>
        <w:ind w:left="360"/>
        <w:rPr>
          <w:rFonts w:cs="Arial"/>
          <w:color w:val="000000"/>
          <w:szCs w:val="28"/>
        </w:rPr>
      </w:pPr>
    </w:p>
    <w:p w14:paraId="06D6F8B3" w14:textId="762B7979" w:rsidR="004F260F" w:rsidRPr="0061698C" w:rsidRDefault="003E78F3" w:rsidP="00750AB4">
      <w:pPr>
        <w:autoSpaceDE w:val="0"/>
        <w:autoSpaceDN w:val="0"/>
        <w:adjustRightInd w:val="0"/>
        <w:spacing w:line="340" w:lineRule="atLeast"/>
        <w:ind w:left="2160"/>
        <w:rPr>
          <w:rFonts w:cs="Arial"/>
          <w:color w:val="000000"/>
          <w:szCs w:val="28"/>
        </w:rPr>
      </w:pPr>
      <w:r w:rsidRPr="0061698C">
        <w:rPr>
          <w:rFonts w:cs="Arial"/>
          <w:noProof/>
          <w:color w:val="000000"/>
          <w:szCs w:val="28"/>
          <w:lang w:eastAsia="en-IN"/>
        </w:rPr>
        <w:drawing>
          <wp:inline distT="0" distB="0" distL="0" distR="0" wp14:anchorId="6BDBA403" wp14:editId="1046D423">
            <wp:extent cx="2387774" cy="2857500"/>
            <wp:effectExtent l="0" t="0" r="0" b="0"/>
            <wp:docPr id="127" name="Picture 1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03567" cy="2876400"/>
                    </a:xfrm>
                    <a:prstGeom prst="rect">
                      <a:avLst/>
                    </a:prstGeom>
                    <a:noFill/>
                    <a:ln>
                      <a:noFill/>
                    </a:ln>
                  </pic:spPr>
                </pic:pic>
              </a:graphicData>
            </a:graphic>
          </wp:inline>
        </w:drawing>
      </w:r>
    </w:p>
    <w:tbl>
      <w:tblPr>
        <w:tblStyle w:val="WBPOTable"/>
        <w:tblW w:w="4989" w:type="pct"/>
        <w:tblLook w:val="04A0" w:firstRow="1" w:lastRow="0" w:firstColumn="1" w:lastColumn="0" w:noHBand="0" w:noVBand="1"/>
      </w:tblPr>
      <w:tblGrid>
        <w:gridCol w:w="1953"/>
        <w:gridCol w:w="7772"/>
      </w:tblGrid>
      <w:tr w:rsidR="003E78F3" w:rsidRPr="00980A89" w14:paraId="7952E5DE" w14:textId="77777777" w:rsidTr="00980A89">
        <w:trPr>
          <w:cnfStyle w:val="100000000000" w:firstRow="1" w:lastRow="0" w:firstColumn="0" w:lastColumn="0" w:oddVBand="0" w:evenVBand="0" w:oddHBand="0" w:evenHBand="0" w:firstRowFirstColumn="0" w:firstRowLastColumn="0" w:lastRowFirstColumn="0" w:lastRowLastColumn="0"/>
          <w:trHeight w:val="502"/>
        </w:trPr>
        <w:tc>
          <w:tcPr>
            <w:tcW w:w="1004" w:type="pct"/>
          </w:tcPr>
          <w:p w14:paraId="65E1C52B" w14:textId="77777777" w:rsidR="003E78F3" w:rsidRPr="00980A89" w:rsidRDefault="003E78F3" w:rsidP="00980A89">
            <w:pPr>
              <w:rPr>
                <w:rFonts w:asciiTheme="minorHAnsi" w:hAnsiTheme="minorHAnsi"/>
                <w:bCs/>
                <w:sz w:val="21"/>
                <w:szCs w:val="21"/>
              </w:rPr>
            </w:pPr>
            <w:r w:rsidRPr="00980A89">
              <w:rPr>
                <w:rFonts w:asciiTheme="minorHAnsi" w:hAnsiTheme="minorHAnsi"/>
                <w:bCs/>
                <w:sz w:val="21"/>
                <w:szCs w:val="21"/>
              </w:rPr>
              <w:t>Type</w:t>
            </w:r>
          </w:p>
        </w:tc>
        <w:tc>
          <w:tcPr>
            <w:tcW w:w="3996" w:type="pct"/>
          </w:tcPr>
          <w:p w14:paraId="2155F2DE" w14:textId="77777777" w:rsidR="003E78F3" w:rsidRPr="00980A89" w:rsidRDefault="003E78F3" w:rsidP="00980A89">
            <w:pPr>
              <w:rPr>
                <w:rFonts w:asciiTheme="minorHAnsi" w:hAnsiTheme="minorHAnsi"/>
                <w:bCs/>
                <w:sz w:val="21"/>
                <w:szCs w:val="21"/>
              </w:rPr>
            </w:pPr>
            <w:r w:rsidRPr="00980A89">
              <w:rPr>
                <w:rFonts w:asciiTheme="minorHAnsi" w:hAnsiTheme="minorHAnsi"/>
                <w:bCs/>
                <w:sz w:val="21"/>
                <w:szCs w:val="21"/>
              </w:rPr>
              <w:t>Comment</w:t>
            </w:r>
          </w:p>
        </w:tc>
      </w:tr>
      <w:tr w:rsidR="003E78F3" w:rsidRPr="00980A89" w14:paraId="7ABC506F" w14:textId="77777777" w:rsidTr="00980A89">
        <w:trPr>
          <w:trHeight w:val="476"/>
        </w:trPr>
        <w:tc>
          <w:tcPr>
            <w:tcW w:w="1004" w:type="pct"/>
          </w:tcPr>
          <w:p w14:paraId="7C4970D4" w14:textId="77777777" w:rsidR="003E78F3" w:rsidRPr="00980A89" w:rsidRDefault="003E78F3" w:rsidP="00980A89">
            <w:pPr>
              <w:rPr>
                <w:rFonts w:asciiTheme="minorHAnsi" w:hAnsiTheme="minorHAnsi" w:cs="Arial"/>
                <w:sz w:val="21"/>
                <w:szCs w:val="21"/>
              </w:rPr>
            </w:pPr>
            <w:r w:rsidRPr="00980A89">
              <w:rPr>
                <w:rFonts w:asciiTheme="minorHAnsi" w:hAnsiTheme="minorHAnsi" w:cs="Arial"/>
                <w:sz w:val="21"/>
                <w:szCs w:val="21"/>
              </w:rPr>
              <w:t>Design</w:t>
            </w:r>
          </w:p>
        </w:tc>
        <w:tc>
          <w:tcPr>
            <w:tcW w:w="3996" w:type="pct"/>
          </w:tcPr>
          <w:p w14:paraId="287A6689" w14:textId="77777777" w:rsidR="003E78F3" w:rsidRPr="00980A89" w:rsidRDefault="003E78F3" w:rsidP="00980A89">
            <w:pPr>
              <w:rPr>
                <w:rFonts w:asciiTheme="minorHAnsi" w:hAnsiTheme="minorHAnsi" w:cs="Arial"/>
                <w:sz w:val="21"/>
                <w:szCs w:val="21"/>
              </w:rPr>
            </w:pPr>
            <w:r w:rsidRPr="00980A89">
              <w:rPr>
                <w:rFonts w:asciiTheme="minorHAnsi" w:hAnsiTheme="minorHAnsi" w:cs="Arial"/>
                <w:sz w:val="21"/>
                <w:szCs w:val="21"/>
              </w:rPr>
              <w:t>A designer starts by designing a part of the experience, keeping in mind the overall context of the application and the current components available in the design language</w:t>
            </w:r>
          </w:p>
        </w:tc>
      </w:tr>
      <w:tr w:rsidR="003E78F3" w:rsidRPr="00980A89" w14:paraId="64A4B509" w14:textId="77777777" w:rsidTr="00980A89">
        <w:trPr>
          <w:trHeight w:val="782"/>
        </w:trPr>
        <w:tc>
          <w:tcPr>
            <w:tcW w:w="1004" w:type="pct"/>
          </w:tcPr>
          <w:p w14:paraId="2566BB25" w14:textId="77777777" w:rsidR="003E78F3" w:rsidRPr="00980A89" w:rsidRDefault="003E78F3" w:rsidP="00980A89">
            <w:pPr>
              <w:rPr>
                <w:rFonts w:asciiTheme="minorHAnsi" w:hAnsiTheme="minorHAnsi" w:cs="Arial"/>
                <w:sz w:val="21"/>
                <w:szCs w:val="21"/>
              </w:rPr>
            </w:pPr>
            <w:r w:rsidRPr="00980A89">
              <w:rPr>
                <w:rFonts w:asciiTheme="minorHAnsi" w:hAnsiTheme="minorHAnsi" w:cs="Arial"/>
                <w:sz w:val="21"/>
                <w:szCs w:val="21"/>
              </w:rPr>
              <w:t>Isolate</w:t>
            </w:r>
          </w:p>
        </w:tc>
        <w:tc>
          <w:tcPr>
            <w:tcW w:w="3996" w:type="pct"/>
          </w:tcPr>
          <w:p w14:paraId="712647FD" w14:textId="77777777" w:rsidR="003E78F3" w:rsidRPr="00980A89" w:rsidRDefault="003E78F3" w:rsidP="00980A89">
            <w:pPr>
              <w:rPr>
                <w:rFonts w:asciiTheme="minorHAnsi" w:hAnsiTheme="minorHAnsi" w:cs="Arial"/>
                <w:sz w:val="21"/>
                <w:szCs w:val="21"/>
              </w:rPr>
            </w:pPr>
            <w:r w:rsidRPr="00980A89">
              <w:rPr>
                <w:rFonts w:asciiTheme="minorHAnsi" w:hAnsiTheme="minorHAnsi" w:cs="Arial"/>
                <w:sz w:val="21"/>
                <w:szCs w:val="21"/>
              </w:rPr>
              <w:t>Isolating a component from its original design helps ensure that it is decoupled, while still being connected to the overall design.</w:t>
            </w:r>
            <w:r w:rsidRPr="00980A89">
              <w:rPr>
                <w:rFonts w:asciiTheme="minorHAnsi" w:eastAsia="Microsoft YaHei" w:hAnsiTheme="minorHAnsi" w:cs="Arial"/>
                <w:color w:val="221D1F"/>
                <w:sz w:val="21"/>
                <w:szCs w:val="21"/>
              </w:rPr>
              <w:t> </w:t>
            </w:r>
          </w:p>
        </w:tc>
      </w:tr>
      <w:tr w:rsidR="003E78F3" w:rsidRPr="00980A89" w14:paraId="770AF0BE" w14:textId="77777777" w:rsidTr="00980A89">
        <w:trPr>
          <w:trHeight w:val="1367"/>
        </w:trPr>
        <w:tc>
          <w:tcPr>
            <w:tcW w:w="1004" w:type="pct"/>
          </w:tcPr>
          <w:p w14:paraId="1DC20B7D" w14:textId="77777777" w:rsidR="003E78F3" w:rsidRPr="00980A89" w:rsidRDefault="003E78F3" w:rsidP="00980A89">
            <w:pPr>
              <w:rPr>
                <w:rFonts w:asciiTheme="minorHAnsi" w:hAnsiTheme="minorHAnsi" w:cs="Arial"/>
                <w:sz w:val="21"/>
                <w:szCs w:val="21"/>
              </w:rPr>
            </w:pPr>
            <w:r w:rsidRPr="00980A89">
              <w:rPr>
                <w:rFonts w:asciiTheme="minorHAnsi" w:hAnsiTheme="minorHAnsi" w:cs="Arial"/>
                <w:sz w:val="21"/>
                <w:szCs w:val="21"/>
              </w:rPr>
              <w:lastRenderedPageBreak/>
              <w:t>Elaborate</w:t>
            </w:r>
          </w:p>
        </w:tc>
        <w:tc>
          <w:tcPr>
            <w:tcW w:w="3996" w:type="pct"/>
          </w:tcPr>
          <w:p w14:paraId="383F7F7F" w14:textId="2DEFD6DD" w:rsidR="003E78F3" w:rsidRPr="00980A89" w:rsidRDefault="003E78F3" w:rsidP="00980A89">
            <w:pPr>
              <w:rPr>
                <w:rFonts w:asciiTheme="minorHAnsi" w:hAnsiTheme="minorHAnsi" w:cs="Arial"/>
                <w:sz w:val="21"/>
                <w:szCs w:val="21"/>
              </w:rPr>
            </w:pPr>
            <w:r w:rsidRPr="00980A89">
              <w:rPr>
                <w:rFonts w:asciiTheme="minorHAnsi" w:hAnsiTheme="minorHAnsi" w:cs="Arial"/>
                <w:sz w:val="21"/>
                <w:szCs w:val="21"/>
              </w:rPr>
              <w:t xml:space="preserve">The designer collaborates with a UI developer to isolate core UI elements so that they can elaborate on their structure, appearance, and </w:t>
            </w:r>
            <w:r w:rsidR="003C318B" w:rsidRPr="00980A89">
              <w:rPr>
                <w:rFonts w:asciiTheme="minorHAnsi" w:hAnsiTheme="minorHAnsi" w:cs="Arial"/>
                <w:sz w:val="21"/>
                <w:szCs w:val="21"/>
              </w:rPr>
              <w:t>behaviours</w:t>
            </w:r>
            <w:r w:rsidRPr="00980A89">
              <w:rPr>
                <w:rFonts w:asciiTheme="minorHAnsi" w:hAnsiTheme="minorHAnsi" w:cs="Arial"/>
                <w:sz w:val="21"/>
                <w:szCs w:val="21"/>
              </w:rPr>
              <w:t>. In a component architecture, components are independent and reusable across various contexts.</w:t>
            </w:r>
            <w:r w:rsidRPr="00980A89">
              <w:rPr>
                <w:rFonts w:asciiTheme="minorHAnsi" w:eastAsia="Microsoft YaHei" w:hAnsiTheme="minorHAnsi" w:cs="Arial"/>
                <w:color w:val="221D1F"/>
                <w:sz w:val="21"/>
                <w:szCs w:val="21"/>
              </w:rPr>
              <w:t xml:space="preserve"> </w:t>
            </w:r>
          </w:p>
        </w:tc>
      </w:tr>
      <w:tr w:rsidR="003E78F3" w:rsidRPr="00980A89" w14:paraId="1CD90DD0" w14:textId="77777777" w:rsidTr="00980A89">
        <w:trPr>
          <w:trHeight w:val="710"/>
        </w:trPr>
        <w:tc>
          <w:tcPr>
            <w:tcW w:w="1004" w:type="pct"/>
          </w:tcPr>
          <w:p w14:paraId="79C29F68" w14:textId="77777777" w:rsidR="003E78F3" w:rsidRPr="00980A89" w:rsidRDefault="003E78F3" w:rsidP="00980A89">
            <w:pPr>
              <w:rPr>
                <w:rFonts w:asciiTheme="minorHAnsi" w:hAnsiTheme="minorHAnsi" w:cs="Arial"/>
                <w:sz w:val="21"/>
                <w:szCs w:val="21"/>
              </w:rPr>
            </w:pPr>
            <w:r w:rsidRPr="00980A89">
              <w:rPr>
                <w:rFonts w:asciiTheme="minorHAnsi" w:hAnsiTheme="minorHAnsi" w:cs="Arial"/>
                <w:sz w:val="21"/>
                <w:szCs w:val="21"/>
              </w:rPr>
              <w:t>Build</w:t>
            </w:r>
          </w:p>
        </w:tc>
        <w:tc>
          <w:tcPr>
            <w:tcW w:w="3996" w:type="pct"/>
          </w:tcPr>
          <w:p w14:paraId="3A6A58AF" w14:textId="77777777" w:rsidR="003E78F3" w:rsidRPr="00980A89" w:rsidRDefault="003E78F3" w:rsidP="00980A89">
            <w:pPr>
              <w:rPr>
                <w:rFonts w:asciiTheme="minorHAnsi" w:hAnsiTheme="minorHAnsi" w:cs="Arial"/>
                <w:sz w:val="21"/>
                <w:szCs w:val="21"/>
              </w:rPr>
            </w:pPr>
            <w:r w:rsidRPr="00980A89">
              <w:rPr>
                <w:rFonts w:asciiTheme="minorHAnsi" w:hAnsiTheme="minorHAnsi" w:cs="Arial"/>
                <w:sz w:val="21"/>
                <w:szCs w:val="21"/>
              </w:rPr>
              <w:t>Using the agreed specification, the UI developers build the Foundation Component as a UI component for the application.</w:t>
            </w:r>
          </w:p>
        </w:tc>
      </w:tr>
      <w:tr w:rsidR="003E78F3" w:rsidRPr="00980A89" w14:paraId="413D4B29" w14:textId="77777777" w:rsidTr="00980A89">
        <w:trPr>
          <w:trHeight w:val="800"/>
        </w:trPr>
        <w:tc>
          <w:tcPr>
            <w:tcW w:w="1004" w:type="pct"/>
          </w:tcPr>
          <w:p w14:paraId="4DF3AF0A" w14:textId="77777777" w:rsidR="003E78F3" w:rsidRPr="00980A89" w:rsidRDefault="003E78F3" w:rsidP="00980A89">
            <w:pPr>
              <w:rPr>
                <w:rFonts w:asciiTheme="minorHAnsi" w:hAnsiTheme="minorHAnsi" w:cs="Arial"/>
                <w:sz w:val="21"/>
                <w:szCs w:val="21"/>
              </w:rPr>
            </w:pPr>
            <w:r w:rsidRPr="00980A89">
              <w:rPr>
                <w:rFonts w:asciiTheme="minorHAnsi" w:hAnsiTheme="minorHAnsi" w:cs="Arial"/>
                <w:sz w:val="21"/>
                <w:szCs w:val="21"/>
              </w:rPr>
              <w:t>Integrate</w:t>
            </w:r>
          </w:p>
        </w:tc>
        <w:tc>
          <w:tcPr>
            <w:tcW w:w="3996" w:type="pct"/>
          </w:tcPr>
          <w:p w14:paraId="188F019B" w14:textId="77777777" w:rsidR="003E78F3" w:rsidRPr="00980A89" w:rsidRDefault="003E78F3" w:rsidP="00980A89">
            <w:pPr>
              <w:rPr>
                <w:rFonts w:asciiTheme="minorHAnsi" w:hAnsiTheme="minorHAnsi" w:cs="Arial"/>
                <w:sz w:val="21"/>
                <w:szCs w:val="21"/>
              </w:rPr>
            </w:pPr>
            <w:r w:rsidRPr="00980A89">
              <w:rPr>
                <w:rFonts w:asciiTheme="minorHAnsi" w:hAnsiTheme="minorHAnsi" w:cs="Arial"/>
                <w:sz w:val="21"/>
                <w:szCs w:val="21"/>
              </w:rPr>
              <w:t>Foundation Components are published so that application developers can bring them into applications and assemble them into larger, more complex components.</w:t>
            </w:r>
            <w:r w:rsidRPr="00980A89">
              <w:rPr>
                <w:rFonts w:asciiTheme="minorHAnsi" w:eastAsia="Microsoft YaHei" w:hAnsiTheme="minorHAnsi" w:cs="Arial"/>
                <w:color w:val="221D1F"/>
                <w:sz w:val="21"/>
                <w:szCs w:val="21"/>
              </w:rPr>
              <w:t> </w:t>
            </w:r>
          </w:p>
        </w:tc>
      </w:tr>
      <w:tr w:rsidR="003E78F3" w:rsidRPr="00980A89" w14:paraId="1EF54A8B" w14:textId="77777777" w:rsidTr="00980A89">
        <w:trPr>
          <w:trHeight w:val="710"/>
        </w:trPr>
        <w:tc>
          <w:tcPr>
            <w:tcW w:w="1004" w:type="pct"/>
          </w:tcPr>
          <w:p w14:paraId="6779320B" w14:textId="77777777" w:rsidR="003E78F3" w:rsidRPr="00980A89" w:rsidRDefault="003E78F3" w:rsidP="00980A89">
            <w:pPr>
              <w:rPr>
                <w:rFonts w:asciiTheme="minorHAnsi" w:hAnsiTheme="minorHAnsi" w:cs="Arial"/>
                <w:sz w:val="21"/>
                <w:szCs w:val="21"/>
              </w:rPr>
            </w:pPr>
            <w:r w:rsidRPr="00980A89">
              <w:rPr>
                <w:rFonts w:asciiTheme="minorHAnsi" w:hAnsiTheme="minorHAnsi" w:cs="Arial"/>
                <w:sz w:val="21"/>
                <w:szCs w:val="21"/>
              </w:rPr>
              <w:t>Learn</w:t>
            </w:r>
          </w:p>
        </w:tc>
        <w:tc>
          <w:tcPr>
            <w:tcW w:w="3996" w:type="pct"/>
          </w:tcPr>
          <w:p w14:paraId="2F81BB25" w14:textId="77777777" w:rsidR="003E78F3" w:rsidRPr="00980A89" w:rsidRDefault="003E78F3" w:rsidP="00980A89">
            <w:pPr>
              <w:rPr>
                <w:rFonts w:asciiTheme="minorHAnsi" w:hAnsiTheme="minorHAnsi" w:cs="Arial"/>
                <w:sz w:val="21"/>
                <w:szCs w:val="21"/>
              </w:rPr>
            </w:pPr>
            <w:r w:rsidRPr="00980A89">
              <w:rPr>
                <w:rFonts w:asciiTheme="minorHAnsi" w:hAnsiTheme="minorHAnsi" w:cs="Arial"/>
                <w:sz w:val="21"/>
                <w:szCs w:val="21"/>
              </w:rPr>
              <w:t>New components are fed back into the design process so they can be reused and iterated on.</w:t>
            </w:r>
          </w:p>
        </w:tc>
      </w:tr>
    </w:tbl>
    <w:p w14:paraId="433970A4" w14:textId="77777777" w:rsidR="003E78F3" w:rsidRPr="0061698C" w:rsidRDefault="003E78F3" w:rsidP="003E78F3">
      <w:pPr>
        <w:autoSpaceDE w:val="0"/>
        <w:autoSpaceDN w:val="0"/>
        <w:adjustRightInd w:val="0"/>
        <w:spacing w:line="340" w:lineRule="atLeast"/>
        <w:ind w:left="360"/>
        <w:rPr>
          <w:rFonts w:cs="Arial"/>
          <w:color w:val="000000"/>
          <w:szCs w:val="28"/>
        </w:rPr>
      </w:pPr>
    </w:p>
    <w:p w14:paraId="6CC89EA0" w14:textId="77777777" w:rsidR="003E78F3" w:rsidRPr="0061698C" w:rsidRDefault="003E78F3" w:rsidP="003E78F3">
      <w:pPr>
        <w:autoSpaceDE w:val="0"/>
        <w:autoSpaceDN w:val="0"/>
        <w:adjustRightInd w:val="0"/>
        <w:spacing w:line="340" w:lineRule="atLeast"/>
        <w:ind w:left="360"/>
        <w:rPr>
          <w:rFonts w:cs="Arial"/>
          <w:color w:val="000000"/>
          <w:szCs w:val="28"/>
        </w:rPr>
      </w:pPr>
    </w:p>
    <w:p w14:paraId="2F5EE4EB" w14:textId="76D5CE20" w:rsidR="00551175" w:rsidRPr="004F0A54" w:rsidRDefault="00551175" w:rsidP="00551175">
      <w:pPr>
        <w:pStyle w:val="Heading2"/>
        <w:rPr>
          <w:rFonts w:asciiTheme="minorHAnsi" w:hAnsiTheme="minorHAnsi" w:cstheme="minorHAnsi"/>
          <w:color w:val="000000"/>
          <w:sz w:val="20"/>
          <w:szCs w:val="20"/>
        </w:rPr>
      </w:pPr>
      <w:bookmarkStart w:id="164" w:name="_Toc520198243"/>
      <w:bookmarkStart w:id="165" w:name="_Toc48121384"/>
      <w:r>
        <w:rPr>
          <w:rFonts w:asciiTheme="minorHAnsi" w:hAnsiTheme="minorHAnsi" w:cstheme="minorHAnsi"/>
          <w:color w:val="000000"/>
          <w:sz w:val="20"/>
          <w:szCs w:val="20"/>
        </w:rPr>
        <w:t xml:space="preserve">Web </w:t>
      </w:r>
      <w:r w:rsidRPr="004F0A54">
        <w:rPr>
          <w:rFonts w:asciiTheme="minorHAnsi" w:hAnsiTheme="minorHAnsi" w:cstheme="minorHAnsi"/>
          <w:color w:val="000000"/>
          <w:sz w:val="20"/>
          <w:szCs w:val="20"/>
        </w:rPr>
        <w:t>Frontend Architecture diagram</w:t>
      </w:r>
      <w:bookmarkEnd w:id="164"/>
      <w:bookmarkEnd w:id="165"/>
    </w:p>
    <w:p w14:paraId="6680C643" w14:textId="77777777" w:rsidR="00551175" w:rsidRPr="004F0A54" w:rsidRDefault="00551175" w:rsidP="00551175">
      <w:pPr>
        <w:rPr>
          <w:rFonts w:asciiTheme="minorHAnsi" w:hAnsiTheme="minorHAnsi" w:cstheme="minorHAnsi"/>
          <w:color w:val="000000"/>
          <w:sz w:val="20"/>
          <w:szCs w:val="20"/>
        </w:rPr>
      </w:pPr>
      <w:r w:rsidRPr="004F0A54">
        <w:rPr>
          <w:rFonts w:asciiTheme="minorHAnsi" w:hAnsiTheme="minorHAnsi" w:cstheme="minorHAnsi"/>
          <w:color w:val="000000"/>
          <w:sz w:val="20"/>
          <w:szCs w:val="20"/>
        </w:rPr>
        <w:t>Angular Modules: Module can be contains three things /shared, /pages, /components</w:t>
      </w:r>
    </w:p>
    <w:tbl>
      <w:tblPr>
        <w:tblStyle w:val="TableGrid"/>
        <w:tblW w:w="10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551175" w:rsidRPr="004F0A54" w14:paraId="2B2881EA" w14:textId="77777777" w:rsidTr="004C3503">
        <w:tc>
          <w:tcPr>
            <w:tcW w:w="10080" w:type="dxa"/>
          </w:tcPr>
          <w:p w14:paraId="7542EFB3" w14:textId="77777777" w:rsidR="00551175" w:rsidRPr="004F0A54" w:rsidRDefault="00551175" w:rsidP="004C3503">
            <w:pPr>
              <w:rPr>
                <w:rFonts w:asciiTheme="minorHAnsi" w:hAnsiTheme="minorHAnsi" w:cstheme="minorHAnsi"/>
                <w:color w:val="000000"/>
                <w:sz w:val="20"/>
                <w:szCs w:val="20"/>
              </w:rPr>
            </w:pP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92384" behindDoc="0" locked="0" layoutInCell="1" allowOverlap="1" wp14:anchorId="39CCDC7F" wp14:editId="0333D074">
                      <wp:simplePos x="0" y="0"/>
                      <wp:positionH relativeFrom="column">
                        <wp:posOffset>5593080</wp:posOffset>
                      </wp:positionH>
                      <wp:positionV relativeFrom="paragraph">
                        <wp:posOffset>1143000</wp:posOffset>
                      </wp:positionV>
                      <wp:extent cx="0" cy="1127760"/>
                      <wp:effectExtent l="76200" t="38100" r="57150" b="53340"/>
                      <wp:wrapNone/>
                      <wp:docPr id="206" name="Straight Arrow Connector 206"/>
                      <wp:cNvGraphicFramePr/>
                      <a:graphic xmlns:a="http://schemas.openxmlformats.org/drawingml/2006/main">
                        <a:graphicData uri="http://schemas.microsoft.com/office/word/2010/wordprocessingShape">
                          <wps:wsp>
                            <wps:cNvCnPr/>
                            <wps:spPr>
                              <a:xfrm>
                                <a:off x="0" y="0"/>
                                <a:ext cx="0" cy="112776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94C73D9" id="_x0000_t32" coordsize="21600,21600" o:spt="32" o:oned="t" path="m,l21600,21600e" filled="f">
                      <v:path arrowok="t" fillok="f" o:connecttype="none"/>
                      <o:lock v:ext="edit" shapetype="t"/>
                    </v:shapetype>
                    <v:shape id="Straight Arrow Connector 206" o:spid="_x0000_s1026" type="#_x0000_t32" style="position:absolute;margin-left:440.4pt;margin-top:90pt;width:0;height:88.8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" strokecolor="black [3200]" strokeweight=".5pt">
                      <v:stroke startarrow="block" endarrow="block" joinstyle="miter"/>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90336" behindDoc="0" locked="0" layoutInCell="1" allowOverlap="1" wp14:anchorId="75D09D39" wp14:editId="5F2C7E8E">
                      <wp:simplePos x="0" y="0"/>
                      <wp:positionH relativeFrom="column">
                        <wp:posOffset>4983480</wp:posOffset>
                      </wp:positionH>
                      <wp:positionV relativeFrom="paragraph">
                        <wp:posOffset>2301240</wp:posOffset>
                      </wp:positionV>
                      <wp:extent cx="1257300" cy="1508760"/>
                      <wp:effectExtent l="0" t="0" r="19050" b="15240"/>
                      <wp:wrapNone/>
                      <wp:docPr id="204" name="Rectangle 204"/>
                      <wp:cNvGraphicFramePr/>
                      <a:graphic xmlns:a="http://schemas.openxmlformats.org/drawingml/2006/main">
                        <a:graphicData uri="http://schemas.microsoft.com/office/word/2010/wordprocessingShape">
                          <wps:wsp>
                            <wps:cNvSpPr/>
                            <wps:spPr>
                              <a:xfrm>
                                <a:off x="0" y="0"/>
                                <a:ext cx="1257300" cy="1508760"/>
                              </a:xfrm>
                              <a:prstGeom prst="rect">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9D7FF4" id="Rectangle 204" o:spid="_x0000_s1026" style="position:absolute;margin-left:392.4pt;margin-top:181.2pt;width:99pt;height:118.8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" fillcolor="white [3201]" strokecolor="gray [1629]" strokeweight="1pt"/>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89312" behindDoc="0" locked="0" layoutInCell="1" allowOverlap="1" wp14:anchorId="48FFFF40" wp14:editId="1FF02925">
                      <wp:simplePos x="0" y="0"/>
                      <wp:positionH relativeFrom="column">
                        <wp:posOffset>4274820</wp:posOffset>
                      </wp:positionH>
                      <wp:positionV relativeFrom="paragraph">
                        <wp:posOffset>982980</wp:posOffset>
                      </wp:positionV>
                      <wp:extent cx="678180" cy="259080"/>
                      <wp:effectExtent l="0" t="0" r="7620" b="762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259080"/>
                              </a:xfrm>
                              <a:prstGeom prst="rect">
                                <a:avLst/>
                              </a:prstGeom>
                              <a:solidFill>
                                <a:srgbClr val="FFFFFF"/>
                              </a:solidFill>
                              <a:ln w="9525">
                                <a:noFill/>
                                <a:miter lim="800000"/>
                                <a:headEnd/>
                                <a:tailEnd/>
                              </a:ln>
                            </wps:spPr>
                            <wps:txbx>
                              <w:txbxContent>
                                <w:p w14:paraId="6EAEF421"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Injector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FFF40" id="Text Box 2" o:spid="_x0000_s1030" type="#_x0000_t202" style="position:absolute;margin-left:336.6pt;margin-top:77.4pt;width:53.4pt;height:20.4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" stroked="f">
                      <v:textbox>
                        <w:txbxContent>
                          <w:p w14:paraId="6EAEF421"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Injector</w:t>
                            </w:r>
                          </w:p>
                        </w:txbxContent>
                      </v:textbox>
                      <w10:wrap type="square"/>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88288" behindDoc="0" locked="0" layoutInCell="1" allowOverlap="1" wp14:anchorId="5B6743AF" wp14:editId="239C8936">
                      <wp:simplePos x="0" y="0"/>
                      <wp:positionH relativeFrom="column">
                        <wp:posOffset>4191000</wp:posOffset>
                      </wp:positionH>
                      <wp:positionV relativeFrom="paragraph">
                        <wp:posOffset>944880</wp:posOffset>
                      </wp:positionV>
                      <wp:extent cx="754380" cy="7620"/>
                      <wp:effectExtent l="19050" t="57150" r="0" b="87630"/>
                      <wp:wrapNone/>
                      <wp:docPr id="199" name="Straight Arrow Connector 199"/>
                      <wp:cNvGraphicFramePr/>
                      <a:graphic xmlns:a="http://schemas.openxmlformats.org/drawingml/2006/main">
                        <a:graphicData uri="http://schemas.microsoft.com/office/word/2010/wordprocessingShape">
                          <wps:wsp>
                            <wps:cNvCnPr/>
                            <wps:spPr>
                              <a:xfrm flipH="1">
                                <a:off x="0" y="0"/>
                                <a:ext cx="7543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4C49A" id="Straight Arrow Connector 199" o:spid="_x0000_s1026" type="#_x0000_t32" style="position:absolute;margin-left:330pt;margin-top:74.4pt;width:59.4pt;height:.6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" strokecolor="black [3200]" strokeweight=".5pt">
                      <v:stroke endarrow="block" joinstyle="miter"/>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85216" behindDoc="0" locked="0" layoutInCell="1" allowOverlap="1" wp14:anchorId="4748A107" wp14:editId="48565D2A">
                      <wp:simplePos x="0" y="0"/>
                      <wp:positionH relativeFrom="column">
                        <wp:posOffset>4991100</wp:posOffset>
                      </wp:positionH>
                      <wp:positionV relativeFrom="paragraph">
                        <wp:posOffset>716280</wp:posOffset>
                      </wp:positionV>
                      <wp:extent cx="1158240" cy="419100"/>
                      <wp:effectExtent l="0" t="0" r="22860" b="19050"/>
                      <wp:wrapNone/>
                      <wp:docPr id="193" name="Rectangle 193"/>
                      <wp:cNvGraphicFramePr/>
                      <a:graphic xmlns:a="http://schemas.openxmlformats.org/drawingml/2006/main">
                        <a:graphicData uri="http://schemas.microsoft.com/office/word/2010/wordprocessingShape">
                          <wps:wsp>
                            <wps:cNvSpPr/>
                            <wps:spPr>
                              <a:xfrm>
                                <a:off x="0" y="0"/>
                                <a:ext cx="1158240" cy="419100"/>
                              </a:xfrm>
                              <a:prstGeom prst="rect">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923D8" id="Rectangle 193" o:spid="_x0000_s1026" style="position:absolute;margin-left:393pt;margin-top:56.4pt;width:91.2pt;height:3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" fillcolor="white [3201]" strokecolor="gray [1629]" strokeweight="1pt"/>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87264" behindDoc="0" locked="0" layoutInCell="1" allowOverlap="1" wp14:anchorId="3440E302" wp14:editId="385199E5">
                      <wp:simplePos x="0" y="0"/>
                      <wp:positionH relativeFrom="column">
                        <wp:posOffset>5638800</wp:posOffset>
                      </wp:positionH>
                      <wp:positionV relativeFrom="paragraph">
                        <wp:posOffset>739140</wp:posOffset>
                      </wp:positionV>
                      <wp:extent cx="487680" cy="350520"/>
                      <wp:effectExtent l="0" t="0" r="762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350520"/>
                              </a:xfrm>
                              <a:prstGeom prst="rect">
                                <a:avLst/>
                              </a:prstGeom>
                              <a:solidFill>
                                <a:srgbClr val="FFFFFF"/>
                              </a:solidFill>
                              <a:ln w="9525">
                                <a:noFill/>
                                <a:miter lim="800000"/>
                                <a:headEnd/>
                                <a:tailEnd/>
                              </a:ln>
                            </wps:spPr>
                            <wps:txbx>
                              <w:txbxContent>
                                <w:p w14:paraId="48D89584" w14:textId="77777777" w:rsidR="005B2C26" w:rsidRPr="005C3C84" w:rsidRDefault="005B2C26" w:rsidP="00551175">
                                  <w:r>
                                    <w:rPr>
                                      <w:noProof/>
                                      <w:lang w:eastAsia="en-IN"/>
                                    </w:rPr>
                                    <w:drawing>
                                      <wp:inline distT="0" distB="0" distL="0" distR="0" wp14:anchorId="37ECC8CA" wp14:editId="11DFAD13">
                                        <wp:extent cx="243840" cy="251460"/>
                                        <wp:effectExtent l="0" t="0" r="3810" b="0"/>
                                        <wp:docPr id="1032" name="Picture 1032" descr="C:\Users\PL96959\Desktop\Gear_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96959\Desktop\Gear_1.sv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840" cy="2514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0E302" id="_x0000_s1031" type="#_x0000_t202" style="position:absolute;margin-left:444pt;margin-top:58.2pt;width:38.4pt;height:27.6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" stroked="f">
                      <v:textbox>
                        <w:txbxContent>
                          <w:p w14:paraId="48D89584" w14:textId="77777777" w:rsidR="005B2C26" w:rsidRPr="005C3C84" w:rsidRDefault="005B2C26" w:rsidP="00551175">
                            <w:r>
                              <w:rPr>
                                <w:noProof/>
                                <w:lang w:eastAsia="en-IN"/>
                              </w:rPr>
                              <w:drawing>
                                <wp:inline distT="0" distB="0" distL="0" distR="0" wp14:anchorId="37ECC8CA" wp14:editId="11DFAD13">
                                  <wp:extent cx="243840" cy="251460"/>
                                  <wp:effectExtent l="0" t="0" r="3810" b="0"/>
                                  <wp:docPr id="1032" name="Picture 1032" descr="C:\Users\PL96959\Desktop\Gear_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96959\Desktop\Gear_1.sv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840" cy="251460"/>
                                          </a:xfrm>
                                          <a:prstGeom prst="rect">
                                            <a:avLst/>
                                          </a:prstGeom>
                                          <a:noFill/>
                                          <a:ln>
                                            <a:noFill/>
                                          </a:ln>
                                        </pic:spPr>
                                      </pic:pic>
                                    </a:graphicData>
                                  </a:graphic>
                                </wp:inline>
                              </w:drawing>
                            </w:r>
                          </w:p>
                        </w:txbxContent>
                      </v:textbox>
                      <w10:wrap type="square"/>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84192" behindDoc="0" locked="0" layoutInCell="1" allowOverlap="1" wp14:anchorId="2D89BBB0" wp14:editId="17F20C15">
                      <wp:simplePos x="0" y="0"/>
                      <wp:positionH relativeFrom="column">
                        <wp:posOffset>2636520</wp:posOffset>
                      </wp:positionH>
                      <wp:positionV relativeFrom="paragraph">
                        <wp:posOffset>3116580</wp:posOffset>
                      </wp:positionV>
                      <wp:extent cx="792480" cy="259080"/>
                      <wp:effectExtent l="0" t="0" r="7620" b="762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259080"/>
                              </a:xfrm>
                              <a:prstGeom prst="rect">
                                <a:avLst/>
                              </a:prstGeom>
                              <a:solidFill>
                                <a:srgbClr val="FFFFFF"/>
                              </a:solidFill>
                              <a:ln w="9525">
                                <a:noFill/>
                                <a:miter lim="800000"/>
                                <a:headEnd/>
                                <a:tailEnd/>
                              </a:ln>
                            </wps:spPr>
                            <wps:txbx>
                              <w:txbxContent>
                                <w:p w14:paraId="4CFF7483"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Meta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9BBB0" id="_x0000_s1032" type="#_x0000_t202" style="position:absolute;margin-left:207.6pt;margin-top:245.4pt;width:62.4pt;height:20.4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" stroked="f">
                      <v:textbox>
                        <w:txbxContent>
                          <w:p w14:paraId="4CFF7483"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Meta data</w:t>
                            </w:r>
                          </w:p>
                        </w:txbxContent>
                      </v:textbox>
                      <w10:wrap type="square"/>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81120" behindDoc="0" locked="0" layoutInCell="1" allowOverlap="1" wp14:anchorId="3BC63D7F" wp14:editId="3F320FFF">
                      <wp:simplePos x="0" y="0"/>
                      <wp:positionH relativeFrom="column">
                        <wp:posOffset>2865120</wp:posOffset>
                      </wp:positionH>
                      <wp:positionV relativeFrom="paragraph">
                        <wp:posOffset>2202180</wp:posOffset>
                      </wp:positionV>
                      <wp:extent cx="586740" cy="259080"/>
                      <wp:effectExtent l="0" t="0" r="3810" b="762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 cy="259080"/>
                              </a:xfrm>
                              <a:prstGeom prst="rect">
                                <a:avLst/>
                              </a:prstGeom>
                              <a:solidFill>
                                <a:srgbClr val="FFFFFF"/>
                              </a:solidFill>
                              <a:ln w="9525">
                                <a:noFill/>
                                <a:miter lim="800000"/>
                                <a:headEnd/>
                                <a:tailEnd/>
                              </a:ln>
                            </wps:spPr>
                            <wps:txbx>
                              <w:txbxContent>
                                <w:p w14:paraId="7F25B1C8"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63D7F" id="_x0000_s1033" type="#_x0000_t202" style="position:absolute;margin-left:225.6pt;margin-top:173.4pt;width:46.2pt;height:20.4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" stroked="f">
                      <v:textbox>
                        <w:txbxContent>
                          <w:p w14:paraId="7F25B1C8"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Events</w:t>
                            </w:r>
                          </w:p>
                        </w:txbxContent>
                      </v:textbox>
                      <w10:wrap type="square"/>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83168" behindDoc="0" locked="0" layoutInCell="1" allowOverlap="1" wp14:anchorId="7E9C81D3" wp14:editId="552D73D6">
                      <wp:simplePos x="0" y="0"/>
                      <wp:positionH relativeFrom="column">
                        <wp:posOffset>2857500</wp:posOffset>
                      </wp:positionH>
                      <wp:positionV relativeFrom="paragraph">
                        <wp:posOffset>3535680</wp:posOffset>
                      </wp:positionV>
                      <wp:extent cx="784860" cy="259080"/>
                      <wp:effectExtent l="0" t="0" r="0" b="762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59080"/>
                              </a:xfrm>
                              <a:prstGeom prst="rect">
                                <a:avLst/>
                              </a:prstGeom>
                              <a:solidFill>
                                <a:srgbClr val="FFFFFF"/>
                              </a:solidFill>
                              <a:ln w="9525">
                                <a:noFill/>
                                <a:miter lim="800000"/>
                                <a:headEnd/>
                                <a:tailEnd/>
                              </a:ln>
                            </wps:spPr>
                            <wps:txbx>
                              <w:txbxContent>
                                <w:p w14:paraId="642250F2"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Directives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C81D3" id="_x0000_s1034" type="#_x0000_t202" style="position:absolute;margin-left:225pt;margin-top:278.4pt;width:61.8pt;height:20.4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" stroked="f">
                      <v:textbox>
                        <w:txbxContent>
                          <w:p w14:paraId="642250F2"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Directives</w:t>
                            </w:r>
                          </w:p>
                        </w:txbxContent>
                      </v:textbox>
                      <w10:wrap type="square"/>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61664" behindDoc="0" locked="0" layoutInCell="1" allowOverlap="1" wp14:anchorId="4BC1C011" wp14:editId="62F23885">
                      <wp:simplePos x="0" y="0"/>
                      <wp:positionH relativeFrom="column">
                        <wp:posOffset>3512820</wp:posOffset>
                      </wp:positionH>
                      <wp:positionV relativeFrom="paragraph">
                        <wp:posOffset>2987040</wp:posOffset>
                      </wp:positionV>
                      <wp:extent cx="0" cy="647700"/>
                      <wp:effectExtent l="76200" t="38100" r="57150" b="19050"/>
                      <wp:wrapNone/>
                      <wp:docPr id="59" name="Straight Arrow Connector 59"/>
                      <wp:cNvGraphicFramePr/>
                      <a:graphic xmlns:a="http://schemas.openxmlformats.org/drawingml/2006/main">
                        <a:graphicData uri="http://schemas.microsoft.com/office/word/2010/wordprocessingShape">
                          <wps:wsp>
                            <wps:cNvCnPr/>
                            <wps:spPr>
                              <a:xfrm flipH="1" flipV="1">
                                <a:off x="0" y="0"/>
                                <a:ext cx="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1C093" id="Straight Arrow Connector 59" o:spid="_x0000_s1026" type="#_x0000_t32" style="position:absolute;margin-left:276.6pt;margin-top:235.2pt;width:0;height:51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" strokecolor="black [3200]" strokeweight=".5pt">
                      <v:stroke endarrow="block" joinstyle="miter"/>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82144" behindDoc="0" locked="0" layoutInCell="1" allowOverlap="1" wp14:anchorId="016F3930" wp14:editId="22F18503">
                      <wp:simplePos x="0" y="0"/>
                      <wp:positionH relativeFrom="margin">
                        <wp:posOffset>2796540</wp:posOffset>
                      </wp:positionH>
                      <wp:positionV relativeFrom="paragraph">
                        <wp:posOffset>3497580</wp:posOffset>
                      </wp:positionV>
                      <wp:extent cx="1562100" cy="34290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1562100" cy="342900"/>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186CE" id="Rectangle 60" o:spid="_x0000_s1026" style="position:absolute;margin-left:220.2pt;margin-top:275.4pt;width:123pt;height:27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" fillcolor="white [3212]" strokecolor="gray [1629]" strokeweight="1pt">
                      <w10:wrap anchorx="margin"/>
                    </v:rect>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80096" behindDoc="0" locked="0" layoutInCell="1" allowOverlap="1" wp14:anchorId="26887BC4" wp14:editId="5D00CB9B">
                      <wp:simplePos x="0" y="0"/>
                      <wp:positionH relativeFrom="column">
                        <wp:posOffset>3505200</wp:posOffset>
                      </wp:positionH>
                      <wp:positionV relativeFrom="paragraph">
                        <wp:posOffset>2019300</wp:posOffset>
                      </wp:positionV>
                      <wp:extent cx="0" cy="647700"/>
                      <wp:effectExtent l="76200" t="38100" r="57150" b="19050"/>
                      <wp:wrapNone/>
                      <wp:docPr id="64" name="Straight Arrow Connector 64"/>
                      <wp:cNvGraphicFramePr/>
                      <a:graphic xmlns:a="http://schemas.openxmlformats.org/drawingml/2006/main">
                        <a:graphicData uri="http://schemas.microsoft.com/office/word/2010/wordprocessingShape">
                          <wps:wsp>
                            <wps:cNvCnPr/>
                            <wps:spPr>
                              <a:xfrm flipH="1" flipV="1">
                                <a:off x="0" y="0"/>
                                <a:ext cx="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A8F5B" id="Straight Arrow Connector 64" o:spid="_x0000_s1026" type="#_x0000_t32" style="position:absolute;margin-left:276pt;margin-top:159pt;width:0;height:51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" strokecolor="black [3200]" strokeweight=".5pt">
                      <v:stroke endarrow="block" joinstyle="miter"/>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79072" behindDoc="0" locked="0" layoutInCell="1" allowOverlap="1" wp14:anchorId="028FE0C0" wp14:editId="64ADE30A">
                      <wp:simplePos x="0" y="0"/>
                      <wp:positionH relativeFrom="column">
                        <wp:posOffset>1455420</wp:posOffset>
                      </wp:positionH>
                      <wp:positionV relativeFrom="paragraph">
                        <wp:posOffset>1379220</wp:posOffset>
                      </wp:positionV>
                      <wp:extent cx="1363980" cy="1470660"/>
                      <wp:effectExtent l="0" t="0" r="26670" b="34290"/>
                      <wp:wrapNone/>
                      <wp:docPr id="65" name="Straight Connector 65"/>
                      <wp:cNvGraphicFramePr/>
                      <a:graphic xmlns:a="http://schemas.openxmlformats.org/drawingml/2006/main">
                        <a:graphicData uri="http://schemas.microsoft.com/office/word/2010/wordprocessingShape">
                          <wps:wsp>
                            <wps:cNvCnPr/>
                            <wps:spPr>
                              <a:xfrm>
                                <a:off x="0" y="0"/>
                                <a:ext cx="1363980" cy="1470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91B149" id="Straight Connector 6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114.6pt,108.6pt" to="222pt,2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" strokecolor="black [3200]" strokeweight=".5pt">
                      <v:stroke joinstyle="miter"/>
                    </v:line>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77024" behindDoc="0" locked="0" layoutInCell="1" allowOverlap="1" wp14:anchorId="7DEBE6CD" wp14:editId="5E023417">
                      <wp:simplePos x="0" y="0"/>
                      <wp:positionH relativeFrom="margin">
                        <wp:posOffset>2827020</wp:posOffset>
                      </wp:positionH>
                      <wp:positionV relativeFrom="paragraph">
                        <wp:posOffset>2674620</wp:posOffset>
                      </wp:positionV>
                      <wp:extent cx="1348740" cy="297180"/>
                      <wp:effectExtent l="0" t="0" r="3810" b="7620"/>
                      <wp:wrapSquare wrapText="bothSides"/>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297180"/>
                              </a:xfrm>
                              <a:prstGeom prst="rect">
                                <a:avLst/>
                              </a:prstGeom>
                              <a:solidFill>
                                <a:srgbClr val="FFFFFF"/>
                              </a:solidFill>
                              <a:ln w="9525">
                                <a:noFill/>
                                <a:miter lim="800000"/>
                                <a:headEnd/>
                                <a:tailEnd/>
                              </a:ln>
                            </wps:spPr>
                            <wps:txbx>
                              <w:txbxContent>
                                <w:p w14:paraId="13884788" w14:textId="77777777" w:rsidR="005B2C26" w:rsidRPr="00C66358" w:rsidRDefault="005B2C26" w:rsidP="00551175">
                                  <w:pPr>
                                    <w:jc w:val="center"/>
                                    <w:rPr>
                                      <w:rFonts w:asciiTheme="minorHAnsi" w:hAnsiTheme="minorHAnsi" w:cstheme="minorHAnsi"/>
                                      <w:sz w:val="21"/>
                                      <w:szCs w:val="21"/>
                                    </w:rPr>
                                  </w:pPr>
                                  <w:r w:rsidRPr="00C66358">
                                    <w:rPr>
                                      <w:rFonts w:asciiTheme="minorHAnsi" w:hAnsiTheme="minorHAnsi" w:cstheme="minorHAnsi"/>
                                      <w:sz w:val="21"/>
                                      <w:szCs w:val="21"/>
                                    </w:rPr>
                                    <w:t>Html/Templates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BE6CD" id="_x0000_s1035" type="#_x0000_t202" style="position:absolute;margin-left:222.6pt;margin-top:210.6pt;width:106.2pt;height:23.4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" stroked="f">
                      <v:textbox>
                        <w:txbxContent>
                          <w:p w14:paraId="13884788" w14:textId="77777777" w:rsidR="005B2C26" w:rsidRPr="00C66358" w:rsidRDefault="005B2C26" w:rsidP="00551175">
                            <w:pPr>
                              <w:jc w:val="center"/>
                              <w:rPr>
                                <w:rFonts w:asciiTheme="minorHAnsi" w:hAnsiTheme="minorHAnsi" w:cstheme="minorHAnsi"/>
                                <w:sz w:val="21"/>
                                <w:szCs w:val="21"/>
                              </w:rPr>
                            </w:pPr>
                            <w:r w:rsidRPr="00C66358">
                              <w:rPr>
                                <w:rFonts w:asciiTheme="minorHAnsi" w:hAnsiTheme="minorHAnsi" w:cstheme="minorHAnsi"/>
                                <w:sz w:val="21"/>
                                <w:szCs w:val="21"/>
                              </w:rPr>
                              <w:t>Html/Templates</w:t>
                            </w:r>
                          </w:p>
                        </w:txbxContent>
                      </v:textbox>
                      <w10:wrap type="square" anchorx="margin"/>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76000" behindDoc="0" locked="0" layoutInCell="1" allowOverlap="1" wp14:anchorId="15954CAC" wp14:editId="1BAB0EB2">
                      <wp:simplePos x="0" y="0"/>
                      <wp:positionH relativeFrom="column">
                        <wp:posOffset>2819400</wp:posOffset>
                      </wp:positionH>
                      <wp:positionV relativeFrom="paragraph">
                        <wp:posOffset>2666365</wp:posOffset>
                      </wp:positionV>
                      <wp:extent cx="1363980" cy="320040"/>
                      <wp:effectExtent l="0" t="0" r="26670" b="22860"/>
                      <wp:wrapNone/>
                      <wp:docPr id="81" name="Rectangle 81"/>
                      <wp:cNvGraphicFramePr/>
                      <a:graphic xmlns:a="http://schemas.openxmlformats.org/drawingml/2006/main">
                        <a:graphicData uri="http://schemas.microsoft.com/office/word/2010/wordprocessingShape">
                          <wps:wsp>
                            <wps:cNvSpPr/>
                            <wps:spPr>
                              <a:xfrm>
                                <a:off x="0" y="0"/>
                                <a:ext cx="1363980" cy="320040"/>
                              </a:xfrm>
                              <a:prstGeom prst="rect">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D1FFC" id="Rectangle 81" o:spid="_x0000_s1026" style="position:absolute;margin-left:222pt;margin-top:209.95pt;width:107.4pt;height:25.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" fillcolor="white [3201]" strokecolor="gray [1629]" strokeweight="1pt"/>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74976" behindDoc="0" locked="0" layoutInCell="1" allowOverlap="1" wp14:anchorId="0C5F7C96" wp14:editId="463B49A1">
                      <wp:simplePos x="0" y="0"/>
                      <wp:positionH relativeFrom="column">
                        <wp:posOffset>2849880</wp:posOffset>
                      </wp:positionH>
                      <wp:positionV relativeFrom="paragraph">
                        <wp:posOffset>777240</wp:posOffset>
                      </wp:positionV>
                      <wp:extent cx="1242060" cy="1196340"/>
                      <wp:effectExtent l="0" t="0" r="0" b="381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196340"/>
                              </a:xfrm>
                              <a:prstGeom prst="rect">
                                <a:avLst/>
                              </a:prstGeom>
                              <a:noFill/>
                              <a:ln w="9525">
                                <a:noFill/>
                                <a:miter lim="800000"/>
                                <a:headEnd/>
                                <a:tailEnd/>
                              </a:ln>
                            </wps:spPr>
                            <wps:txbx>
                              <w:txbxContent>
                                <w:p w14:paraId="6E2CEA4B" w14:textId="77777777" w:rsidR="005B2C26" w:rsidRPr="00C66358" w:rsidRDefault="005B2C26" w:rsidP="00551175">
                                  <w:pPr>
                                    <w:jc w:val="center"/>
                                    <w:rPr>
                                      <w:rFonts w:asciiTheme="minorHAnsi" w:hAnsiTheme="minorHAnsi" w:cstheme="minorHAnsi"/>
                                      <w:sz w:val="21"/>
                                      <w:szCs w:val="21"/>
                                    </w:rPr>
                                  </w:pPr>
                                  <w:r w:rsidRPr="00C66358">
                                    <w:rPr>
                                      <w:rFonts w:asciiTheme="minorHAnsi" w:hAnsiTheme="minorHAnsi" w:cstheme="minorHAnsi"/>
                                      <w:sz w:val="21"/>
                                      <w:szCs w:val="21"/>
                                    </w:rPr>
                                    <w:t>Components</w:t>
                                  </w:r>
                                </w:p>
                                <w:p w14:paraId="4C2540CC" w14:textId="77777777" w:rsidR="005B2C26" w:rsidRPr="00C66358" w:rsidRDefault="005B2C26" w:rsidP="00551175">
                                  <w:pPr>
                                    <w:rPr>
                                      <w:rFonts w:asciiTheme="minorHAnsi" w:hAnsiTheme="minorHAnsi" w:cstheme="minorHAnsi"/>
                                      <w:sz w:val="21"/>
                                      <w:szCs w:val="21"/>
                                    </w:rPr>
                                  </w:pPr>
                                </w:p>
                                <w:p w14:paraId="4C33AE32" w14:textId="77777777" w:rsidR="005B2C26" w:rsidRPr="00C66358" w:rsidRDefault="005B2C26" w:rsidP="00551175">
                                  <w:pPr>
                                    <w:jc w:val="center"/>
                                    <w:rPr>
                                      <w:rFonts w:asciiTheme="minorHAnsi" w:hAnsiTheme="minorHAnsi" w:cstheme="minorHAnsi"/>
                                      <w:sz w:val="21"/>
                                      <w:szCs w:val="21"/>
                                    </w:rPr>
                                  </w:pPr>
                                  <w:r w:rsidRPr="00C66358">
                                    <w:rPr>
                                      <w:rFonts w:asciiTheme="minorHAnsi" w:hAnsiTheme="minorHAnsi" w:cstheme="minorHAnsi"/>
                                      <w:sz w:val="21"/>
                                      <w:szCs w:val="21"/>
                                    </w:rPr>
                                    <w:t>Meta data</w:t>
                                  </w:r>
                                </w:p>
                                <w:p w14:paraId="75AE9711" w14:textId="77777777" w:rsidR="005B2C26" w:rsidRPr="00C66358" w:rsidRDefault="005B2C26" w:rsidP="00551175">
                                  <w:pPr>
                                    <w:jc w:val="center"/>
                                    <w:rPr>
                                      <w:rFonts w:asciiTheme="minorHAnsi" w:hAnsiTheme="minorHAnsi" w:cstheme="minorHAnsi"/>
                                      <w:sz w:val="21"/>
                                      <w:szCs w:val="21"/>
                                    </w:rPr>
                                  </w:pPr>
                                  <w:r w:rsidRPr="00C66358">
                                    <w:rPr>
                                      <w:rFonts w:asciiTheme="minorHAnsi" w:hAnsiTheme="minorHAnsi" w:cstheme="minorHAnsi"/>
                                      <w:sz w:val="21"/>
                                      <w:szCs w:val="21"/>
                                    </w:rPr>
                                    <w:t>+</w:t>
                                  </w:r>
                                </w:p>
                                <w:p w14:paraId="45E65E63" w14:textId="77777777" w:rsidR="005B2C26" w:rsidRPr="00C66358" w:rsidRDefault="005B2C26" w:rsidP="00551175">
                                  <w:pPr>
                                    <w:jc w:val="center"/>
                                    <w:rPr>
                                      <w:rFonts w:asciiTheme="minorHAnsi" w:hAnsiTheme="minorHAnsi" w:cstheme="minorHAnsi"/>
                                      <w:sz w:val="21"/>
                                      <w:szCs w:val="21"/>
                                    </w:rPr>
                                  </w:pPr>
                                  <w:r w:rsidRPr="00C66358">
                                    <w:rPr>
                                      <w:rFonts w:asciiTheme="minorHAnsi" w:hAnsiTheme="minorHAnsi" w:cstheme="minorHAnsi"/>
                                      <w:sz w:val="21"/>
                                      <w:szCs w:val="21"/>
                                    </w:rPr>
                                    <w:t>Property binding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F7C96" id="_x0000_s1036" type="#_x0000_t202" style="position:absolute;margin-left:224.4pt;margin-top:61.2pt;width:97.8pt;height:94.2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" filled="f" stroked="f">
                      <v:textbox>
                        <w:txbxContent>
                          <w:p w14:paraId="6E2CEA4B" w14:textId="77777777" w:rsidR="005B2C26" w:rsidRPr="00C66358" w:rsidRDefault="005B2C26" w:rsidP="00551175">
                            <w:pPr>
                              <w:jc w:val="center"/>
                              <w:rPr>
                                <w:rFonts w:asciiTheme="minorHAnsi" w:hAnsiTheme="minorHAnsi" w:cstheme="minorHAnsi"/>
                                <w:sz w:val="21"/>
                                <w:szCs w:val="21"/>
                              </w:rPr>
                            </w:pPr>
                            <w:r w:rsidRPr="00C66358">
                              <w:rPr>
                                <w:rFonts w:asciiTheme="minorHAnsi" w:hAnsiTheme="minorHAnsi" w:cstheme="minorHAnsi"/>
                                <w:sz w:val="21"/>
                                <w:szCs w:val="21"/>
                              </w:rPr>
                              <w:t>Components</w:t>
                            </w:r>
                          </w:p>
                          <w:p w14:paraId="4C2540CC" w14:textId="77777777" w:rsidR="005B2C26" w:rsidRPr="00C66358" w:rsidRDefault="005B2C26" w:rsidP="00551175">
                            <w:pPr>
                              <w:rPr>
                                <w:rFonts w:asciiTheme="minorHAnsi" w:hAnsiTheme="minorHAnsi" w:cstheme="minorHAnsi"/>
                                <w:sz w:val="21"/>
                                <w:szCs w:val="21"/>
                              </w:rPr>
                            </w:pPr>
                          </w:p>
                          <w:p w14:paraId="4C33AE32" w14:textId="77777777" w:rsidR="005B2C26" w:rsidRPr="00C66358" w:rsidRDefault="005B2C26" w:rsidP="00551175">
                            <w:pPr>
                              <w:jc w:val="center"/>
                              <w:rPr>
                                <w:rFonts w:asciiTheme="minorHAnsi" w:hAnsiTheme="minorHAnsi" w:cstheme="minorHAnsi"/>
                                <w:sz w:val="21"/>
                                <w:szCs w:val="21"/>
                              </w:rPr>
                            </w:pPr>
                            <w:r w:rsidRPr="00C66358">
                              <w:rPr>
                                <w:rFonts w:asciiTheme="minorHAnsi" w:hAnsiTheme="minorHAnsi" w:cstheme="minorHAnsi"/>
                                <w:sz w:val="21"/>
                                <w:szCs w:val="21"/>
                              </w:rPr>
                              <w:t>Meta data</w:t>
                            </w:r>
                          </w:p>
                          <w:p w14:paraId="75AE9711" w14:textId="77777777" w:rsidR="005B2C26" w:rsidRPr="00C66358" w:rsidRDefault="005B2C26" w:rsidP="00551175">
                            <w:pPr>
                              <w:jc w:val="center"/>
                              <w:rPr>
                                <w:rFonts w:asciiTheme="minorHAnsi" w:hAnsiTheme="minorHAnsi" w:cstheme="minorHAnsi"/>
                                <w:sz w:val="21"/>
                                <w:szCs w:val="21"/>
                              </w:rPr>
                            </w:pPr>
                            <w:r w:rsidRPr="00C66358">
                              <w:rPr>
                                <w:rFonts w:asciiTheme="minorHAnsi" w:hAnsiTheme="minorHAnsi" w:cstheme="minorHAnsi"/>
                                <w:sz w:val="21"/>
                                <w:szCs w:val="21"/>
                              </w:rPr>
                              <w:t>+</w:t>
                            </w:r>
                          </w:p>
                          <w:p w14:paraId="45E65E63" w14:textId="77777777" w:rsidR="005B2C26" w:rsidRPr="00C66358" w:rsidRDefault="005B2C26" w:rsidP="00551175">
                            <w:pPr>
                              <w:jc w:val="center"/>
                              <w:rPr>
                                <w:rFonts w:asciiTheme="minorHAnsi" w:hAnsiTheme="minorHAnsi" w:cstheme="minorHAnsi"/>
                                <w:sz w:val="21"/>
                                <w:szCs w:val="21"/>
                              </w:rPr>
                            </w:pPr>
                            <w:r w:rsidRPr="00C66358">
                              <w:rPr>
                                <w:rFonts w:asciiTheme="minorHAnsi" w:hAnsiTheme="minorHAnsi" w:cstheme="minorHAnsi"/>
                                <w:sz w:val="21"/>
                                <w:szCs w:val="21"/>
                              </w:rPr>
                              <w:t>Property binding</w:t>
                            </w:r>
                          </w:p>
                        </w:txbxContent>
                      </v:textbox>
                      <w10:wrap type="square"/>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78048" behindDoc="0" locked="0" layoutInCell="1" allowOverlap="1" wp14:anchorId="6B8475BC" wp14:editId="53A59BBE">
                      <wp:simplePos x="0" y="0"/>
                      <wp:positionH relativeFrom="column">
                        <wp:posOffset>1470660</wp:posOffset>
                      </wp:positionH>
                      <wp:positionV relativeFrom="paragraph">
                        <wp:posOffset>1013460</wp:posOffset>
                      </wp:positionV>
                      <wp:extent cx="1333500" cy="0"/>
                      <wp:effectExtent l="0" t="0" r="19050" b="19050"/>
                      <wp:wrapNone/>
                      <wp:docPr id="21" name="Straight Connector 21"/>
                      <wp:cNvGraphicFramePr/>
                      <a:graphic xmlns:a="http://schemas.openxmlformats.org/drawingml/2006/main">
                        <a:graphicData uri="http://schemas.microsoft.com/office/word/2010/wordprocessingShape">
                          <wps:wsp>
                            <wps:cNvCnPr/>
                            <wps:spPr>
                              <a:xfrm>
                                <a:off x="0" y="0"/>
                                <a:ext cx="1333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8EC2CB" id="Straight Connector 21"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115.8pt,79.8pt" to="220.8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" strokecolor="black [3200]" strokeweight=".5pt">
                      <v:stroke joinstyle="miter"/>
                    </v:lin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73952" behindDoc="0" locked="0" layoutInCell="1" allowOverlap="1" wp14:anchorId="135497FA" wp14:editId="2F56FE08">
                      <wp:simplePos x="0" y="0"/>
                      <wp:positionH relativeFrom="column">
                        <wp:posOffset>2811780</wp:posOffset>
                      </wp:positionH>
                      <wp:positionV relativeFrom="paragraph">
                        <wp:posOffset>678180</wp:posOffset>
                      </wp:positionV>
                      <wp:extent cx="1363980" cy="1333500"/>
                      <wp:effectExtent l="0" t="0" r="26670" b="19050"/>
                      <wp:wrapNone/>
                      <wp:docPr id="86" name="Rectangle 86"/>
                      <wp:cNvGraphicFramePr/>
                      <a:graphic xmlns:a="http://schemas.openxmlformats.org/drawingml/2006/main">
                        <a:graphicData uri="http://schemas.microsoft.com/office/word/2010/wordprocessingShape">
                          <wps:wsp>
                            <wps:cNvSpPr/>
                            <wps:spPr>
                              <a:xfrm>
                                <a:off x="0" y="0"/>
                                <a:ext cx="1363980" cy="1333500"/>
                              </a:xfrm>
                              <a:prstGeom prst="rect">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3681C" id="Rectangle 86" o:spid="_x0000_s1026" style="position:absolute;margin-left:221.4pt;margin-top:53.4pt;width:107.4pt;height:1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" fillcolor="white [3201]" strokecolor="gray [1629]" strokeweight="1pt"/>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72928" behindDoc="0" locked="0" layoutInCell="1" allowOverlap="1" wp14:anchorId="375C32D4" wp14:editId="6716B226">
                      <wp:simplePos x="0" y="0"/>
                      <wp:positionH relativeFrom="margin">
                        <wp:align>left</wp:align>
                      </wp:positionH>
                      <wp:positionV relativeFrom="paragraph">
                        <wp:posOffset>2865120</wp:posOffset>
                      </wp:positionV>
                      <wp:extent cx="1562100" cy="434340"/>
                      <wp:effectExtent l="0" t="0" r="19050" b="22860"/>
                      <wp:wrapNone/>
                      <wp:docPr id="90" name="Rectangle 90"/>
                      <wp:cNvGraphicFramePr/>
                      <a:graphic xmlns:a="http://schemas.openxmlformats.org/drawingml/2006/main">
                        <a:graphicData uri="http://schemas.microsoft.com/office/word/2010/wordprocessingShape">
                          <wps:wsp>
                            <wps:cNvSpPr/>
                            <wps:spPr>
                              <a:xfrm>
                                <a:off x="0" y="0"/>
                                <a:ext cx="1562100" cy="434340"/>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11666" id="Rectangle 90" o:spid="_x0000_s1026" style="position:absolute;margin-left:0;margin-top:225.6pt;width:123pt;height:34.2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" fillcolor="white [3212]" strokecolor="gray [1629]" strokeweight="1pt">
                      <w10:wrap anchorx="margin"/>
                    </v:rect>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63712" behindDoc="0" locked="0" layoutInCell="1" allowOverlap="1" wp14:anchorId="6CBD526A" wp14:editId="360F9AF4">
                      <wp:simplePos x="0" y="0"/>
                      <wp:positionH relativeFrom="column">
                        <wp:posOffset>83820</wp:posOffset>
                      </wp:positionH>
                      <wp:positionV relativeFrom="paragraph">
                        <wp:posOffset>434340</wp:posOffset>
                      </wp:positionV>
                      <wp:extent cx="784860" cy="25908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59080"/>
                              </a:xfrm>
                              <a:prstGeom prst="rect">
                                <a:avLst/>
                              </a:prstGeom>
                              <a:solidFill>
                                <a:srgbClr val="FFFFFF"/>
                              </a:solidFill>
                              <a:ln w="9525">
                                <a:noFill/>
                                <a:miter lim="800000"/>
                                <a:headEnd/>
                                <a:tailEnd/>
                              </a:ln>
                            </wps:spPr>
                            <wps:txbx>
                              <w:txbxContent>
                                <w:p w14:paraId="31BFD581"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Module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D526A" id="_x0000_s1037" type="#_x0000_t202" style="position:absolute;margin-left:6.6pt;margin-top:34.2pt;width:61.8pt;height:20.4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" stroked="f">
                      <v:textbox>
                        <w:txbxContent>
                          <w:p w14:paraId="31BFD581"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Module 1</w:t>
                            </w:r>
                          </w:p>
                        </w:txbxContent>
                      </v:textbox>
                      <w10:wrap type="square"/>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71904" behindDoc="0" locked="0" layoutInCell="1" allowOverlap="1" wp14:anchorId="0FB85298" wp14:editId="2D453D6E">
                      <wp:simplePos x="0" y="0"/>
                      <wp:positionH relativeFrom="column">
                        <wp:posOffset>106680</wp:posOffset>
                      </wp:positionH>
                      <wp:positionV relativeFrom="paragraph">
                        <wp:posOffset>2278380</wp:posOffset>
                      </wp:positionV>
                      <wp:extent cx="784860" cy="259080"/>
                      <wp:effectExtent l="0" t="0" r="0" b="7620"/>
                      <wp:wrapSquare wrapText="bothSides"/>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59080"/>
                              </a:xfrm>
                              <a:prstGeom prst="rect">
                                <a:avLst/>
                              </a:prstGeom>
                              <a:solidFill>
                                <a:srgbClr val="FFFFFF"/>
                              </a:solidFill>
                              <a:ln w="9525">
                                <a:noFill/>
                                <a:miter lim="800000"/>
                                <a:headEnd/>
                                <a:tailEnd/>
                              </a:ln>
                            </wps:spPr>
                            <wps:txbx>
                              <w:txbxContent>
                                <w:p w14:paraId="276E9207"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Module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85298" id="_x0000_s1038" type="#_x0000_t202" style="position:absolute;margin-left:8.4pt;margin-top:179.4pt;width:61.8pt;height:20.4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" stroked="f">
                      <v:textbox>
                        <w:txbxContent>
                          <w:p w14:paraId="276E9207"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Module 2</w:t>
                            </w:r>
                          </w:p>
                        </w:txbxContent>
                      </v:textbox>
                      <w10:wrap type="square"/>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70880" behindDoc="0" locked="0" layoutInCell="1" allowOverlap="1" wp14:anchorId="54525EE1" wp14:editId="770EC73C">
                      <wp:simplePos x="0" y="0"/>
                      <wp:positionH relativeFrom="margin">
                        <wp:align>left</wp:align>
                      </wp:positionH>
                      <wp:positionV relativeFrom="paragraph">
                        <wp:posOffset>2209800</wp:posOffset>
                      </wp:positionV>
                      <wp:extent cx="1562100" cy="434340"/>
                      <wp:effectExtent l="0" t="0" r="19050" b="22860"/>
                      <wp:wrapNone/>
                      <wp:docPr id="92" name="Rectangle 92"/>
                      <wp:cNvGraphicFramePr/>
                      <a:graphic xmlns:a="http://schemas.openxmlformats.org/drawingml/2006/main">
                        <a:graphicData uri="http://schemas.microsoft.com/office/word/2010/wordprocessingShape">
                          <wps:wsp>
                            <wps:cNvSpPr/>
                            <wps:spPr>
                              <a:xfrm>
                                <a:off x="0" y="0"/>
                                <a:ext cx="1562100" cy="434340"/>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7774C" id="Rectangle 92" o:spid="_x0000_s1026" style="position:absolute;margin-left:0;margin-top:174pt;width:123pt;height:34.2pt;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" fillcolor="white [3212]" strokecolor="gray [1629]" strokeweight="1pt">
                      <w10:wrap anchorx="margin"/>
                    </v:rect>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62688" behindDoc="0" locked="0" layoutInCell="1" allowOverlap="1" wp14:anchorId="0CFE3F69" wp14:editId="10D3674E">
                      <wp:simplePos x="0" y="0"/>
                      <wp:positionH relativeFrom="margin">
                        <wp:align>left</wp:align>
                      </wp:positionH>
                      <wp:positionV relativeFrom="paragraph">
                        <wp:posOffset>365760</wp:posOffset>
                      </wp:positionV>
                      <wp:extent cx="1562100" cy="1676400"/>
                      <wp:effectExtent l="0" t="0" r="19050" b="19050"/>
                      <wp:wrapNone/>
                      <wp:docPr id="94" name="Rectangle 94"/>
                      <wp:cNvGraphicFramePr/>
                      <a:graphic xmlns:a="http://schemas.openxmlformats.org/drawingml/2006/main">
                        <a:graphicData uri="http://schemas.microsoft.com/office/word/2010/wordprocessingShape">
                          <wps:wsp>
                            <wps:cNvSpPr/>
                            <wps:spPr>
                              <a:xfrm>
                                <a:off x="0" y="0"/>
                                <a:ext cx="1562100" cy="1676400"/>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4651B" id="Rectangle 94" o:spid="_x0000_s1026" style="position:absolute;margin-left:0;margin-top:28.8pt;width:123pt;height:132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" fillcolor="white [3212]" strokecolor="gray [1629]" strokeweight="1pt">
                      <w10:wrap anchorx="margin"/>
                    </v:rect>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66784" behindDoc="0" locked="0" layoutInCell="1" allowOverlap="1" wp14:anchorId="192ECBBE" wp14:editId="334AF88A">
                      <wp:simplePos x="0" y="0"/>
                      <wp:positionH relativeFrom="column">
                        <wp:posOffset>99060</wp:posOffset>
                      </wp:positionH>
                      <wp:positionV relativeFrom="paragraph">
                        <wp:posOffset>1668780</wp:posOffset>
                      </wp:positionV>
                      <wp:extent cx="1356360" cy="304800"/>
                      <wp:effectExtent l="0" t="0" r="15240" b="19050"/>
                      <wp:wrapNone/>
                      <wp:docPr id="95" name="Rectangle 95"/>
                      <wp:cNvGraphicFramePr/>
                      <a:graphic xmlns:a="http://schemas.openxmlformats.org/drawingml/2006/main">
                        <a:graphicData uri="http://schemas.microsoft.com/office/word/2010/wordprocessingShape">
                          <wps:wsp>
                            <wps:cNvSpPr/>
                            <wps:spPr>
                              <a:xfrm>
                                <a:off x="0" y="0"/>
                                <a:ext cx="1356360" cy="304800"/>
                              </a:xfrm>
                              <a:prstGeom prst="rect">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B5CEA" id="Rectangle 95" o:spid="_x0000_s1026" style="position:absolute;margin-left:7.8pt;margin-top:131.4pt;width:106.8pt;height:2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" fillcolor="white [3201]" strokecolor="gray [1629]" strokeweight="1pt"/>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65760" behindDoc="0" locked="0" layoutInCell="1" allowOverlap="1" wp14:anchorId="5E2D88AB" wp14:editId="13E0ED5A">
                      <wp:simplePos x="0" y="0"/>
                      <wp:positionH relativeFrom="column">
                        <wp:posOffset>91440</wp:posOffset>
                      </wp:positionH>
                      <wp:positionV relativeFrom="paragraph">
                        <wp:posOffset>1234440</wp:posOffset>
                      </wp:positionV>
                      <wp:extent cx="1363980" cy="320040"/>
                      <wp:effectExtent l="0" t="0" r="26670" b="22860"/>
                      <wp:wrapNone/>
                      <wp:docPr id="96" name="Rectangle 96"/>
                      <wp:cNvGraphicFramePr/>
                      <a:graphic xmlns:a="http://schemas.openxmlformats.org/drawingml/2006/main">
                        <a:graphicData uri="http://schemas.microsoft.com/office/word/2010/wordprocessingShape">
                          <wps:wsp>
                            <wps:cNvSpPr/>
                            <wps:spPr>
                              <a:xfrm>
                                <a:off x="0" y="0"/>
                                <a:ext cx="1363980" cy="320040"/>
                              </a:xfrm>
                              <a:prstGeom prst="rect">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C1D55" id="Rectangle 96" o:spid="_x0000_s1026" style="position:absolute;margin-left:7.2pt;margin-top:97.2pt;width:107.4pt;height:25.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" fillcolor="white [3201]" strokecolor="gray [1629]" strokeweight="1pt"/>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64736" behindDoc="0" locked="0" layoutInCell="1" allowOverlap="1" wp14:anchorId="36FE5862" wp14:editId="56917467">
                      <wp:simplePos x="0" y="0"/>
                      <wp:positionH relativeFrom="column">
                        <wp:posOffset>91440</wp:posOffset>
                      </wp:positionH>
                      <wp:positionV relativeFrom="paragraph">
                        <wp:posOffset>845820</wp:posOffset>
                      </wp:positionV>
                      <wp:extent cx="1363980" cy="304800"/>
                      <wp:effectExtent l="0" t="0" r="26670" b="19050"/>
                      <wp:wrapNone/>
                      <wp:docPr id="97" name="Rectangle 97"/>
                      <wp:cNvGraphicFramePr/>
                      <a:graphic xmlns:a="http://schemas.openxmlformats.org/drawingml/2006/main">
                        <a:graphicData uri="http://schemas.microsoft.com/office/word/2010/wordprocessingShape">
                          <wps:wsp>
                            <wps:cNvSpPr/>
                            <wps:spPr>
                              <a:xfrm>
                                <a:off x="0" y="0"/>
                                <a:ext cx="1363980" cy="304800"/>
                              </a:xfrm>
                              <a:prstGeom prst="rect">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EA6CA" id="Rectangle 97" o:spid="_x0000_s1026" style="position:absolute;margin-left:7.2pt;margin-top:66.6pt;width:107.4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" fillcolor="white [3201]" strokecolor="gray [1629]" strokeweight="1pt"/>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68832" behindDoc="0" locked="0" layoutInCell="1" allowOverlap="1" wp14:anchorId="252B743A" wp14:editId="0F16A2A0">
                      <wp:simplePos x="0" y="0"/>
                      <wp:positionH relativeFrom="margin">
                        <wp:posOffset>99060</wp:posOffset>
                      </wp:positionH>
                      <wp:positionV relativeFrom="paragraph">
                        <wp:posOffset>1242060</wp:posOffset>
                      </wp:positionV>
                      <wp:extent cx="1120140" cy="297180"/>
                      <wp:effectExtent l="0" t="0" r="3810" b="7620"/>
                      <wp:wrapSquare wrapText="bothSides"/>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140" cy="297180"/>
                              </a:xfrm>
                              <a:prstGeom prst="rect">
                                <a:avLst/>
                              </a:prstGeom>
                              <a:solidFill>
                                <a:srgbClr val="FFFFFF"/>
                              </a:solidFill>
                              <a:ln w="9525">
                                <a:noFill/>
                                <a:miter lim="800000"/>
                                <a:headEnd/>
                                <a:tailEnd/>
                              </a:ln>
                            </wps:spPr>
                            <wps:txbx>
                              <w:txbxContent>
                                <w:p w14:paraId="57E4DA0D"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Html/Templates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B743A" id="_x0000_s1039" type="#_x0000_t202" style="position:absolute;margin-left:7.8pt;margin-top:97.8pt;width:88.2pt;height:23.4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" stroked="f">
                      <v:textbox>
                        <w:txbxContent>
                          <w:p w14:paraId="57E4DA0D"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Html/Templates</w:t>
                            </w:r>
                          </w:p>
                        </w:txbxContent>
                      </v:textbox>
                      <w10:wrap type="square" anchorx="margin"/>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67808" behindDoc="0" locked="0" layoutInCell="1" allowOverlap="1" wp14:anchorId="72698786" wp14:editId="558110BF">
                      <wp:simplePos x="0" y="0"/>
                      <wp:positionH relativeFrom="column">
                        <wp:posOffset>91440</wp:posOffset>
                      </wp:positionH>
                      <wp:positionV relativeFrom="paragraph">
                        <wp:posOffset>845820</wp:posOffset>
                      </wp:positionV>
                      <wp:extent cx="906780" cy="297180"/>
                      <wp:effectExtent l="0" t="0" r="0" b="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297180"/>
                              </a:xfrm>
                              <a:prstGeom prst="rect">
                                <a:avLst/>
                              </a:prstGeom>
                              <a:noFill/>
                              <a:ln w="9525">
                                <a:noFill/>
                                <a:miter lim="800000"/>
                                <a:headEnd/>
                                <a:tailEnd/>
                              </a:ln>
                            </wps:spPr>
                            <wps:txbx>
                              <w:txbxContent>
                                <w:p w14:paraId="018E17D1"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98786" id="_x0000_s1040" type="#_x0000_t202" style="position:absolute;margin-left:7.2pt;margin-top:66.6pt;width:71.4pt;height:23.4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" filled="f" stroked="f">
                      <v:textbox>
                        <w:txbxContent>
                          <w:p w14:paraId="018E17D1"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Components</w:t>
                            </w:r>
                          </w:p>
                        </w:txbxContent>
                      </v:textbox>
                      <w10:wrap type="square"/>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69856" behindDoc="0" locked="0" layoutInCell="1" allowOverlap="1" wp14:anchorId="536C4CF9" wp14:editId="7CD1C146">
                      <wp:simplePos x="0" y="0"/>
                      <wp:positionH relativeFrom="margin">
                        <wp:posOffset>129540</wp:posOffset>
                      </wp:positionH>
                      <wp:positionV relativeFrom="paragraph">
                        <wp:posOffset>1684020</wp:posOffset>
                      </wp:positionV>
                      <wp:extent cx="952500" cy="259080"/>
                      <wp:effectExtent l="0" t="0" r="0" b="762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59080"/>
                              </a:xfrm>
                              <a:prstGeom prst="rect">
                                <a:avLst/>
                              </a:prstGeom>
                              <a:solidFill>
                                <a:srgbClr val="FFFFFF"/>
                              </a:solidFill>
                              <a:ln w="9525">
                                <a:noFill/>
                                <a:miter lim="800000"/>
                                <a:headEnd/>
                                <a:tailEnd/>
                              </a:ln>
                            </wps:spPr>
                            <wps:txbx>
                              <w:txbxContent>
                                <w:p w14:paraId="43346067"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CSS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C4CF9" id="_x0000_s1041" type="#_x0000_t202" style="position:absolute;margin-left:10.2pt;margin-top:132.6pt;width:75pt;height:20.4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" stroked="f">
                      <v:textbox>
                        <w:txbxContent>
                          <w:p w14:paraId="43346067"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CSS</w:t>
                            </w:r>
                          </w:p>
                        </w:txbxContent>
                      </v:textbox>
                      <w10:wrap type="square" anchorx="margin"/>
                    </v:shape>
                  </w:pict>
                </mc:Fallback>
              </mc:AlternateContent>
            </w:r>
            <w:r w:rsidRPr="004F0A54">
              <w:rPr>
                <w:rFonts w:asciiTheme="minorHAnsi" w:hAnsiTheme="minorHAnsi" w:cstheme="minorHAnsi"/>
                <w:color w:val="000000"/>
                <w:sz w:val="20"/>
                <w:szCs w:val="20"/>
              </w:rPr>
              <w:br w:type="page"/>
            </w:r>
          </w:p>
          <w:p w14:paraId="23F28D6E" w14:textId="77777777" w:rsidR="00551175" w:rsidRPr="004F0A54" w:rsidRDefault="00551175" w:rsidP="004C3503">
            <w:pPr>
              <w:rPr>
                <w:rFonts w:asciiTheme="minorHAnsi" w:hAnsiTheme="minorHAnsi" w:cstheme="minorHAnsi"/>
                <w:color w:val="000000"/>
                <w:sz w:val="20"/>
                <w:szCs w:val="20"/>
              </w:rPr>
            </w:pP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93408" behindDoc="0" locked="0" layoutInCell="1" allowOverlap="1" wp14:anchorId="15F08BF3" wp14:editId="4835A3F2">
                      <wp:simplePos x="0" y="0"/>
                      <wp:positionH relativeFrom="column">
                        <wp:posOffset>132715</wp:posOffset>
                      </wp:positionH>
                      <wp:positionV relativeFrom="paragraph">
                        <wp:posOffset>2696210</wp:posOffset>
                      </wp:positionV>
                      <wp:extent cx="784860" cy="259080"/>
                      <wp:effectExtent l="0" t="0" r="0" b="762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59080"/>
                              </a:xfrm>
                              <a:prstGeom prst="rect">
                                <a:avLst/>
                              </a:prstGeom>
                              <a:solidFill>
                                <a:srgbClr val="FFFFFF"/>
                              </a:solidFill>
                              <a:ln w="9525">
                                <a:noFill/>
                                <a:miter lim="800000"/>
                                <a:headEnd/>
                                <a:tailEnd/>
                              </a:ln>
                            </wps:spPr>
                            <wps:txbx>
                              <w:txbxContent>
                                <w:p w14:paraId="4B632117"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Module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08BF3" id="_x0000_s1042" type="#_x0000_t202" style="position:absolute;margin-left:10.45pt;margin-top:212.3pt;width:61.8pt;height:20.4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" stroked="f">
                      <v:textbox>
                        <w:txbxContent>
                          <w:p w14:paraId="4B632117"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Module 3</w:t>
                            </w:r>
                          </w:p>
                        </w:txbxContent>
                      </v:textbox>
                      <w10:wrap type="square"/>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91360" behindDoc="0" locked="0" layoutInCell="1" allowOverlap="1" wp14:anchorId="4CDF5D5F" wp14:editId="300DD2EA">
                      <wp:simplePos x="0" y="0"/>
                      <wp:positionH relativeFrom="margin">
                        <wp:posOffset>5006340</wp:posOffset>
                      </wp:positionH>
                      <wp:positionV relativeFrom="paragraph">
                        <wp:posOffset>2675890</wp:posOffset>
                      </wp:positionV>
                      <wp:extent cx="975360" cy="50292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502920"/>
                              </a:xfrm>
                              <a:prstGeom prst="rect">
                                <a:avLst/>
                              </a:prstGeom>
                              <a:solidFill>
                                <a:srgbClr val="FFFFFF"/>
                              </a:solidFill>
                              <a:ln w="9525">
                                <a:noFill/>
                                <a:miter lim="800000"/>
                                <a:headEnd/>
                                <a:tailEnd/>
                              </a:ln>
                            </wps:spPr>
                            <wps:txbx>
                              <w:txbxContent>
                                <w:p w14:paraId="34F95436" w14:textId="77777777" w:rsidR="005B2C26" w:rsidRPr="00C66358" w:rsidRDefault="005B2C26" w:rsidP="00551175">
                                  <w:pPr>
                                    <w:ind w:right="-612"/>
                                    <w:jc w:val="center"/>
                                    <w:rPr>
                                      <w:rFonts w:asciiTheme="minorHAnsi" w:hAnsiTheme="minorHAnsi" w:cstheme="minorHAnsi"/>
                                      <w:sz w:val="21"/>
                                      <w:szCs w:val="21"/>
                                    </w:rPr>
                                  </w:pPr>
                                  <w:r w:rsidRPr="00C66358">
                                    <w:rPr>
                                      <w:rFonts w:asciiTheme="minorHAnsi" w:hAnsiTheme="minorHAnsi" w:cstheme="minorHAnsi"/>
                                      <w:sz w:val="21"/>
                                      <w:szCs w:val="21"/>
                                    </w:rPr>
                                    <w:t>API</w:t>
                                  </w:r>
                                </w:p>
                                <w:p w14:paraId="5C2061D3" w14:textId="77777777" w:rsidR="005B2C26" w:rsidRPr="00C66358" w:rsidRDefault="005B2C26" w:rsidP="00551175">
                                  <w:pPr>
                                    <w:ind w:right="-612"/>
                                    <w:jc w:val="center"/>
                                    <w:rPr>
                                      <w:rFonts w:asciiTheme="minorHAnsi" w:hAnsiTheme="minorHAnsi" w:cstheme="minorHAnsi"/>
                                      <w:sz w:val="21"/>
                                      <w:szCs w:val="21"/>
                                    </w:rPr>
                                  </w:pPr>
                                  <w:r w:rsidRPr="00C66358">
                                    <w:rPr>
                                      <w:rFonts w:asciiTheme="minorHAnsi" w:hAnsiTheme="minorHAnsi" w:cstheme="minorHAnsi"/>
                                      <w:sz w:val="21"/>
                                      <w:szCs w:val="21"/>
                                    </w:rPr>
                                    <w:t>Backend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F5D5F" id="_x0000_s1043" type="#_x0000_t202" style="position:absolute;margin-left:394.2pt;margin-top:210.7pt;width:76.8pt;height:39.6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" stroked="f">
                      <v:textbox>
                        <w:txbxContent>
                          <w:p w14:paraId="34F95436" w14:textId="77777777" w:rsidR="005B2C26" w:rsidRPr="00C66358" w:rsidRDefault="005B2C26" w:rsidP="00551175">
                            <w:pPr>
                              <w:ind w:right="-612"/>
                              <w:jc w:val="center"/>
                              <w:rPr>
                                <w:rFonts w:asciiTheme="minorHAnsi" w:hAnsiTheme="minorHAnsi" w:cstheme="minorHAnsi"/>
                                <w:sz w:val="21"/>
                                <w:szCs w:val="21"/>
                              </w:rPr>
                            </w:pPr>
                            <w:r w:rsidRPr="00C66358">
                              <w:rPr>
                                <w:rFonts w:asciiTheme="minorHAnsi" w:hAnsiTheme="minorHAnsi" w:cstheme="minorHAnsi"/>
                                <w:sz w:val="21"/>
                                <w:szCs w:val="21"/>
                              </w:rPr>
                              <w:t>API</w:t>
                            </w:r>
                          </w:p>
                          <w:p w14:paraId="5C2061D3" w14:textId="77777777" w:rsidR="005B2C26" w:rsidRPr="00C66358" w:rsidRDefault="005B2C26" w:rsidP="00551175">
                            <w:pPr>
                              <w:ind w:right="-612"/>
                              <w:jc w:val="center"/>
                              <w:rPr>
                                <w:rFonts w:asciiTheme="minorHAnsi" w:hAnsiTheme="minorHAnsi" w:cstheme="minorHAnsi"/>
                                <w:sz w:val="21"/>
                                <w:szCs w:val="21"/>
                              </w:rPr>
                            </w:pPr>
                            <w:r w:rsidRPr="00C66358">
                              <w:rPr>
                                <w:rFonts w:asciiTheme="minorHAnsi" w:hAnsiTheme="minorHAnsi" w:cstheme="minorHAnsi"/>
                                <w:sz w:val="21"/>
                                <w:szCs w:val="21"/>
                              </w:rPr>
                              <w:t>Backend</w:t>
                            </w:r>
                          </w:p>
                        </w:txbxContent>
                      </v:textbox>
                      <w10:wrap type="square" anchorx="margin"/>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86240" behindDoc="0" locked="0" layoutInCell="1" allowOverlap="1" wp14:anchorId="1D6126D6" wp14:editId="331BB2B0">
                      <wp:simplePos x="0" y="0"/>
                      <wp:positionH relativeFrom="margin">
                        <wp:posOffset>5052060</wp:posOffset>
                      </wp:positionH>
                      <wp:positionV relativeFrom="paragraph">
                        <wp:posOffset>606425</wp:posOffset>
                      </wp:positionV>
                      <wp:extent cx="899160" cy="23622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899160" cy="236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55BD0F"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126D6" id="Text Box 194" o:spid="_x0000_s1044" type="#_x0000_t202" style="position:absolute;margin-left:397.8pt;margin-top:47.75pt;width:70.8pt;height:18.6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" filled="f" stroked="f" strokeweight=".5pt">
                      <v:textbox>
                        <w:txbxContent>
                          <w:p w14:paraId="6155BD0F" w14:textId="77777777" w:rsidR="005B2C26" w:rsidRPr="00C66358" w:rsidRDefault="005B2C26" w:rsidP="00551175">
                            <w:pPr>
                              <w:rPr>
                                <w:rFonts w:asciiTheme="minorHAnsi" w:hAnsiTheme="minorHAnsi" w:cstheme="minorHAnsi"/>
                                <w:sz w:val="21"/>
                                <w:szCs w:val="21"/>
                              </w:rPr>
                            </w:pPr>
                            <w:r w:rsidRPr="00C66358">
                              <w:rPr>
                                <w:rFonts w:asciiTheme="minorHAnsi" w:hAnsiTheme="minorHAnsi" w:cstheme="minorHAnsi"/>
                                <w:sz w:val="21"/>
                                <w:szCs w:val="21"/>
                              </w:rPr>
                              <w:t>Services</w:t>
                            </w:r>
                          </w:p>
                        </w:txbxContent>
                      </v:textbox>
                      <w10:wrap anchorx="margin"/>
                    </v:shape>
                  </w:pict>
                </mc:Fallback>
              </mc:AlternateContent>
            </w:r>
          </w:p>
        </w:tc>
      </w:tr>
    </w:tbl>
    <w:p w14:paraId="4C0CB663" w14:textId="77777777" w:rsidR="00551175" w:rsidRPr="004F0A54" w:rsidRDefault="00551175" w:rsidP="00551175">
      <w:pPr>
        <w:rPr>
          <w:rFonts w:asciiTheme="minorHAnsi" w:hAnsiTheme="minorHAnsi" w:cstheme="minorHAnsi"/>
          <w:color w:val="000000"/>
          <w:sz w:val="20"/>
          <w:szCs w:val="20"/>
        </w:rPr>
      </w:pPr>
    </w:p>
    <w:p w14:paraId="1EBDDFA4" w14:textId="77777777" w:rsidR="00551175" w:rsidRPr="00C66358" w:rsidRDefault="00551175" w:rsidP="00551175">
      <w:pPr>
        <w:rPr>
          <w:rFonts w:asciiTheme="minorHAnsi" w:hAnsiTheme="minorHAnsi" w:cstheme="minorHAnsi"/>
          <w:b/>
          <w:bCs/>
          <w:sz w:val="21"/>
          <w:szCs w:val="21"/>
        </w:rPr>
      </w:pPr>
      <w:bookmarkStart w:id="166" w:name="_Toc520198244"/>
      <w:r w:rsidRPr="00C66358">
        <w:rPr>
          <w:rFonts w:asciiTheme="minorHAnsi" w:hAnsiTheme="minorHAnsi" w:cstheme="minorHAnsi"/>
          <w:b/>
          <w:bCs/>
          <w:sz w:val="21"/>
          <w:szCs w:val="21"/>
        </w:rPr>
        <w:t>Sample code for ng-module</w:t>
      </w:r>
    </w:p>
    <w:p w14:paraId="75394ABA"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import { NgModule }      from '@angular/core';</w:t>
      </w:r>
    </w:p>
    <w:p w14:paraId="31F4AB98"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import { BrowserModule } from '@angular/platform-browser';</w:t>
      </w:r>
    </w:p>
    <w:p w14:paraId="1267C0F6"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@NgModule({</w:t>
      </w:r>
    </w:p>
    <w:p w14:paraId="31624F92"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 xml:space="preserve">  imports:      [ BrowserModule ],</w:t>
      </w:r>
    </w:p>
    <w:p w14:paraId="23936257"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 xml:space="preserve">  declarations: [ AppComponent ],</w:t>
      </w:r>
    </w:p>
    <w:p w14:paraId="68307653"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 xml:space="preserve">  exports:      [ AppComponent ],</w:t>
      </w:r>
    </w:p>
    <w:p w14:paraId="26383C60"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 xml:space="preserve">  bootstrap:    [ AppComponent ]</w:t>
      </w:r>
    </w:p>
    <w:p w14:paraId="5670E9C5"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w:t>
      </w:r>
    </w:p>
    <w:p w14:paraId="44C4FB90"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export class AppModule { }</w:t>
      </w:r>
    </w:p>
    <w:p w14:paraId="53F3AAB6" w14:textId="77777777" w:rsidR="00551175" w:rsidRPr="00C66358" w:rsidRDefault="005B2C26" w:rsidP="002B27B9">
      <w:pPr>
        <w:pStyle w:val="NormalWeb"/>
        <w:numPr>
          <w:ilvl w:val="0"/>
          <w:numId w:val="41"/>
        </w:numPr>
        <w:shd w:val="clear" w:color="auto" w:fill="FAFAFA"/>
        <w:spacing w:before="0" w:beforeAutospacing="0" w:after="0" w:afterAutospacing="0" w:line="360" w:lineRule="atLeast"/>
        <w:rPr>
          <w:rFonts w:asciiTheme="minorHAnsi" w:hAnsiTheme="minorHAnsi" w:cstheme="minorHAnsi"/>
          <w:sz w:val="21"/>
          <w:szCs w:val="21"/>
        </w:rPr>
      </w:pPr>
      <w:hyperlink r:id="rId44" w:anchor="declarations" w:history="1">
        <w:r w:rsidR="00551175" w:rsidRPr="00C66358">
          <w:rPr>
            <w:sz w:val="21"/>
            <w:szCs w:val="21"/>
          </w:rPr>
          <w:t>declarations</w:t>
        </w:r>
      </w:hyperlink>
      <w:r w:rsidR="00551175" w:rsidRPr="00C66358">
        <w:rPr>
          <w:rFonts w:asciiTheme="minorHAnsi" w:hAnsiTheme="minorHAnsi" w:cstheme="minorHAnsi"/>
          <w:sz w:val="21"/>
          <w:szCs w:val="21"/>
        </w:rPr>
        <w:t>—The </w:t>
      </w:r>
      <w:hyperlink r:id="rId45" w:history="1">
        <w:r w:rsidR="00551175" w:rsidRPr="00C66358">
          <w:rPr>
            <w:sz w:val="21"/>
            <w:szCs w:val="21"/>
          </w:rPr>
          <w:t>components</w:t>
        </w:r>
      </w:hyperlink>
      <w:r w:rsidR="00551175" w:rsidRPr="00C66358">
        <w:rPr>
          <w:rFonts w:asciiTheme="minorHAnsi" w:hAnsiTheme="minorHAnsi" w:cstheme="minorHAnsi"/>
          <w:sz w:val="21"/>
          <w:szCs w:val="21"/>
        </w:rPr>
        <w:t>, </w:t>
      </w:r>
      <w:r w:rsidR="00551175" w:rsidRPr="00C66358">
        <w:rPr>
          <w:i/>
          <w:iCs/>
          <w:sz w:val="21"/>
          <w:szCs w:val="21"/>
        </w:rPr>
        <w:t>directives</w:t>
      </w:r>
      <w:r w:rsidR="00551175" w:rsidRPr="00C66358">
        <w:rPr>
          <w:rFonts w:asciiTheme="minorHAnsi" w:hAnsiTheme="minorHAnsi" w:cstheme="minorHAnsi"/>
          <w:sz w:val="21"/>
          <w:szCs w:val="21"/>
        </w:rPr>
        <w:t>, and </w:t>
      </w:r>
      <w:r w:rsidR="00551175" w:rsidRPr="00C66358">
        <w:rPr>
          <w:i/>
          <w:iCs/>
          <w:sz w:val="21"/>
          <w:szCs w:val="21"/>
        </w:rPr>
        <w:t>pipes</w:t>
      </w:r>
      <w:r w:rsidR="00551175" w:rsidRPr="00C66358">
        <w:rPr>
          <w:rFonts w:asciiTheme="minorHAnsi" w:hAnsiTheme="minorHAnsi" w:cstheme="minorHAnsi"/>
          <w:sz w:val="21"/>
          <w:szCs w:val="21"/>
        </w:rPr>
        <w:t> that belong to this NgModule.</w:t>
      </w:r>
    </w:p>
    <w:p w14:paraId="45E8FB6F" w14:textId="77777777" w:rsidR="00551175" w:rsidRPr="00C66358" w:rsidRDefault="005B2C26" w:rsidP="002B27B9">
      <w:pPr>
        <w:pStyle w:val="NormalWeb"/>
        <w:numPr>
          <w:ilvl w:val="0"/>
          <w:numId w:val="41"/>
        </w:numPr>
        <w:shd w:val="clear" w:color="auto" w:fill="FAFAFA"/>
        <w:spacing w:before="0" w:beforeAutospacing="0" w:after="0" w:afterAutospacing="0" w:line="360" w:lineRule="atLeast"/>
        <w:rPr>
          <w:rFonts w:asciiTheme="minorHAnsi" w:hAnsiTheme="minorHAnsi" w:cstheme="minorHAnsi"/>
          <w:sz w:val="21"/>
          <w:szCs w:val="21"/>
        </w:rPr>
      </w:pPr>
      <w:hyperlink r:id="rId46" w:anchor="exports" w:history="1">
        <w:r w:rsidR="00551175" w:rsidRPr="00C66358">
          <w:rPr>
            <w:sz w:val="21"/>
            <w:szCs w:val="21"/>
          </w:rPr>
          <w:t>exports</w:t>
        </w:r>
      </w:hyperlink>
      <w:r w:rsidR="00551175" w:rsidRPr="00C66358">
        <w:rPr>
          <w:rFonts w:asciiTheme="minorHAnsi" w:hAnsiTheme="minorHAnsi" w:cstheme="minorHAnsi"/>
          <w:sz w:val="21"/>
          <w:szCs w:val="21"/>
        </w:rPr>
        <w:t>—The subset of declarations that should be visible and usable in the </w:t>
      </w:r>
      <w:r w:rsidR="00551175" w:rsidRPr="00C66358">
        <w:rPr>
          <w:i/>
          <w:iCs/>
          <w:sz w:val="21"/>
          <w:szCs w:val="21"/>
        </w:rPr>
        <w:t>component templates</w:t>
      </w:r>
      <w:r w:rsidR="00551175" w:rsidRPr="00C66358">
        <w:rPr>
          <w:rFonts w:asciiTheme="minorHAnsi" w:hAnsiTheme="minorHAnsi" w:cstheme="minorHAnsi"/>
          <w:sz w:val="21"/>
          <w:szCs w:val="21"/>
        </w:rPr>
        <w:t> of other NgModules.</w:t>
      </w:r>
    </w:p>
    <w:p w14:paraId="160299B5" w14:textId="77777777" w:rsidR="00551175" w:rsidRPr="00C66358" w:rsidRDefault="005B2C26" w:rsidP="002B27B9">
      <w:pPr>
        <w:pStyle w:val="NormalWeb"/>
        <w:numPr>
          <w:ilvl w:val="0"/>
          <w:numId w:val="41"/>
        </w:numPr>
        <w:shd w:val="clear" w:color="auto" w:fill="FAFAFA"/>
        <w:spacing w:before="0" w:beforeAutospacing="0" w:after="0" w:afterAutospacing="0" w:line="360" w:lineRule="atLeast"/>
        <w:rPr>
          <w:rFonts w:asciiTheme="minorHAnsi" w:hAnsiTheme="minorHAnsi" w:cstheme="minorHAnsi"/>
          <w:sz w:val="21"/>
          <w:szCs w:val="21"/>
        </w:rPr>
      </w:pPr>
      <w:hyperlink r:id="rId47" w:anchor="imports" w:history="1">
        <w:r w:rsidR="00551175" w:rsidRPr="00C66358">
          <w:rPr>
            <w:sz w:val="21"/>
            <w:szCs w:val="21"/>
          </w:rPr>
          <w:t>imports</w:t>
        </w:r>
      </w:hyperlink>
      <w:r w:rsidR="00551175" w:rsidRPr="00C66358">
        <w:rPr>
          <w:rFonts w:asciiTheme="minorHAnsi" w:hAnsiTheme="minorHAnsi" w:cstheme="minorHAnsi"/>
          <w:sz w:val="21"/>
          <w:szCs w:val="21"/>
        </w:rPr>
        <w:t>—Other modules whose exported classes are needed by component templates declared in </w:t>
      </w:r>
      <w:r w:rsidR="00551175" w:rsidRPr="00C66358">
        <w:rPr>
          <w:i/>
          <w:iCs/>
          <w:sz w:val="21"/>
          <w:szCs w:val="21"/>
        </w:rPr>
        <w:t>this</w:t>
      </w:r>
      <w:r w:rsidR="00551175" w:rsidRPr="00C66358">
        <w:rPr>
          <w:rFonts w:asciiTheme="minorHAnsi" w:hAnsiTheme="minorHAnsi" w:cstheme="minorHAnsi"/>
          <w:sz w:val="21"/>
          <w:szCs w:val="21"/>
        </w:rPr>
        <w:t> NgModule.</w:t>
      </w:r>
    </w:p>
    <w:p w14:paraId="7CCF7A0F" w14:textId="77777777" w:rsidR="00551175" w:rsidRPr="00C66358" w:rsidRDefault="00551175" w:rsidP="002B27B9">
      <w:pPr>
        <w:pStyle w:val="NormalWeb"/>
        <w:numPr>
          <w:ilvl w:val="0"/>
          <w:numId w:val="41"/>
        </w:numPr>
        <w:shd w:val="clear" w:color="auto" w:fill="FAFAFA"/>
        <w:spacing w:before="0" w:beforeAutospacing="0" w:after="0" w:afterAutospacing="0" w:line="360" w:lineRule="atLeast"/>
        <w:rPr>
          <w:rFonts w:asciiTheme="minorHAnsi" w:hAnsiTheme="minorHAnsi" w:cstheme="minorHAnsi"/>
          <w:sz w:val="21"/>
          <w:szCs w:val="21"/>
        </w:rPr>
      </w:pPr>
      <w:r w:rsidRPr="00C66358">
        <w:rPr>
          <w:sz w:val="21"/>
          <w:szCs w:val="21"/>
        </w:rPr>
        <w:t>providers</w:t>
      </w:r>
      <w:r w:rsidRPr="00C66358">
        <w:rPr>
          <w:rFonts w:asciiTheme="minorHAnsi" w:hAnsiTheme="minorHAnsi" w:cstheme="minorHAnsi"/>
          <w:sz w:val="21"/>
          <w:szCs w:val="21"/>
        </w:rPr>
        <w:t>—Creators of </w:t>
      </w:r>
      <w:hyperlink r:id="rId48" w:history="1">
        <w:r w:rsidRPr="00C66358">
          <w:rPr>
            <w:sz w:val="21"/>
            <w:szCs w:val="21"/>
          </w:rPr>
          <w:t>services</w:t>
        </w:r>
      </w:hyperlink>
      <w:r w:rsidRPr="00C66358">
        <w:rPr>
          <w:rFonts w:asciiTheme="minorHAnsi" w:hAnsiTheme="minorHAnsi" w:cstheme="minorHAnsi"/>
          <w:sz w:val="21"/>
          <w:szCs w:val="21"/>
        </w:rPr>
        <w:t> that this NgModule contributes to the global collection of services; they become accessible in all parts of the app. (You can also specify providers at the component level, which is often preferred.)</w:t>
      </w:r>
    </w:p>
    <w:p w14:paraId="3E8A9254" w14:textId="77777777" w:rsidR="00551175" w:rsidRPr="00C66358" w:rsidRDefault="005B2C26" w:rsidP="002B27B9">
      <w:pPr>
        <w:pStyle w:val="NormalWeb"/>
        <w:numPr>
          <w:ilvl w:val="0"/>
          <w:numId w:val="41"/>
        </w:numPr>
        <w:shd w:val="clear" w:color="auto" w:fill="FAFAFA"/>
        <w:spacing w:before="0" w:beforeAutospacing="0" w:after="0" w:afterAutospacing="0" w:line="360" w:lineRule="atLeast"/>
        <w:rPr>
          <w:rFonts w:asciiTheme="minorHAnsi" w:hAnsiTheme="minorHAnsi" w:cstheme="minorHAnsi"/>
          <w:sz w:val="21"/>
          <w:szCs w:val="21"/>
        </w:rPr>
      </w:pPr>
      <w:hyperlink r:id="rId49" w:anchor="bootstrap" w:history="1">
        <w:r w:rsidR="00551175" w:rsidRPr="00C66358">
          <w:rPr>
            <w:sz w:val="21"/>
            <w:szCs w:val="21"/>
          </w:rPr>
          <w:t>bootstrap</w:t>
        </w:r>
      </w:hyperlink>
      <w:r w:rsidR="00551175" w:rsidRPr="00C66358">
        <w:rPr>
          <w:rFonts w:asciiTheme="minorHAnsi" w:hAnsiTheme="minorHAnsi" w:cstheme="minorHAnsi"/>
          <w:sz w:val="21"/>
          <w:szCs w:val="21"/>
        </w:rPr>
        <w:t>—The main application view, called the </w:t>
      </w:r>
      <w:r w:rsidR="00551175" w:rsidRPr="00C66358">
        <w:rPr>
          <w:i/>
          <w:iCs/>
          <w:sz w:val="21"/>
          <w:szCs w:val="21"/>
        </w:rPr>
        <w:t>root component</w:t>
      </w:r>
      <w:r w:rsidR="00551175" w:rsidRPr="00C66358">
        <w:rPr>
          <w:rFonts w:asciiTheme="minorHAnsi" w:hAnsiTheme="minorHAnsi" w:cstheme="minorHAnsi"/>
          <w:sz w:val="21"/>
          <w:szCs w:val="21"/>
        </w:rPr>
        <w:t>, which hosts all other app views. Only the </w:t>
      </w:r>
      <w:r w:rsidR="00551175" w:rsidRPr="00C66358">
        <w:rPr>
          <w:i/>
          <w:iCs/>
          <w:sz w:val="21"/>
          <w:szCs w:val="21"/>
        </w:rPr>
        <w:t>root NgModule</w:t>
      </w:r>
      <w:r w:rsidR="00551175" w:rsidRPr="00C66358">
        <w:rPr>
          <w:rFonts w:asciiTheme="minorHAnsi" w:hAnsiTheme="minorHAnsi" w:cstheme="minorHAnsi"/>
          <w:sz w:val="21"/>
          <w:szCs w:val="21"/>
        </w:rPr>
        <w:t> should set this </w:t>
      </w:r>
      <w:hyperlink r:id="rId50" w:anchor="bootstrap" w:history="1">
        <w:r w:rsidR="00551175" w:rsidRPr="00C66358">
          <w:rPr>
            <w:sz w:val="21"/>
            <w:szCs w:val="21"/>
          </w:rPr>
          <w:t>bootstrap</w:t>
        </w:r>
      </w:hyperlink>
      <w:r w:rsidR="00551175" w:rsidRPr="00C66358">
        <w:rPr>
          <w:rFonts w:asciiTheme="minorHAnsi" w:hAnsiTheme="minorHAnsi" w:cstheme="minorHAnsi"/>
          <w:sz w:val="21"/>
          <w:szCs w:val="21"/>
        </w:rPr>
        <w:t> property.</w:t>
      </w:r>
    </w:p>
    <w:p w14:paraId="651C642D" w14:textId="77777777" w:rsidR="00551175" w:rsidRPr="004F0A54" w:rsidRDefault="00551175" w:rsidP="00551175">
      <w:pPr>
        <w:rPr>
          <w:rFonts w:asciiTheme="minorHAnsi" w:hAnsiTheme="minorHAnsi" w:cstheme="minorHAnsi"/>
          <w:sz w:val="22"/>
          <w:szCs w:val="22"/>
        </w:rPr>
      </w:pPr>
    </w:p>
    <w:p w14:paraId="356136A2" w14:textId="77777777" w:rsidR="00551175" w:rsidRPr="00C66358" w:rsidRDefault="00551175" w:rsidP="00551175">
      <w:pPr>
        <w:rPr>
          <w:rFonts w:asciiTheme="minorHAnsi" w:hAnsiTheme="minorHAnsi" w:cstheme="minorHAnsi"/>
          <w:sz w:val="21"/>
          <w:szCs w:val="21"/>
        </w:rPr>
      </w:pPr>
    </w:p>
    <w:p w14:paraId="5C16FB5B" w14:textId="77777777" w:rsidR="00551175" w:rsidRPr="004F0A54" w:rsidRDefault="00551175" w:rsidP="00551175">
      <w:pPr>
        <w:pStyle w:val="Heading2"/>
        <w:rPr>
          <w:rFonts w:asciiTheme="minorHAnsi" w:hAnsiTheme="minorHAnsi" w:cstheme="minorHAnsi"/>
          <w:color w:val="000000"/>
          <w:sz w:val="20"/>
          <w:szCs w:val="20"/>
        </w:rPr>
      </w:pPr>
      <w:bookmarkStart w:id="167" w:name="_Toc48121385"/>
      <w:r w:rsidRPr="004F0A54">
        <w:rPr>
          <w:rFonts w:asciiTheme="minorHAnsi" w:hAnsiTheme="minorHAnsi" w:cstheme="minorHAnsi"/>
          <w:color w:val="000000"/>
          <w:sz w:val="20"/>
          <w:szCs w:val="20"/>
        </w:rPr>
        <w:t>Lazy loading for Modules</w:t>
      </w:r>
      <w:bookmarkEnd w:id="166"/>
      <w:bookmarkEnd w:id="167"/>
    </w:p>
    <w:p w14:paraId="78B5CAC4" w14:textId="77777777" w:rsidR="00551175" w:rsidRPr="004F0A54" w:rsidRDefault="00551175" w:rsidP="00551175">
      <w:pPr>
        <w:rPr>
          <w:rFonts w:asciiTheme="minorHAnsi" w:hAnsiTheme="minorHAnsi" w:cstheme="minorHAnsi"/>
          <w:color w:val="000000"/>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51175" w:rsidRPr="004F0A54" w14:paraId="656E1A72" w14:textId="77777777" w:rsidTr="004C3503">
        <w:trPr>
          <w:trHeight w:val="503"/>
        </w:trPr>
        <w:tc>
          <w:tcPr>
            <w:tcW w:w="4675" w:type="dxa"/>
          </w:tcPr>
          <w:p w14:paraId="7130B2F1" w14:textId="77777777" w:rsidR="00551175" w:rsidRPr="004F0A54" w:rsidRDefault="00551175" w:rsidP="004C3503">
            <w:pPr>
              <w:rPr>
                <w:rFonts w:asciiTheme="minorHAnsi" w:hAnsiTheme="minorHAnsi" w:cstheme="minorHAnsi"/>
                <w:color w:val="000000"/>
                <w:sz w:val="20"/>
                <w:szCs w:val="20"/>
              </w:rPr>
            </w:pP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03648" behindDoc="0" locked="0" layoutInCell="1" allowOverlap="1" wp14:anchorId="48A2E6B3" wp14:editId="2C7935EC">
                      <wp:simplePos x="0" y="0"/>
                      <wp:positionH relativeFrom="column">
                        <wp:posOffset>670560</wp:posOffset>
                      </wp:positionH>
                      <wp:positionV relativeFrom="paragraph">
                        <wp:posOffset>92075</wp:posOffset>
                      </wp:positionV>
                      <wp:extent cx="2240280" cy="0"/>
                      <wp:effectExtent l="0" t="76200" r="26670" b="95250"/>
                      <wp:wrapNone/>
                      <wp:docPr id="259" name="Straight Arrow Connector 259"/>
                      <wp:cNvGraphicFramePr/>
                      <a:graphic xmlns:a="http://schemas.openxmlformats.org/drawingml/2006/main">
                        <a:graphicData uri="http://schemas.microsoft.com/office/word/2010/wordprocessingShape">
                          <wps:wsp>
                            <wps:cNvCnPr/>
                            <wps:spPr>
                              <a:xfrm>
                                <a:off x="0" y="0"/>
                                <a:ext cx="22402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0FCBFE" id="Straight Arrow Connector 259" o:spid="_x0000_s1026" type="#_x0000_t32" style="position:absolute;margin-left:52.8pt;margin-top:7.25pt;width:176.4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" strokecolor="black [3200]" strokeweight=".5pt">
                      <v:stroke endarrow="block" joinstyle="miter"/>
                    </v:shape>
                  </w:pict>
                </mc:Fallback>
              </mc:AlternateContent>
            </w:r>
            <w:r w:rsidRPr="004F0A54">
              <w:rPr>
                <w:rFonts w:asciiTheme="minorHAnsi" w:hAnsiTheme="minorHAnsi" w:cstheme="minorHAnsi"/>
                <w:color w:val="000000"/>
                <w:sz w:val="20"/>
                <w:szCs w:val="20"/>
              </w:rPr>
              <w:t>Page load</w:t>
            </w:r>
            <w:r w:rsidRPr="004F0A54">
              <w:rPr>
                <w:rFonts w:asciiTheme="minorHAnsi" w:hAnsiTheme="minorHAnsi" w:cstheme="minorHAnsi"/>
                <w:color w:val="000000"/>
                <w:sz w:val="20"/>
                <w:szCs w:val="20"/>
              </w:rPr>
              <w:br w:type="page"/>
            </w:r>
          </w:p>
        </w:tc>
        <w:tc>
          <w:tcPr>
            <w:tcW w:w="4675" w:type="dxa"/>
          </w:tcPr>
          <w:p w14:paraId="744DBD8F" w14:textId="77777777" w:rsidR="00551175" w:rsidRPr="004F0A54" w:rsidRDefault="00551175" w:rsidP="004C3503">
            <w:pPr>
              <w:rPr>
                <w:rFonts w:asciiTheme="minorHAnsi" w:hAnsiTheme="minorHAnsi" w:cstheme="minorHAnsi"/>
                <w:color w:val="000000"/>
                <w:sz w:val="20"/>
                <w:szCs w:val="20"/>
              </w:rPr>
            </w:pP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04672" behindDoc="0" locked="0" layoutInCell="1" allowOverlap="1" wp14:anchorId="411670DB" wp14:editId="14F45E66">
                      <wp:simplePos x="0" y="0"/>
                      <wp:positionH relativeFrom="column">
                        <wp:posOffset>323215</wp:posOffset>
                      </wp:positionH>
                      <wp:positionV relativeFrom="paragraph">
                        <wp:posOffset>168275</wp:posOffset>
                      </wp:positionV>
                      <wp:extent cx="0" cy="243840"/>
                      <wp:effectExtent l="76200" t="0" r="57150" b="60960"/>
                      <wp:wrapNone/>
                      <wp:docPr id="99" name="Straight Arrow Connector 99"/>
                      <wp:cNvGraphicFramePr/>
                      <a:graphic xmlns:a="http://schemas.openxmlformats.org/drawingml/2006/main">
                        <a:graphicData uri="http://schemas.microsoft.com/office/word/2010/wordprocessingShape">
                          <wps:wsp>
                            <wps:cNvCnPr/>
                            <wps:spPr>
                              <a:xfrm>
                                <a:off x="0" y="0"/>
                                <a:ext cx="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5F3EDD" id="Straight Arrow Connector 99" o:spid="_x0000_s1026" type="#_x0000_t32" style="position:absolute;margin-left:25.45pt;margin-top:13.25pt;width:0;height:19.2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" strokecolor="black [3200]" strokeweight=".5pt">
                      <v:stroke endarrow="block" joinstyle="miter"/>
                    </v:shape>
                  </w:pict>
                </mc:Fallback>
              </mc:AlternateContent>
            </w:r>
            <w:r w:rsidRPr="004F0A54">
              <w:rPr>
                <w:rFonts w:asciiTheme="minorHAnsi" w:hAnsiTheme="minorHAnsi" w:cstheme="minorHAnsi"/>
                <w:color w:val="000000"/>
                <w:sz w:val="20"/>
                <w:szCs w:val="20"/>
              </w:rPr>
              <w:t>User action</w:t>
            </w:r>
          </w:p>
        </w:tc>
      </w:tr>
      <w:tr w:rsidR="00551175" w:rsidRPr="004F0A54" w14:paraId="3BF35A2D" w14:textId="77777777" w:rsidTr="004C3503">
        <w:trPr>
          <w:trHeight w:val="1061"/>
        </w:trPr>
        <w:tc>
          <w:tcPr>
            <w:tcW w:w="4675" w:type="dxa"/>
          </w:tcPr>
          <w:p w14:paraId="4BF97F39" w14:textId="77777777" w:rsidR="00551175" w:rsidRPr="004F0A54" w:rsidRDefault="00551175" w:rsidP="004C3503">
            <w:pPr>
              <w:rPr>
                <w:rFonts w:asciiTheme="minorHAnsi" w:hAnsiTheme="minorHAnsi" w:cstheme="minorHAnsi"/>
                <w:color w:val="000000"/>
                <w:sz w:val="20"/>
                <w:szCs w:val="20"/>
              </w:rPr>
            </w:pP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99552" behindDoc="0" locked="0" layoutInCell="1" allowOverlap="1" wp14:anchorId="7DD6248D" wp14:editId="1B452997">
                      <wp:simplePos x="0" y="0"/>
                      <wp:positionH relativeFrom="column">
                        <wp:posOffset>77470</wp:posOffset>
                      </wp:positionH>
                      <wp:positionV relativeFrom="paragraph">
                        <wp:posOffset>652145</wp:posOffset>
                      </wp:positionV>
                      <wp:extent cx="784860" cy="259080"/>
                      <wp:effectExtent l="0" t="0" r="0" b="762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59080"/>
                              </a:xfrm>
                              <a:prstGeom prst="rect">
                                <a:avLst/>
                              </a:prstGeom>
                              <a:solidFill>
                                <a:srgbClr val="FFFFFF"/>
                              </a:solidFill>
                              <a:ln w="9525">
                                <a:noFill/>
                                <a:miter lim="800000"/>
                                <a:headEnd/>
                                <a:tailEnd/>
                              </a:ln>
                            </wps:spPr>
                            <wps:txbx>
                              <w:txbxContent>
                                <w:p w14:paraId="3142C762" w14:textId="77777777" w:rsidR="005B2C26" w:rsidRDefault="005B2C26" w:rsidP="00551175">
                                  <w:r>
                                    <w:t>Module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D6248D" id="_x0000_s1045" type="#_x0000_t202" style="position:absolute;margin-left:6.1pt;margin-top:51.35pt;width:61.8pt;height:20.4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" stroked="f">
                      <v:textbox>
                        <w:txbxContent>
                          <w:p w14:paraId="3142C762" w14:textId="77777777" w:rsidR="005B2C26" w:rsidRDefault="005B2C26" w:rsidP="00551175">
                            <w:r>
                              <w:t>Module 2</w:t>
                            </w:r>
                          </w:p>
                        </w:txbxContent>
                      </v:textbox>
                      <w10:wrap type="square"/>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95456" behindDoc="0" locked="0" layoutInCell="1" allowOverlap="1" wp14:anchorId="47593CC7" wp14:editId="457D7D9A">
                      <wp:simplePos x="0" y="0"/>
                      <wp:positionH relativeFrom="column">
                        <wp:posOffset>69850</wp:posOffset>
                      </wp:positionH>
                      <wp:positionV relativeFrom="paragraph">
                        <wp:posOffset>173990</wp:posOffset>
                      </wp:positionV>
                      <wp:extent cx="784860" cy="259080"/>
                      <wp:effectExtent l="0" t="0" r="0" b="762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59080"/>
                              </a:xfrm>
                              <a:prstGeom prst="rect">
                                <a:avLst/>
                              </a:prstGeom>
                              <a:solidFill>
                                <a:srgbClr val="FFFFFF"/>
                              </a:solidFill>
                              <a:ln w="9525">
                                <a:noFill/>
                                <a:miter lim="800000"/>
                                <a:headEnd/>
                                <a:tailEnd/>
                              </a:ln>
                            </wps:spPr>
                            <wps:txbx>
                              <w:txbxContent>
                                <w:p w14:paraId="69E7D9C2" w14:textId="77777777" w:rsidR="005B2C26" w:rsidRDefault="005B2C26" w:rsidP="00551175">
                                  <w:r>
                                    <w:t>Module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93CC7" id="_x0000_s1046" type="#_x0000_t202" style="position:absolute;margin-left:5.5pt;margin-top:13.7pt;width:61.8pt;height:20.4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" stroked="f">
                      <v:textbox>
                        <w:txbxContent>
                          <w:p w14:paraId="69E7D9C2" w14:textId="77777777" w:rsidR="005B2C26" w:rsidRDefault="005B2C26" w:rsidP="00551175">
                            <w:r>
                              <w:t>Module 1</w:t>
                            </w:r>
                          </w:p>
                        </w:txbxContent>
                      </v:textbox>
                      <w10:wrap type="square"/>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98528" behindDoc="0" locked="0" layoutInCell="1" allowOverlap="1" wp14:anchorId="7A485894" wp14:editId="447B2B96">
                      <wp:simplePos x="0" y="0"/>
                      <wp:positionH relativeFrom="margin">
                        <wp:posOffset>12065</wp:posOffset>
                      </wp:positionH>
                      <wp:positionV relativeFrom="paragraph">
                        <wp:posOffset>614680</wp:posOffset>
                      </wp:positionV>
                      <wp:extent cx="1562100" cy="342900"/>
                      <wp:effectExtent l="0" t="0" r="19050" b="19050"/>
                      <wp:wrapNone/>
                      <wp:docPr id="233" name="Rectangle 233"/>
                      <wp:cNvGraphicFramePr/>
                      <a:graphic xmlns:a="http://schemas.openxmlformats.org/drawingml/2006/main">
                        <a:graphicData uri="http://schemas.microsoft.com/office/word/2010/wordprocessingShape">
                          <wps:wsp>
                            <wps:cNvSpPr/>
                            <wps:spPr>
                              <a:xfrm>
                                <a:off x="0" y="0"/>
                                <a:ext cx="1562100" cy="342900"/>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A463B" id="Rectangle 233" o:spid="_x0000_s1026" style="position:absolute;margin-left:.95pt;margin-top:48.4pt;width:123pt;height:27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" fillcolor="white [3212]" strokecolor="gray [1629]" strokeweight="1pt">
                      <w10:wrap anchorx="margin"/>
                    </v:rect>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94432" behindDoc="0" locked="0" layoutInCell="1" allowOverlap="1" wp14:anchorId="44440337" wp14:editId="003C3A23">
                      <wp:simplePos x="0" y="0"/>
                      <wp:positionH relativeFrom="margin">
                        <wp:posOffset>15240</wp:posOffset>
                      </wp:positionH>
                      <wp:positionV relativeFrom="paragraph">
                        <wp:posOffset>123190</wp:posOffset>
                      </wp:positionV>
                      <wp:extent cx="1562100" cy="358140"/>
                      <wp:effectExtent l="0" t="0" r="19050" b="22860"/>
                      <wp:wrapNone/>
                      <wp:docPr id="229" name="Rectangle 229"/>
                      <wp:cNvGraphicFramePr/>
                      <a:graphic xmlns:a="http://schemas.openxmlformats.org/drawingml/2006/main">
                        <a:graphicData uri="http://schemas.microsoft.com/office/word/2010/wordprocessingShape">
                          <wps:wsp>
                            <wps:cNvSpPr/>
                            <wps:spPr>
                              <a:xfrm>
                                <a:off x="0" y="0"/>
                                <a:ext cx="1562100" cy="358140"/>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67BF7" id="Rectangle 229" o:spid="_x0000_s1026" style="position:absolute;margin-left:1.2pt;margin-top:9.7pt;width:123pt;height:28.2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" fillcolor="white [3212]" strokecolor="gray [1629]" strokeweight="1pt">
                      <w10:wrap anchorx="margin"/>
                    </v:rect>
                  </w:pict>
                </mc:Fallback>
              </mc:AlternateContent>
            </w:r>
          </w:p>
        </w:tc>
        <w:tc>
          <w:tcPr>
            <w:tcW w:w="4675" w:type="dxa"/>
          </w:tcPr>
          <w:p w14:paraId="3D92988E" w14:textId="77777777" w:rsidR="00551175" w:rsidRPr="004F0A54" w:rsidRDefault="00551175" w:rsidP="004C3503">
            <w:pPr>
              <w:rPr>
                <w:rFonts w:asciiTheme="minorHAnsi" w:hAnsiTheme="minorHAnsi" w:cstheme="minorHAnsi"/>
                <w:color w:val="000000"/>
                <w:sz w:val="20"/>
                <w:szCs w:val="20"/>
              </w:rPr>
            </w:pP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58592" behindDoc="0" locked="0" layoutInCell="1" allowOverlap="1" wp14:anchorId="218F0C6F" wp14:editId="07DCCF41">
                      <wp:simplePos x="0" y="0"/>
                      <wp:positionH relativeFrom="column">
                        <wp:posOffset>711835</wp:posOffset>
                      </wp:positionH>
                      <wp:positionV relativeFrom="paragraph">
                        <wp:posOffset>534670</wp:posOffset>
                      </wp:positionV>
                      <wp:extent cx="7620" cy="541020"/>
                      <wp:effectExtent l="76200" t="38100" r="68580" b="11430"/>
                      <wp:wrapNone/>
                      <wp:docPr id="260" name="Straight Arrow Connector 260"/>
                      <wp:cNvGraphicFramePr/>
                      <a:graphic xmlns:a="http://schemas.openxmlformats.org/drawingml/2006/main">
                        <a:graphicData uri="http://schemas.microsoft.com/office/word/2010/wordprocessingShape">
                          <wps:wsp>
                            <wps:cNvCnPr/>
                            <wps:spPr>
                              <a:xfrm flipV="1">
                                <a:off x="0" y="0"/>
                                <a:ext cx="762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4A6D2" id="Straight Arrow Connector 260" o:spid="_x0000_s1026" type="#_x0000_t32" style="position:absolute;margin-left:56.05pt;margin-top:42.1pt;width:.6pt;height:42.6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" strokecolor="black [3200]" strokeweight=".5pt">
                      <v:stroke endarrow="block" joinstyle="miter"/>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797504" behindDoc="0" locked="0" layoutInCell="1" allowOverlap="1" wp14:anchorId="3D0792B5" wp14:editId="6693F607">
                      <wp:simplePos x="0" y="0"/>
                      <wp:positionH relativeFrom="column">
                        <wp:posOffset>65405</wp:posOffset>
                      </wp:positionH>
                      <wp:positionV relativeFrom="paragraph">
                        <wp:posOffset>186055</wp:posOffset>
                      </wp:positionV>
                      <wp:extent cx="784860" cy="259080"/>
                      <wp:effectExtent l="0" t="0" r="0" b="762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59080"/>
                              </a:xfrm>
                              <a:prstGeom prst="rect">
                                <a:avLst/>
                              </a:prstGeom>
                              <a:solidFill>
                                <a:srgbClr val="FFFFFF"/>
                              </a:solidFill>
                              <a:ln w="9525">
                                <a:noFill/>
                                <a:miter lim="800000"/>
                                <a:headEnd/>
                                <a:tailEnd/>
                              </a:ln>
                            </wps:spPr>
                            <wps:txbx>
                              <w:txbxContent>
                                <w:p w14:paraId="7E99DB89" w14:textId="77777777" w:rsidR="005B2C26" w:rsidRDefault="005B2C26" w:rsidP="00551175">
                                  <w:r>
                                    <w:t>Module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792B5" id="_x0000_s1047" type="#_x0000_t202" style="position:absolute;margin-left:5.15pt;margin-top:14.65pt;width:61.8pt;height:20.4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" stroked="f">
                      <v:textbox>
                        <w:txbxContent>
                          <w:p w14:paraId="7E99DB89" w14:textId="77777777" w:rsidR="005B2C26" w:rsidRDefault="005B2C26" w:rsidP="00551175">
                            <w:r>
                              <w:t>Module 3</w:t>
                            </w:r>
                          </w:p>
                        </w:txbxContent>
                      </v:textbox>
                      <w10:wrap type="square"/>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96480" behindDoc="0" locked="0" layoutInCell="1" allowOverlap="1" wp14:anchorId="5552674C" wp14:editId="5551B902">
                      <wp:simplePos x="0" y="0"/>
                      <wp:positionH relativeFrom="margin">
                        <wp:posOffset>-18415</wp:posOffset>
                      </wp:positionH>
                      <wp:positionV relativeFrom="paragraph">
                        <wp:posOffset>120650</wp:posOffset>
                      </wp:positionV>
                      <wp:extent cx="1562100" cy="434340"/>
                      <wp:effectExtent l="0" t="0" r="19050" b="22860"/>
                      <wp:wrapNone/>
                      <wp:docPr id="231" name="Rectangle 231"/>
                      <wp:cNvGraphicFramePr/>
                      <a:graphic xmlns:a="http://schemas.openxmlformats.org/drawingml/2006/main">
                        <a:graphicData uri="http://schemas.microsoft.com/office/word/2010/wordprocessingShape">
                          <wps:wsp>
                            <wps:cNvSpPr/>
                            <wps:spPr>
                              <a:xfrm>
                                <a:off x="0" y="0"/>
                                <a:ext cx="1562100" cy="434340"/>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087D8" id="Rectangle 231" o:spid="_x0000_s1026" style="position:absolute;margin-left:-1.45pt;margin-top:9.5pt;width:123pt;height:34.2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" fillcolor="white [3212]" strokecolor="gray [1629]" strokeweight="1pt">
                      <w10:wrap anchorx="margin"/>
                    </v:rect>
                  </w:pict>
                </mc:Fallback>
              </mc:AlternateContent>
            </w:r>
          </w:p>
        </w:tc>
      </w:tr>
      <w:tr w:rsidR="00551175" w:rsidRPr="004F0A54" w14:paraId="119D44C3" w14:textId="77777777" w:rsidTr="004C3503">
        <w:trPr>
          <w:trHeight w:val="719"/>
        </w:trPr>
        <w:tc>
          <w:tcPr>
            <w:tcW w:w="4675" w:type="dxa"/>
          </w:tcPr>
          <w:p w14:paraId="01D73AFB" w14:textId="77777777" w:rsidR="00551175" w:rsidRPr="004F0A54" w:rsidRDefault="00551175" w:rsidP="004C3503">
            <w:pPr>
              <w:rPr>
                <w:rFonts w:asciiTheme="minorHAnsi" w:hAnsiTheme="minorHAnsi" w:cstheme="minorHAnsi"/>
                <w:color w:val="000000"/>
                <w:sz w:val="20"/>
                <w:szCs w:val="20"/>
              </w:rPr>
            </w:pP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800576" behindDoc="0" locked="0" layoutInCell="1" allowOverlap="1" wp14:anchorId="3B3358DE" wp14:editId="3BE52001">
                      <wp:simplePos x="0" y="0"/>
                      <wp:positionH relativeFrom="column">
                        <wp:posOffset>57785</wp:posOffset>
                      </wp:positionH>
                      <wp:positionV relativeFrom="paragraph">
                        <wp:posOffset>166370</wp:posOffset>
                      </wp:positionV>
                      <wp:extent cx="1287780" cy="259080"/>
                      <wp:effectExtent l="0" t="0" r="7620" b="762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259080"/>
                              </a:xfrm>
                              <a:prstGeom prst="rect">
                                <a:avLst/>
                              </a:prstGeom>
                              <a:solidFill>
                                <a:srgbClr val="FFFFFF"/>
                              </a:solidFill>
                              <a:ln w="9525">
                                <a:noFill/>
                                <a:miter lim="800000"/>
                                <a:headEnd/>
                                <a:tailEnd/>
                              </a:ln>
                            </wps:spPr>
                            <wps:txbx>
                              <w:txbxContent>
                                <w:p w14:paraId="6F8824D5" w14:textId="77777777" w:rsidR="005B2C26" w:rsidRDefault="005B2C26" w:rsidP="00551175">
                                  <w:r>
                                    <w:t>Shared Module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358DE" id="_x0000_s1048" type="#_x0000_t202" style="position:absolute;margin-left:4.55pt;margin-top:13.1pt;width:101.4pt;height:20.4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" stroked="f">
                      <v:textbox>
                        <w:txbxContent>
                          <w:p w14:paraId="6F8824D5" w14:textId="77777777" w:rsidR="005B2C26" w:rsidRDefault="005B2C26" w:rsidP="00551175">
                            <w:r>
                              <w:t>Shared Module 2</w:t>
                            </w:r>
                          </w:p>
                        </w:txbxContent>
                      </v:textbox>
                      <w10:wrap type="square"/>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60640" behindDoc="0" locked="0" layoutInCell="1" allowOverlap="1" wp14:anchorId="60099AA8" wp14:editId="6B7F0621">
                      <wp:simplePos x="0" y="0"/>
                      <wp:positionH relativeFrom="margin">
                        <wp:posOffset>-1905</wp:posOffset>
                      </wp:positionH>
                      <wp:positionV relativeFrom="paragraph">
                        <wp:posOffset>115570</wp:posOffset>
                      </wp:positionV>
                      <wp:extent cx="1562100" cy="342900"/>
                      <wp:effectExtent l="0" t="0" r="19050" b="19050"/>
                      <wp:wrapNone/>
                      <wp:docPr id="237" name="Rectangle 237"/>
                      <wp:cNvGraphicFramePr/>
                      <a:graphic xmlns:a="http://schemas.openxmlformats.org/drawingml/2006/main">
                        <a:graphicData uri="http://schemas.microsoft.com/office/word/2010/wordprocessingShape">
                          <wps:wsp>
                            <wps:cNvSpPr/>
                            <wps:spPr>
                              <a:xfrm>
                                <a:off x="0" y="0"/>
                                <a:ext cx="1562100" cy="342900"/>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2CAF6" id="Rectangle 237" o:spid="_x0000_s1026" style="position:absolute;margin-left:-.15pt;margin-top:9.1pt;width:123pt;height:27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" fillcolor="white [3212]" strokecolor="gray [1629]" strokeweight="1pt">
                      <w10:wrap anchorx="margin"/>
                    </v:rect>
                  </w:pict>
                </mc:Fallback>
              </mc:AlternateContent>
            </w:r>
          </w:p>
        </w:tc>
        <w:tc>
          <w:tcPr>
            <w:tcW w:w="4675" w:type="dxa"/>
          </w:tcPr>
          <w:p w14:paraId="38FE5F5D" w14:textId="77777777" w:rsidR="00551175" w:rsidRPr="004F0A54" w:rsidRDefault="00551175" w:rsidP="004C3503">
            <w:pPr>
              <w:rPr>
                <w:rFonts w:asciiTheme="minorHAnsi" w:hAnsiTheme="minorHAnsi" w:cstheme="minorHAnsi"/>
                <w:color w:val="000000"/>
                <w:sz w:val="20"/>
                <w:szCs w:val="20"/>
              </w:rPr>
            </w:pP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59616" behindDoc="0" locked="0" layoutInCell="1" allowOverlap="1" wp14:anchorId="031B1DCC" wp14:editId="4252CDB0">
                      <wp:simplePos x="0" y="0"/>
                      <wp:positionH relativeFrom="margin">
                        <wp:posOffset>-41275</wp:posOffset>
                      </wp:positionH>
                      <wp:positionV relativeFrom="paragraph">
                        <wp:posOffset>95885</wp:posOffset>
                      </wp:positionV>
                      <wp:extent cx="1562100" cy="434340"/>
                      <wp:effectExtent l="0" t="0" r="19050" b="22860"/>
                      <wp:wrapNone/>
                      <wp:docPr id="240" name="Rectangle 240"/>
                      <wp:cNvGraphicFramePr/>
                      <a:graphic xmlns:a="http://schemas.openxmlformats.org/drawingml/2006/main">
                        <a:graphicData uri="http://schemas.microsoft.com/office/word/2010/wordprocessingShape">
                          <wps:wsp>
                            <wps:cNvSpPr/>
                            <wps:spPr>
                              <a:xfrm>
                                <a:off x="0" y="0"/>
                                <a:ext cx="1562100" cy="434340"/>
                              </a:xfrm>
                              <a:prstGeom prst="rect">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DF366" id="Rectangle 240" o:spid="_x0000_s1026" style="position:absolute;margin-left:-3.25pt;margin-top:7.55pt;width:123pt;height:34.2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" fillcolor="white [3212]" strokecolor="gray [1629]" strokeweight="1pt">
                      <w10:wrap anchorx="margin"/>
                    </v:rect>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801600" behindDoc="0" locked="0" layoutInCell="1" allowOverlap="1" wp14:anchorId="7DA9A3B7" wp14:editId="6FFA9EF6">
                      <wp:simplePos x="0" y="0"/>
                      <wp:positionH relativeFrom="column">
                        <wp:posOffset>-3175</wp:posOffset>
                      </wp:positionH>
                      <wp:positionV relativeFrom="paragraph">
                        <wp:posOffset>217805</wp:posOffset>
                      </wp:positionV>
                      <wp:extent cx="784860" cy="259080"/>
                      <wp:effectExtent l="0" t="0" r="0" b="762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259080"/>
                              </a:xfrm>
                              <a:prstGeom prst="rect">
                                <a:avLst/>
                              </a:prstGeom>
                              <a:solidFill>
                                <a:srgbClr val="FFFFFF"/>
                              </a:solidFill>
                              <a:ln w="9525">
                                <a:noFill/>
                                <a:miter lim="800000"/>
                                <a:headEnd/>
                                <a:tailEnd/>
                              </a:ln>
                            </wps:spPr>
                            <wps:txbx>
                              <w:txbxContent>
                                <w:p w14:paraId="54F9E834" w14:textId="77777777" w:rsidR="005B2C26" w:rsidRDefault="005B2C26" w:rsidP="00551175">
                                  <w:r>
                                    <w:t>Module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9A3B7" id="_x0000_s1049" type="#_x0000_t202" style="position:absolute;margin-left:-.25pt;margin-top:17.15pt;width:61.8pt;height:20.4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" stroked="f">
                      <v:textbox>
                        <w:txbxContent>
                          <w:p w14:paraId="54F9E834" w14:textId="77777777" w:rsidR="005B2C26" w:rsidRDefault="005B2C26" w:rsidP="00551175">
                            <w:r>
                              <w:t>Module 4</w:t>
                            </w:r>
                          </w:p>
                        </w:txbxContent>
                      </v:textbox>
                      <w10:wrap type="square"/>
                    </v:shape>
                  </w:pict>
                </mc:Fallback>
              </mc:AlternateContent>
            </w:r>
          </w:p>
        </w:tc>
      </w:tr>
      <w:tr w:rsidR="00551175" w:rsidRPr="004F0A54" w14:paraId="1E20D1DF" w14:textId="77777777" w:rsidTr="004C3503">
        <w:trPr>
          <w:trHeight w:val="530"/>
        </w:trPr>
        <w:tc>
          <w:tcPr>
            <w:tcW w:w="4675" w:type="dxa"/>
          </w:tcPr>
          <w:p w14:paraId="5963AC61" w14:textId="77777777" w:rsidR="00551175" w:rsidRPr="004F0A54" w:rsidRDefault="00551175" w:rsidP="004C3503">
            <w:pPr>
              <w:rPr>
                <w:rFonts w:asciiTheme="minorHAnsi" w:hAnsiTheme="minorHAnsi" w:cstheme="minorHAnsi"/>
                <w:color w:val="000000"/>
                <w:sz w:val="20"/>
                <w:szCs w:val="20"/>
              </w:rPr>
            </w:pP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02624" behindDoc="0" locked="0" layoutInCell="1" allowOverlap="1" wp14:anchorId="7CB12A64" wp14:editId="12F270D2">
                      <wp:simplePos x="0" y="0"/>
                      <wp:positionH relativeFrom="column">
                        <wp:posOffset>1614170</wp:posOffset>
                      </wp:positionH>
                      <wp:positionV relativeFrom="paragraph">
                        <wp:posOffset>-1158240</wp:posOffset>
                      </wp:positionV>
                      <wp:extent cx="1294130" cy="990600"/>
                      <wp:effectExtent l="25400" t="0" r="13970" b="76200"/>
                      <wp:wrapNone/>
                      <wp:docPr id="261" name="Curved Connector 261"/>
                      <wp:cNvGraphicFramePr/>
                      <a:graphic xmlns:a="http://schemas.openxmlformats.org/drawingml/2006/main">
                        <a:graphicData uri="http://schemas.microsoft.com/office/word/2010/wordprocessingShape">
                          <wps:wsp>
                            <wps:cNvCnPr/>
                            <wps:spPr>
                              <a:xfrm flipH="1">
                                <a:off x="0" y="0"/>
                                <a:ext cx="1294130" cy="990600"/>
                              </a:xfrm>
                              <a:prstGeom prst="curvedConnector3">
                                <a:avLst>
                                  <a:gd name="adj1" fmla="val 435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0D39F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1" o:spid="_x0000_s1026" type="#_x0000_t38" style="position:absolute;margin-left:127.1pt;margin-top:-91.2pt;width:101.9pt;height:78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" adj="9396" strokecolor="black [3200]" strokeweight=".5pt">
                      <v:stroke endarrow="block" joinstyle="miter"/>
                    </v:shape>
                  </w:pict>
                </mc:Fallback>
              </mc:AlternateContent>
            </w:r>
          </w:p>
        </w:tc>
        <w:tc>
          <w:tcPr>
            <w:tcW w:w="4675" w:type="dxa"/>
          </w:tcPr>
          <w:p w14:paraId="5FD8E046" w14:textId="77777777" w:rsidR="00551175" w:rsidRPr="004F0A54" w:rsidRDefault="00551175" w:rsidP="004C3503">
            <w:pPr>
              <w:rPr>
                <w:rFonts w:asciiTheme="minorHAnsi" w:hAnsiTheme="minorHAnsi" w:cstheme="minorHAnsi"/>
                <w:color w:val="000000"/>
                <w:sz w:val="20"/>
                <w:szCs w:val="20"/>
              </w:rPr>
            </w:pPr>
          </w:p>
        </w:tc>
      </w:tr>
    </w:tbl>
    <w:p w14:paraId="6C2015D3" w14:textId="77777777" w:rsidR="00551175" w:rsidRPr="004F0A54" w:rsidRDefault="00551175" w:rsidP="00551175">
      <w:pPr>
        <w:rPr>
          <w:rFonts w:asciiTheme="minorHAnsi" w:hAnsiTheme="minorHAnsi" w:cstheme="minorHAnsi"/>
          <w:color w:val="000000"/>
          <w:sz w:val="20"/>
          <w:szCs w:val="20"/>
        </w:rPr>
      </w:pPr>
    </w:p>
    <w:p w14:paraId="128C74D2" w14:textId="77777777" w:rsidR="00551175" w:rsidRPr="004F0A54" w:rsidRDefault="00551175" w:rsidP="00551175">
      <w:pPr>
        <w:rPr>
          <w:rFonts w:asciiTheme="minorHAnsi" w:hAnsiTheme="minorHAnsi" w:cstheme="minorHAnsi"/>
          <w:color w:val="000000"/>
          <w:sz w:val="20"/>
          <w:szCs w:val="20"/>
        </w:rPr>
      </w:pPr>
    </w:p>
    <w:p w14:paraId="560FE90C" w14:textId="77777777" w:rsidR="00551175" w:rsidRPr="004F0A54" w:rsidRDefault="00551175" w:rsidP="00551175">
      <w:pPr>
        <w:rPr>
          <w:rFonts w:asciiTheme="minorHAnsi" w:hAnsiTheme="minorHAnsi" w:cstheme="minorHAnsi"/>
          <w:color w:val="000000"/>
          <w:sz w:val="20"/>
          <w:szCs w:val="20"/>
        </w:rPr>
      </w:pPr>
    </w:p>
    <w:p w14:paraId="3B6C5623" w14:textId="6D79A211" w:rsidR="00551175" w:rsidRDefault="00551175">
      <w:pPr>
        <w:spacing w:after="160" w:line="259" w:lineRule="auto"/>
        <w:rPr>
          <w:rFonts w:asciiTheme="minorHAnsi" w:hAnsiTheme="minorHAnsi" w:cstheme="minorHAnsi"/>
          <w:color w:val="000000"/>
          <w:sz w:val="20"/>
          <w:szCs w:val="20"/>
        </w:rPr>
      </w:pPr>
      <w:r>
        <w:rPr>
          <w:rFonts w:asciiTheme="minorHAnsi" w:hAnsiTheme="minorHAnsi" w:cstheme="minorHAnsi"/>
          <w:color w:val="000000"/>
          <w:sz w:val="20"/>
          <w:szCs w:val="20"/>
        </w:rPr>
        <w:br w:type="page"/>
      </w:r>
    </w:p>
    <w:p w14:paraId="6E4B4F5F" w14:textId="77777777" w:rsidR="00551175" w:rsidRPr="004F0A54" w:rsidRDefault="00551175" w:rsidP="00551175">
      <w:pPr>
        <w:rPr>
          <w:rFonts w:asciiTheme="minorHAnsi" w:hAnsiTheme="minorHAnsi" w:cstheme="minorHAnsi"/>
          <w:color w:val="000000"/>
          <w:sz w:val="20"/>
          <w:szCs w:val="20"/>
        </w:rPr>
      </w:pPr>
    </w:p>
    <w:p w14:paraId="46316251" w14:textId="576E6C02" w:rsidR="00551175" w:rsidRPr="004F0A54" w:rsidRDefault="00551175" w:rsidP="00551175">
      <w:pPr>
        <w:pStyle w:val="Heading2"/>
        <w:rPr>
          <w:rFonts w:asciiTheme="minorHAnsi" w:hAnsiTheme="minorHAnsi" w:cstheme="minorHAnsi"/>
          <w:color w:val="000000"/>
          <w:sz w:val="20"/>
          <w:szCs w:val="20"/>
        </w:rPr>
      </w:pPr>
      <w:bookmarkStart w:id="168" w:name="_Toc520198245"/>
      <w:bookmarkStart w:id="169" w:name="_Toc48121386"/>
      <w:r>
        <w:rPr>
          <w:rFonts w:asciiTheme="minorHAnsi" w:hAnsiTheme="minorHAnsi" w:cstheme="minorHAnsi"/>
          <w:color w:val="000000"/>
          <w:sz w:val="20"/>
          <w:szCs w:val="20"/>
        </w:rPr>
        <w:t xml:space="preserve">Web </w:t>
      </w:r>
      <w:r w:rsidRPr="004F0A54">
        <w:rPr>
          <w:rFonts w:asciiTheme="minorHAnsi" w:hAnsiTheme="minorHAnsi" w:cstheme="minorHAnsi"/>
          <w:color w:val="000000"/>
          <w:sz w:val="20"/>
          <w:szCs w:val="20"/>
        </w:rPr>
        <w:t>Login</w:t>
      </w:r>
      <w:bookmarkEnd w:id="168"/>
      <w:bookmarkEnd w:id="169"/>
      <w:r w:rsidRPr="004F0A54">
        <w:rPr>
          <w:rFonts w:asciiTheme="minorHAnsi" w:hAnsiTheme="minorHAnsi" w:cstheme="minorHAnsi"/>
          <w:color w:val="000000"/>
          <w:sz w:val="20"/>
          <w:szCs w:val="20"/>
        </w:rPr>
        <w:t xml:space="preserve"> </w:t>
      </w:r>
    </w:p>
    <w:p w14:paraId="6F95A2F3" w14:textId="77777777" w:rsidR="00551175" w:rsidRPr="004F0A54" w:rsidRDefault="00551175" w:rsidP="00551175">
      <w:pPr>
        <w:rPr>
          <w:rFonts w:asciiTheme="minorHAnsi" w:hAnsiTheme="minorHAnsi" w:cstheme="minorHAnsi"/>
          <w:color w:val="000000"/>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51175" w:rsidRPr="004F0A54" w14:paraId="459A0C5C" w14:textId="77777777" w:rsidTr="004C3503">
        <w:trPr>
          <w:trHeight w:val="6560"/>
        </w:trPr>
        <w:tc>
          <w:tcPr>
            <w:tcW w:w="9350" w:type="dxa"/>
          </w:tcPr>
          <w:p w14:paraId="5A994933" w14:textId="77777777" w:rsidR="00551175" w:rsidRPr="004F0A54" w:rsidRDefault="00551175" w:rsidP="004C3503">
            <w:pPr>
              <w:rPr>
                <w:rFonts w:asciiTheme="minorHAnsi" w:hAnsiTheme="minorHAnsi" w:cstheme="minorHAnsi"/>
                <w:color w:val="000000"/>
                <w:sz w:val="20"/>
                <w:szCs w:val="20"/>
              </w:rPr>
            </w:pP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13888" behindDoc="0" locked="0" layoutInCell="1" allowOverlap="1" wp14:anchorId="236B4931" wp14:editId="65E3A315">
                      <wp:simplePos x="0" y="0"/>
                      <wp:positionH relativeFrom="column">
                        <wp:posOffset>4980305</wp:posOffset>
                      </wp:positionH>
                      <wp:positionV relativeFrom="paragraph">
                        <wp:posOffset>709930</wp:posOffset>
                      </wp:positionV>
                      <wp:extent cx="815340" cy="266700"/>
                      <wp:effectExtent l="0" t="0" r="3810" b="0"/>
                      <wp:wrapNone/>
                      <wp:docPr id="100" name="Text Box 100"/>
                      <wp:cNvGraphicFramePr/>
                      <a:graphic xmlns:a="http://schemas.openxmlformats.org/drawingml/2006/main">
                        <a:graphicData uri="http://schemas.microsoft.com/office/word/2010/wordprocessingShape">
                          <wps:wsp>
                            <wps:cNvSpPr txBox="1"/>
                            <wps:spPr>
                              <a:xfrm>
                                <a:off x="0" y="0"/>
                                <a:ext cx="81534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4DF13A" w14:textId="77777777" w:rsidR="005B2C26" w:rsidRDefault="005B2C26" w:rsidP="00551175">
                                  <w:r>
                                    <w:t>UserStore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4931" id="Text Box 100" o:spid="_x0000_s1050" type="#_x0000_t202" style="position:absolute;margin-left:392.15pt;margin-top:55.9pt;width:64.2pt;height:2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" fillcolor="white [3201]" stroked="f" strokeweight=".5pt">
                      <v:textbox>
                        <w:txbxContent>
                          <w:p w14:paraId="124DF13A" w14:textId="77777777" w:rsidR="005B2C26" w:rsidRDefault="005B2C26" w:rsidP="00551175">
                            <w:r>
                              <w:t>UserStore</w:t>
                            </w:r>
                          </w:p>
                        </w:txbxContent>
                      </v:textbox>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12864" behindDoc="0" locked="0" layoutInCell="1" allowOverlap="1" wp14:anchorId="68F44500" wp14:editId="7E08122C">
                      <wp:simplePos x="0" y="0"/>
                      <wp:positionH relativeFrom="column">
                        <wp:posOffset>4934585</wp:posOffset>
                      </wp:positionH>
                      <wp:positionV relativeFrom="paragraph">
                        <wp:posOffset>504190</wp:posOffset>
                      </wp:positionV>
                      <wp:extent cx="914400" cy="579120"/>
                      <wp:effectExtent l="0" t="0" r="19050" b="11430"/>
                      <wp:wrapNone/>
                      <wp:docPr id="101" name="Flowchart: Magnetic Disk 56"/>
                      <wp:cNvGraphicFramePr/>
                      <a:graphic xmlns:a="http://schemas.openxmlformats.org/drawingml/2006/main">
                        <a:graphicData uri="http://schemas.microsoft.com/office/word/2010/wordprocessingShape">
                          <wps:wsp>
                            <wps:cNvSpPr/>
                            <wps:spPr>
                              <a:xfrm>
                                <a:off x="0" y="0"/>
                                <a:ext cx="914400" cy="579120"/>
                              </a:xfrm>
                              <a:prstGeom prst="flowChartMagneticDisk">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D529CBD"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26" type="#_x0000_t132" style="position:absolute;margin-left:388.55pt;margin-top:39.7pt;width:1in;height:45.6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" fillcolor="white [3201]" strokecolor="gray [1629]" strokeweight="1pt">
                      <v:stroke joinstyle="miter"/>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25152" behindDoc="0" locked="0" layoutInCell="1" allowOverlap="1" wp14:anchorId="16AE27E2" wp14:editId="323CD35B">
                      <wp:simplePos x="0" y="0"/>
                      <wp:positionH relativeFrom="column">
                        <wp:posOffset>1414145</wp:posOffset>
                      </wp:positionH>
                      <wp:positionV relativeFrom="paragraph">
                        <wp:posOffset>2142490</wp:posOffset>
                      </wp:positionV>
                      <wp:extent cx="982980" cy="632460"/>
                      <wp:effectExtent l="0" t="0" r="7620" b="0"/>
                      <wp:wrapNone/>
                      <wp:docPr id="203" name="Text Box 203"/>
                      <wp:cNvGraphicFramePr/>
                      <a:graphic xmlns:a="http://schemas.openxmlformats.org/drawingml/2006/main">
                        <a:graphicData uri="http://schemas.microsoft.com/office/word/2010/wordprocessingShape">
                          <wps:wsp>
                            <wps:cNvSpPr txBox="1"/>
                            <wps:spPr>
                              <a:xfrm>
                                <a:off x="0" y="0"/>
                                <a:ext cx="982980" cy="632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2C0BD8" w14:textId="77777777" w:rsidR="005B2C26" w:rsidRPr="006D5AC6" w:rsidRDefault="005B2C26" w:rsidP="00551175">
                                  <w:pPr>
                                    <w:spacing w:after="60"/>
                                    <w:jc w:val="center"/>
                                    <w:rPr>
                                      <w:sz w:val="20"/>
                                      <w:szCs w:val="20"/>
                                    </w:rPr>
                                  </w:pPr>
                                  <w:r w:rsidRPr="006D5AC6">
                                    <w:rPr>
                                      <w:sz w:val="20"/>
                                      <w:szCs w:val="20"/>
                                    </w:rPr>
                                    <w:t>Access token</w:t>
                                  </w:r>
                                </w:p>
                                <w:p w14:paraId="5BCF4C23" w14:textId="77777777" w:rsidR="005B2C26" w:rsidRPr="006D5AC6" w:rsidRDefault="005B2C26" w:rsidP="00551175">
                                  <w:pPr>
                                    <w:spacing w:after="60"/>
                                    <w:jc w:val="center"/>
                                    <w:rPr>
                                      <w:sz w:val="20"/>
                                      <w:szCs w:val="20"/>
                                    </w:rPr>
                                  </w:pPr>
                                  <w:r w:rsidRPr="006D5AC6">
                                    <w:rPr>
                                      <w:sz w:val="20"/>
                                      <w:szCs w:val="20"/>
                                    </w:rPr>
                                    <w:t>+</w:t>
                                  </w:r>
                                </w:p>
                                <w:p w14:paraId="3AA8BF6B" w14:textId="77777777" w:rsidR="005B2C26" w:rsidRPr="006D5AC6" w:rsidRDefault="005B2C26" w:rsidP="00551175">
                                  <w:pPr>
                                    <w:spacing w:after="60"/>
                                    <w:jc w:val="center"/>
                                    <w:rPr>
                                      <w:sz w:val="20"/>
                                      <w:szCs w:val="20"/>
                                    </w:rPr>
                                  </w:pPr>
                                  <w:r w:rsidRPr="006D5AC6">
                                    <w:rPr>
                                      <w:sz w:val="20"/>
                                      <w:szCs w:val="20"/>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27E2" id="Text Box 203" o:spid="_x0000_s1051" type="#_x0000_t202" style="position:absolute;margin-left:111.35pt;margin-top:168.7pt;width:77.4pt;height:49.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" fillcolor="white [3201]" stroked="f" strokeweight=".5pt">
                      <v:textbox>
                        <w:txbxContent>
                          <w:p w14:paraId="532C0BD8" w14:textId="77777777" w:rsidR="005B2C26" w:rsidRPr="006D5AC6" w:rsidRDefault="005B2C26" w:rsidP="00551175">
                            <w:pPr>
                              <w:spacing w:after="60"/>
                              <w:jc w:val="center"/>
                              <w:rPr>
                                <w:sz w:val="20"/>
                                <w:szCs w:val="20"/>
                              </w:rPr>
                            </w:pPr>
                            <w:r w:rsidRPr="006D5AC6">
                              <w:rPr>
                                <w:sz w:val="20"/>
                                <w:szCs w:val="20"/>
                              </w:rPr>
                              <w:t>Access token</w:t>
                            </w:r>
                          </w:p>
                          <w:p w14:paraId="5BCF4C23" w14:textId="77777777" w:rsidR="005B2C26" w:rsidRPr="006D5AC6" w:rsidRDefault="005B2C26" w:rsidP="00551175">
                            <w:pPr>
                              <w:spacing w:after="60"/>
                              <w:jc w:val="center"/>
                              <w:rPr>
                                <w:sz w:val="20"/>
                                <w:szCs w:val="20"/>
                              </w:rPr>
                            </w:pPr>
                            <w:r w:rsidRPr="006D5AC6">
                              <w:rPr>
                                <w:sz w:val="20"/>
                                <w:szCs w:val="20"/>
                              </w:rPr>
                              <w:t>+</w:t>
                            </w:r>
                          </w:p>
                          <w:p w14:paraId="3AA8BF6B" w14:textId="77777777" w:rsidR="005B2C26" w:rsidRPr="006D5AC6" w:rsidRDefault="005B2C26" w:rsidP="00551175">
                            <w:pPr>
                              <w:spacing w:after="60"/>
                              <w:jc w:val="center"/>
                              <w:rPr>
                                <w:sz w:val="20"/>
                                <w:szCs w:val="20"/>
                              </w:rPr>
                            </w:pPr>
                            <w:r w:rsidRPr="006D5AC6">
                              <w:rPr>
                                <w:sz w:val="20"/>
                                <w:szCs w:val="20"/>
                              </w:rPr>
                              <w:t>Request</w:t>
                            </w:r>
                          </w:p>
                        </w:txbxContent>
                      </v:textbox>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806720" behindDoc="1" locked="0" layoutInCell="1" allowOverlap="1" wp14:anchorId="6285241F" wp14:editId="28C79FD7">
                      <wp:simplePos x="0" y="0"/>
                      <wp:positionH relativeFrom="column">
                        <wp:posOffset>210185</wp:posOffset>
                      </wp:positionH>
                      <wp:positionV relativeFrom="paragraph">
                        <wp:posOffset>1510030</wp:posOffset>
                      </wp:positionV>
                      <wp:extent cx="990600" cy="1112520"/>
                      <wp:effectExtent l="0" t="0" r="0" b="0"/>
                      <wp:wrapTight wrapText="bothSides">
                        <wp:wrapPolygon edited="0">
                          <wp:start x="0" y="0"/>
                          <wp:lineTo x="0" y="21082"/>
                          <wp:lineTo x="21185" y="21082"/>
                          <wp:lineTo x="21185" y="0"/>
                          <wp:lineTo x="0" y="0"/>
                        </wp:wrapPolygon>
                      </wp:wrapTight>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112520"/>
                              </a:xfrm>
                              <a:prstGeom prst="rect">
                                <a:avLst/>
                              </a:prstGeom>
                              <a:solidFill>
                                <a:srgbClr val="FFFFFF"/>
                              </a:solidFill>
                              <a:ln w="9525">
                                <a:noFill/>
                                <a:miter lim="800000"/>
                                <a:headEnd/>
                                <a:tailEnd/>
                              </a:ln>
                            </wps:spPr>
                            <wps:txbx>
                              <w:txbxContent>
                                <w:p w14:paraId="76C44A81" w14:textId="77777777" w:rsidR="005B2C26" w:rsidRDefault="005B2C26" w:rsidP="00551175">
                                  <w:r>
                                    <w:t>Web browser</w:t>
                                  </w:r>
                                </w:p>
                                <w:p w14:paraId="636B2083" w14:textId="77777777" w:rsidR="005B2C26" w:rsidRDefault="005B2C26" w:rsidP="00551175">
                                  <w:pPr>
                                    <w:pStyle w:val="NormalWeb"/>
                                    <w:spacing w:before="0" w:beforeAutospacing="0" w:after="0" w:afterAutospacing="0"/>
                                    <w:jc w:val="center"/>
                                    <w:rPr>
                                      <w:rFonts w:asciiTheme="minorHAnsi" w:eastAsiaTheme="minorEastAsia" w:hAnsi="Calibri" w:cstheme="minorBidi"/>
                                      <w:color w:val="7F7F7F" w:themeColor="text1" w:themeTint="80"/>
                                      <w:kern w:val="24"/>
                                      <w:sz w:val="22"/>
                                      <w:szCs w:val="22"/>
                                    </w:rPr>
                                  </w:pPr>
                                  <w:r w:rsidRPr="00F8530D">
                                    <w:rPr>
                                      <w:rFonts w:asciiTheme="minorHAnsi" w:eastAsiaTheme="minorEastAsia" w:hAnsi="Calibri" w:cstheme="minorBidi"/>
                                      <w:color w:val="7F7F7F" w:themeColor="text1" w:themeTint="80"/>
                                      <w:kern w:val="24"/>
                                      <w:sz w:val="22"/>
                                      <w:szCs w:val="22"/>
                                    </w:rPr>
                                    <w:t>Client site validation</w:t>
                                  </w:r>
                                </w:p>
                                <w:p w14:paraId="1FCB1FED" w14:textId="77777777" w:rsidR="005B2C26" w:rsidRDefault="005B2C26" w:rsidP="00551175">
                                  <w:pPr>
                                    <w:pStyle w:val="NormalWeb"/>
                                    <w:spacing w:before="0" w:beforeAutospacing="0" w:after="0" w:afterAutospacing="0"/>
                                    <w:jc w:val="center"/>
                                    <w:rPr>
                                      <w:rFonts w:asciiTheme="minorHAnsi" w:eastAsiaTheme="minorEastAsia" w:hAnsi="Calibri" w:cstheme="minorBidi"/>
                                      <w:color w:val="7F7F7F" w:themeColor="text1" w:themeTint="80"/>
                                      <w:kern w:val="24"/>
                                      <w:sz w:val="22"/>
                                      <w:szCs w:val="22"/>
                                    </w:rPr>
                                  </w:pPr>
                                  <w:r>
                                    <w:rPr>
                                      <w:rFonts w:asciiTheme="minorHAnsi" w:eastAsiaTheme="minorEastAsia" w:hAnsi="Calibri" w:cstheme="minorBidi"/>
                                      <w:color w:val="7F7F7F" w:themeColor="text1" w:themeTint="80"/>
                                      <w:kern w:val="24"/>
                                      <w:sz w:val="22"/>
                                      <w:szCs w:val="22"/>
                                    </w:rPr>
                                    <w:t>+</w:t>
                                  </w:r>
                                </w:p>
                                <w:p w14:paraId="4E9494DF" w14:textId="77777777" w:rsidR="005B2C26" w:rsidRPr="00F8530D" w:rsidRDefault="005B2C26" w:rsidP="00551175">
                                  <w:pPr>
                                    <w:pStyle w:val="NormalWeb"/>
                                    <w:spacing w:before="0" w:beforeAutospacing="0" w:after="0" w:afterAutospacing="0"/>
                                    <w:jc w:val="center"/>
                                    <w:rPr>
                                      <w:color w:val="7F7F7F" w:themeColor="text1" w:themeTint="80"/>
                                      <w:sz w:val="22"/>
                                      <w:szCs w:val="22"/>
                                    </w:rPr>
                                  </w:pPr>
                                  <w:r>
                                    <w:rPr>
                                      <w:rFonts w:asciiTheme="minorHAnsi" w:eastAsiaTheme="minorEastAsia" w:hAnsi="Calibri" w:cstheme="minorBidi"/>
                                      <w:color w:val="7F7F7F" w:themeColor="text1" w:themeTint="80"/>
                                      <w:kern w:val="24"/>
                                      <w:sz w:val="22"/>
                                      <w:szCs w:val="22"/>
                                    </w:rPr>
                                    <w:t>Post data</w:t>
                                  </w:r>
                                </w:p>
                                <w:p w14:paraId="35201DAF" w14:textId="77777777" w:rsidR="005B2C26" w:rsidRDefault="005B2C26" w:rsidP="00551175">
                                  <w:pPr>
                                    <w:pStyle w:val="NormalWeb"/>
                                    <w:spacing w:before="0" w:beforeAutospacing="0" w:after="0" w:afterAutospacing="0"/>
                                    <w:jc w:val="center"/>
                                  </w:pPr>
                                  <w:r>
                                    <w:rPr>
                                      <w:rFonts w:asciiTheme="minorHAnsi" w:eastAsiaTheme="minorEastAsia" w:hAnsi="Calibri" w:cstheme="minorBidi"/>
                                      <w:color w:val="FFFFFF" w:themeColor="light1"/>
                                      <w:kern w:val="24"/>
                                      <w:sz w:val="32"/>
                                      <w:szCs w:val="32"/>
                                    </w:rPr>
                                    <w:t xml:space="preserve"> + </w:t>
                                  </w:r>
                                </w:p>
                                <w:p w14:paraId="2C1F80EB" w14:textId="77777777" w:rsidR="005B2C26" w:rsidRDefault="005B2C26" w:rsidP="00551175">
                                  <w:pPr>
                                    <w:pStyle w:val="NormalWeb"/>
                                    <w:spacing w:before="0" w:beforeAutospacing="0" w:after="0" w:afterAutospacing="0"/>
                                    <w:jc w:val="center"/>
                                  </w:pPr>
                                  <w:r>
                                    <w:rPr>
                                      <w:rFonts w:asciiTheme="minorHAnsi" w:eastAsiaTheme="minorEastAsia" w:hAnsi="Calibri" w:cstheme="minorBidi"/>
                                      <w:color w:val="FFFFFF" w:themeColor="light1"/>
                                      <w:kern w:val="24"/>
                                      <w:sz w:val="32"/>
                                      <w:szCs w:val="32"/>
                                    </w:rPr>
                                    <w:t>Post data</w:t>
                                  </w:r>
                                </w:p>
                                <w:p w14:paraId="4FA16FA4" w14:textId="77777777" w:rsidR="005B2C26" w:rsidRDefault="005B2C26" w:rsidP="005511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5241F" id="_x0000_s1052" type="#_x0000_t202" style="position:absolute;margin-left:16.55pt;margin-top:118.9pt;width:78pt;height:87.6pt;z-index:-25150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" stroked="f">
                      <v:textbox>
                        <w:txbxContent>
                          <w:p w14:paraId="76C44A81" w14:textId="77777777" w:rsidR="005B2C26" w:rsidRDefault="005B2C26" w:rsidP="00551175">
                            <w:r>
                              <w:t>Web browser</w:t>
                            </w:r>
                          </w:p>
                          <w:p w14:paraId="636B2083" w14:textId="77777777" w:rsidR="005B2C26" w:rsidRDefault="005B2C26" w:rsidP="00551175">
                            <w:pPr>
                              <w:pStyle w:val="NormalWeb"/>
                              <w:spacing w:before="0" w:beforeAutospacing="0" w:after="0" w:afterAutospacing="0"/>
                              <w:jc w:val="center"/>
                              <w:rPr>
                                <w:rFonts w:asciiTheme="minorHAnsi" w:eastAsiaTheme="minorEastAsia" w:hAnsi="Calibri" w:cstheme="minorBidi"/>
                                <w:color w:val="7F7F7F" w:themeColor="text1" w:themeTint="80"/>
                                <w:kern w:val="24"/>
                                <w:sz w:val="22"/>
                                <w:szCs w:val="22"/>
                              </w:rPr>
                            </w:pPr>
                            <w:r w:rsidRPr="00F8530D">
                              <w:rPr>
                                <w:rFonts w:asciiTheme="minorHAnsi" w:eastAsiaTheme="minorEastAsia" w:hAnsi="Calibri" w:cstheme="minorBidi"/>
                                <w:color w:val="7F7F7F" w:themeColor="text1" w:themeTint="80"/>
                                <w:kern w:val="24"/>
                                <w:sz w:val="22"/>
                                <w:szCs w:val="22"/>
                              </w:rPr>
                              <w:t>Client site validation</w:t>
                            </w:r>
                          </w:p>
                          <w:p w14:paraId="1FCB1FED" w14:textId="77777777" w:rsidR="005B2C26" w:rsidRDefault="005B2C26" w:rsidP="00551175">
                            <w:pPr>
                              <w:pStyle w:val="NormalWeb"/>
                              <w:spacing w:before="0" w:beforeAutospacing="0" w:after="0" w:afterAutospacing="0"/>
                              <w:jc w:val="center"/>
                              <w:rPr>
                                <w:rFonts w:asciiTheme="minorHAnsi" w:eastAsiaTheme="minorEastAsia" w:hAnsi="Calibri" w:cstheme="minorBidi"/>
                                <w:color w:val="7F7F7F" w:themeColor="text1" w:themeTint="80"/>
                                <w:kern w:val="24"/>
                                <w:sz w:val="22"/>
                                <w:szCs w:val="22"/>
                              </w:rPr>
                            </w:pPr>
                            <w:r>
                              <w:rPr>
                                <w:rFonts w:asciiTheme="minorHAnsi" w:eastAsiaTheme="minorEastAsia" w:hAnsi="Calibri" w:cstheme="minorBidi"/>
                                <w:color w:val="7F7F7F" w:themeColor="text1" w:themeTint="80"/>
                                <w:kern w:val="24"/>
                                <w:sz w:val="22"/>
                                <w:szCs w:val="22"/>
                              </w:rPr>
                              <w:t>+</w:t>
                            </w:r>
                          </w:p>
                          <w:p w14:paraId="4E9494DF" w14:textId="77777777" w:rsidR="005B2C26" w:rsidRPr="00F8530D" w:rsidRDefault="005B2C26" w:rsidP="00551175">
                            <w:pPr>
                              <w:pStyle w:val="NormalWeb"/>
                              <w:spacing w:before="0" w:beforeAutospacing="0" w:after="0" w:afterAutospacing="0"/>
                              <w:jc w:val="center"/>
                              <w:rPr>
                                <w:color w:val="7F7F7F" w:themeColor="text1" w:themeTint="80"/>
                                <w:sz w:val="22"/>
                                <w:szCs w:val="22"/>
                              </w:rPr>
                            </w:pPr>
                            <w:r>
                              <w:rPr>
                                <w:rFonts w:asciiTheme="minorHAnsi" w:eastAsiaTheme="minorEastAsia" w:hAnsi="Calibri" w:cstheme="minorBidi"/>
                                <w:color w:val="7F7F7F" w:themeColor="text1" w:themeTint="80"/>
                                <w:kern w:val="24"/>
                                <w:sz w:val="22"/>
                                <w:szCs w:val="22"/>
                              </w:rPr>
                              <w:t>Post data</w:t>
                            </w:r>
                          </w:p>
                          <w:p w14:paraId="35201DAF" w14:textId="77777777" w:rsidR="005B2C26" w:rsidRDefault="005B2C26" w:rsidP="00551175">
                            <w:pPr>
                              <w:pStyle w:val="NormalWeb"/>
                              <w:spacing w:before="0" w:beforeAutospacing="0" w:after="0" w:afterAutospacing="0"/>
                              <w:jc w:val="center"/>
                            </w:pPr>
                            <w:r>
                              <w:rPr>
                                <w:rFonts w:asciiTheme="minorHAnsi" w:eastAsiaTheme="minorEastAsia" w:hAnsi="Calibri" w:cstheme="minorBidi"/>
                                <w:color w:val="FFFFFF" w:themeColor="light1"/>
                                <w:kern w:val="24"/>
                                <w:sz w:val="32"/>
                                <w:szCs w:val="32"/>
                              </w:rPr>
                              <w:t xml:space="preserve"> + </w:t>
                            </w:r>
                          </w:p>
                          <w:p w14:paraId="2C1F80EB" w14:textId="77777777" w:rsidR="005B2C26" w:rsidRDefault="005B2C26" w:rsidP="00551175">
                            <w:pPr>
                              <w:pStyle w:val="NormalWeb"/>
                              <w:spacing w:before="0" w:beforeAutospacing="0" w:after="0" w:afterAutospacing="0"/>
                              <w:jc w:val="center"/>
                            </w:pPr>
                            <w:r>
                              <w:rPr>
                                <w:rFonts w:asciiTheme="minorHAnsi" w:eastAsiaTheme="minorEastAsia" w:hAnsi="Calibri" w:cstheme="minorBidi"/>
                                <w:color w:val="FFFFFF" w:themeColor="light1"/>
                                <w:kern w:val="24"/>
                                <w:sz w:val="32"/>
                                <w:szCs w:val="32"/>
                              </w:rPr>
                              <w:t>Post data</w:t>
                            </w:r>
                          </w:p>
                          <w:p w14:paraId="4FA16FA4" w14:textId="77777777" w:rsidR="005B2C26" w:rsidRDefault="005B2C26" w:rsidP="00551175"/>
                        </w:txbxContent>
                      </v:textbox>
                      <w10:wrap type="tight"/>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24128" behindDoc="0" locked="0" layoutInCell="1" allowOverlap="1" wp14:anchorId="0D4BC823" wp14:editId="2F498FB4">
                      <wp:simplePos x="0" y="0"/>
                      <wp:positionH relativeFrom="column">
                        <wp:posOffset>164465</wp:posOffset>
                      </wp:positionH>
                      <wp:positionV relativeFrom="paragraph">
                        <wp:posOffset>2706370</wp:posOffset>
                      </wp:positionV>
                      <wp:extent cx="1074420" cy="998220"/>
                      <wp:effectExtent l="0" t="0" r="11430" b="11430"/>
                      <wp:wrapNone/>
                      <wp:docPr id="202" name="Text Box 202"/>
                      <wp:cNvGraphicFramePr/>
                      <a:graphic xmlns:a="http://schemas.openxmlformats.org/drawingml/2006/main">
                        <a:graphicData uri="http://schemas.microsoft.com/office/word/2010/wordprocessingShape">
                          <wps:wsp>
                            <wps:cNvSpPr txBox="1"/>
                            <wps:spPr>
                              <a:xfrm>
                                <a:off x="0" y="0"/>
                                <a:ext cx="1074420" cy="9982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44D039" w14:textId="77777777" w:rsidR="005B2C26" w:rsidRDefault="005B2C26" w:rsidP="00551175">
                                  <w:pPr>
                                    <w:jc w:val="center"/>
                                  </w:pPr>
                                  <w:r>
                                    <w:t>Dashboard</w:t>
                                  </w:r>
                                </w:p>
                                <w:p w14:paraId="0DF51F42" w14:textId="77777777" w:rsidR="005B2C26" w:rsidRDefault="005B2C26" w:rsidP="00551175">
                                  <w:pPr>
                                    <w:jc w:val="center"/>
                                  </w:pPr>
                                  <w:r>
                                    <w:t>+</w:t>
                                  </w:r>
                                </w:p>
                                <w:p w14:paraId="0FBCE6E5" w14:textId="77777777" w:rsidR="005B2C26" w:rsidRDefault="005B2C26" w:rsidP="00551175">
                                  <w:pPr>
                                    <w:jc w:val="center"/>
                                  </w:pPr>
                                  <w:r>
                                    <w:t xml:space="preserve"> Other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4BC823" id="Text Box 202" o:spid="_x0000_s1053" type="#_x0000_t202" style="position:absolute;margin-left:12.95pt;margin-top:213.1pt;width:84.6pt;height:78.6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" fillcolor="white [3201]" strokeweight=".5pt">
                      <v:textbox>
                        <w:txbxContent>
                          <w:p w14:paraId="7F44D039" w14:textId="77777777" w:rsidR="005B2C26" w:rsidRDefault="005B2C26" w:rsidP="00551175">
                            <w:pPr>
                              <w:jc w:val="center"/>
                            </w:pPr>
                            <w:r>
                              <w:t>Dashboard</w:t>
                            </w:r>
                          </w:p>
                          <w:p w14:paraId="0DF51F42" w14:textId="77777777" w:rsidR="005B2C26" w:rsidRDefault="005B2C26" w:rsidP="00551175">
                            <w:pPr>
                              <w:jc w:val="center"/>
                            </w:pPr>
                            <w:r>
                              <w:t>+</w:t>
                            </w:r>
                          </w:p>
                          <w:p w14:paraId="0FBCE6E5" w14:textId="77777777" w:rsidR="005B2C26" w:rsidRDefault="005B2C26" w:rsidP="00551175">
                            <w:pPr>
                              <w:jc w:val="center"/>
                            </w:pPr>
                            <w:r>
                              <w:t xml:space="preserve"> Other pages</w:t>
                            </w:r>
                          </w:p>
                        </w:txbxContent>
                      </v:textbox>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23104" behindDoc="0" locked="0" layoutInCell="1" allowOverlap="1" wp14:anchorId="341AAD94" wp14:editId="7E81E1A6">
                      <wp:simplePos x="0" y="0"/>
                      <wp:positionH relativeFrom="column">
                        <wp:posOffset>210185</wp:posOffset>
                      </wp:positionH>
                      <wp:positionV relativeFrom="paragraph">
                        <wp:posOffset>557530</wp:posOffset>
                      </wp:positionV>
                      <wp:extent cx="960120" cy="868680"/>
                      <wp:effectExtent l="0" t="0" r="11430" b="26670"/>
                      <wp:wrapNone/>
                      <wp:docPr id="103" name="Text Box 103"/>
                      <wp:cNvGraphicFramePr/>
                      <a:graphic xmlns:a="http://schemas.openxmlformats.org/drawingml/2006/main">
                        <a:graphicData uri="http://schemas.microsoft.com/office/word/2010/wordprocessingShape">
                          <wps:wsp>
                            <wps:cNvSpPr txBox="1"/>
                            <wps:spPr>
                              <a:xfrm>
                                <a:off x="0" y="0"/>
                                <a:ext cx="960120" cy="868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F29058" w14:textId="77777777" w:rsidR="005B2C26" w:rsidRPr="00C12779" w:rsidRDefault="005B2C26" w:rsidP="00551175">
                                  <w:pPr>
                                    <w:spacing w:after="60"/>
                                    <w:jc w:val="center"/>
                                  </w:pPr>
                                  <w:r w:rsidRPr="00C12779">
                                    <w:t>Login page</w:t>
                                  </w:r>
                                </w:p>
                                <w:p w14:paraId="60985FCD" w14:textId="77777777" w:rsidR="005B2C26" w:rsidRPr="00C12779" w:rsidRDefault="005B2C26" w:rsidP="00551175">
                                  <w:pPr>
                                    <w:spacing w:after="60"/>
                                    <w:jc w:val="center"/>
                                    <w:rPr>
                                      <w:sz w:val="18"/>
                                      <w:szCs w:val="18"/>
                                    </w:rPr>
                                  </w:pPr>
                                  <w:r w:rsidRPr="00C12779">
                                    <w:rPr>
                                      <w:sz w:val="18"/>
                                      <w:szCs w:val="18"/>
                                    </w:rPr>
                                    <w:t>+</w:t>
                                  </w:r>
                                </w:p>
                                <w:p w14:paraId="50A02186" w14:textId="77777777" w:rsidR="005B2C26" w:rsidRPr="00C12779" w:rsidRDefault="005B2C26" w:rsidP="00551175">
                                  <w:pPr>
                                    <w:spacing w:after="60"/>
                                    <w:jc w:val="center"/>
                                    <w:rPr>
                                      <w:sz w:val="18"/>
                                      <w:szCs w:val="18"/>
                                    </w:rPr>
                                  </w:pPr>
                                  <w:r w:rsidRPr="00C12779">
                                    <w:rPr>
                                      <w:sz w:val="18"/>
                                      <w:szCs w:val="18"/>
                                    </w:rPr>
                                    <w:t>Client side validation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AAD94" id="Text Box 103" o:spid="_x0000_s1054" type="#_x0000_t202" style="position:absolute;margin-left:16.55pt;margin-top:43.9pt;width:75.6pt;height:68.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" fillcolor="white [3201]" strokeweight=".5pt">
                      <v:textbox>
                        <w:txbxContent>
                          <w:p w14:paraId="5CF29058" w14:textId="77777777" w:rsidR="005B2C26" w:rsidRPr="00C12779" w:rsidRDefault="005B2C26" w:rsidP="00551175">
                            <w:pPr>
                              <w:spacing w:after="60"/>
                              <w:jc w:val="center"/>
                            </w:pPr>
                            <w:r w:rsidRPr="00C12779">
                              <w:t>Login page</w:t>
                            </w:r>
                          </w:p>
                          <w:p w14:paraId="60985FCD" w14:textId="77777777" w:rsidR="005B2C26" w:rsidRPr="00C12779" w:rsidRDefault="005B2C26" w:rsidP="00551175">
                            <w:pPr>
                              <w:spacing w:after="60"/>
                              <w:jc w:val="center"/>
                              <w:rPr>
                                <w:sz w:val="18"/>
                                <w:szCs w:val="18"/>
                              </w:rPr>
                            </w:pPr>
                            <w:r w:rsidRPr="00C12779">
                              <w:rPr>
                                <w:sz w:val="18"/>
                                <w:szCs w:val="18"/>
                              </w:rPr>
                              <w:t>+</w:t>
                            </w:r>
                          </w:p>
                          <w:p w14:paraId="50A02186" w14:textId="77777777" w:rsidR="005B2C26" w:rsidRPr="00C12779" w:rsidRDefault="005B2C26" w:rsidP="00551175">
                            <w:pPr>
                              <w:spacing w:after="60"/>
                              <w:jc w:val="center"/>
                              <w:rPr>
                                <w:sz w:val="18"/>
                                <w:szCs w:val="18"/>
                              </w:rPr>
                            </w:pPr>
                            <w:r w:rsidRPr="00C12779">
                              <w:rPr>
                                <w:sz w:val="18"/>
                                <w:szCs w:val="18"/>
                              </w:rPr>
                              <w:t>Client side validation</w:t>
                            </w:r>
                          </w:p>
                        </w:txbxContent>
                      </v:textbox>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07744" behindDoc="0" locked="0" layoutInCell="1" allowOverlap="1" wp14:anchorId="57BAAA2B" wp14:editId="2F1F200B">
                      <wp:simplePos x="0" y="0"/>
                      <wp:positionH relativeFrom="column">
                        <wp:posOffset>1322705</wp:posOffset>
                      </wp:positionH>
                      <wp:positionV relativeFrom="paragraph">
                        <wp:posOffset>1162050</wp:posOffset>
                      </wp:positionV>
                      <wp:extent cx="1181100" cy="5715"/>
                      <wp:effectExtent l="38100" t="76200" r="0" b="89535"/>
                      <wp:wrapNone/>
                      <wp:docPr id="104" name="Straight Arrow Connector 104"/>
                      <wp:cNvGraphicFramePr/>
                      <a:graphic xmlns:a="http://schemas.openxmlformats.org/drawingml/2006/main">
                        <a:graphicData uri="http://schemas.microsoft.com/office/word/2010/wordprocessingShape">
                          <wps:wsp>
                            <wps:cNvCnPr/>
                            <wps:spPr>
                              <a:xfrm flipH="1" flipV="1">
                                <a:off x="0" y="0"/>
                                <a:ext cx="1181100" cy="5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2AAA9" id="Straight Arrow Connector 104" o:spid="_x0000_s1026" type="#_x0000_t32" style="position:absolute;margin-left:104.15pt;margin-top:91.5pt;width:93pt;height:.45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" strokecolor="black [3200]" strokeweight=".5pt">
                      <v:stroke endarrow="block" joinstyle="miter"/>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22080" behindDoc="0" locked="0" layoutInCell="1" allowOverlap="1" wp14:anchorId="581D1977" wp14:editId="6F66D167">
                      <wp:simplePos x="0" y="0"/>
                      <wp:positionH relativeFrom="column">
                        <wp:posOffset>1459865</wp:posOffset>
                      </wp:positionH>
                      <wp:positionV relativeFrom="paragraph">
                        <wp:posOffset>908050</wp:posOffset>
                      </wp:positionV>
                      <wp:extent cx="830580" cy="236220"/>
                      <wp:effectExtent l="0" t="0" r="7620" b="0"/>
                      <wp:wrapNone/>
                      <wp:docPr id="198" name="Text Box 198"/>
                      <wp:cNvGraphicFramePr/>
                      <a:graphic xmlns:a="http://schemas.openxmlformats.org/drawingml/2006/main">
                        <a:graphicData uri="http://schemas.microsoft.com/office/word/2010/wordprocessingShape">
                          <wps:wsp>
                            <wps:cNvSpPr txBox="1"/>
                            <wps:spPr>
                              <a:xfrm>
                                <a:off x="0" y="0"/>
                                <a:ext cx="83058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32FAA8" w14:textId="77777777" w:rsidR="005B2C26" w:rsidRDefault="005B2C26" w:rsidP="00551175">
                                  <w:r>
                                    <w:t>JWT Token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1D1977" id="Text Box 198" o:spid="_x0000_s1055" type="#_x0000_t202" style="position:absolute;margin-left:114.95pt;margin-top:71.5pt;width:65.4pt;height:18.6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" fillcolor="white [3201]" stroked="f" strokeweight=".5pt">
                      <v:textbox>
                        <w:txbxContent>
                          <w:p w14:paraId="2A32FAA8" w14:textId="77777777" w:rsidR="005B2C26" w:rsidRDefault="005B2C26" w:rsidP="00551175">
                            <w:r>
                              <w:t>JWT Token</w:t>
                            </w:r>
                          </w:p>
                        </w:txbxContent>
                      </v:textbox>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21056" behindDoc="0" locked="0" layoutInCell="1" allowOverlap="1" wp14:anchorId="567C6131" wp14:editId="7CA9698B">
                      <wp:simplePos x="0" y="0"/>
                      <wp:positionH relativeFrom="column">
                        <wp:posOffset>1452245</wp:posOffset>
                      </wp:positionH>
                      <wp:positionV relativeFrom="paragraph">
                        <wp:posOffset>260350</wp:posOffset>
                      </wp:positionV>
                      <wp:extent cx="1013460" cy="449580"/>
                      <wp:effectExtent l="0" t="0" r="0" b="7620"/>
                      <wp:wrapNone/>
                      <wp:docPr id="197" name="Text Box 197"/>
                      <wp:cNvGraphicFramePr/>
                      <a:graphic xmlns:a="http://schemas.openxmlformats.org/drawingml/2006/main">
                        <a:graphicData uri="http://schemas.microsoft.com/office/word/2010/wordprocessingShape">
                          <wps:wsp>
                            <wps:cNvSpPr txBox="1"/>
                            <wps:spPr>
                              <a:xfrm>
                                <a:off x="0" y="0"/>
                                <a:ext cx="1013460" cy="4495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6C4DE" w14:textId="77777777" w:rsidR="005B2C26" w:rsidRDefault="005B2C26" w:rsidP="00551175">
                                  <w:r w:rsidRPr="003B19F1">
                                    <w:t>Encrypt</w:t>
                                  </w:r>
                                  <w:r>
                                    <w:t xml:space="preserv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C6131" id="Text Box 197" o:spid="_x0000_s1056" type="#_x0000_t202" style="position:absolute;margin-left:114.35pt;margin-top:20.5pt;width:79.8pt;height:35.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" fillcolor="white [3201]" stroked="f" strokeweight=".5pt">
                      <v:textbox>
                        <w:txbxContent>
                          <w:p w14:paraId="00C6C4DE" w14:textId="77777777" w:rsidR="005B2C26" w:rsidRDefault="005B2C26" w:rsidP="00551175">
                            <w:r w:rsidRPr="003B19F1">
                              <w:t>Encrypt</w:t>
                            </w:r>
                            <w:r>
                              <w:t xml:space="preserve"> password</w:t>
                            </w:r>
                          </w:p>
                        </w:txbxContent>
                      </v:textbox>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19008" behindDoc="0" locked="0" layoutInCell="1" allowOverlap="1" wp14:anchorId="0A42E40C" wp14:editId="43335F39">
                      <wp:simplePos x="0" y="0"/>
                      <wp:positionH relativeFrom="column">
                        <wp:posOffset>5076190</wp:posOffset>
                      </wp:positionH>
                      <wp:positionV relativeFrom="paragraph">
                        <wp:posOffset>3220085</wp:posOffset>
                      </wp:positionV>
                      <wp:extent cx="617220" cy="266700"/>
                      <wp:effectExtent l="0" t="0" r="11430" b="19050"/>
                      <wp:wrapNone/>
                      <wp:docPr id="105" name="Rectangle 16"/>
                      <wp:cNvGraphicFramePr/>
                      <a:graphic xmlns:a="http://schemas.openxmlformats.org/drawingml/2006/main">
                        <a:graphicData uri="http://schemas.microsoft.com/office/word/2010/wordprocessingShape">
                          <wps:wsp>
                            <wps:cNvSpPr/>
                            <wps:spPr>
                              <a:xfrm>
                                <a:off x="0" y="0"/>
                                <a:ext cx="61722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7B3736" w14:textId="77777777" w:rsidR="005B2C26" w:rsidRPr="005C3B19" w:rsidRDefault="005B2C26" w:rsidP="00551175">
                                  <w:pPr>
                                    <w:pStyle w:val="Header"/>
                                    <w:jc w:val="center"/>
                                    <w:rPr>
                                      <w:sz w:val="18"/>
                                      <w:szCs w:val="18"/>
                                    </w:rPr>
                                  </w:pPr>
                                  <w:r w:rsidRPr="005C3B19">
                                    <w:rPr>
                                      <w:rFonts w:hAnsi="Calibri"/>
                                      <w:color w:val="FFFFFF" w:themeColor="light1"/>
                                      <w:kern w:val="24"/>
                                      <w:sz w:val="18"/>
                                      <w:szCs w:val="18"/>
                                    </w:rPr>
                                    <w:t>REST API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A42E40C" id="Rectangle 16" o:spid="_x0000_s1057" style="position:absolute;margin-left:399.7pt;margin-top:253.55pt;width:48.6pt;height:21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" fillcolor="#f0a22e [3204]" strokecolor="#845209 [1604]" strokeweight="1pt">
                      <v:textbox>
                        <w:txbxContent>
                          <w:p w14:paraId="647B3736" w14:textId="77777777" w:rsidR="005B2C26" w:rsidRPr="005C3B19" w:rsidRDefault="005B2C26" w:rsidP="00551175">
                            <w:pPr>
                              <w:pStyle w:val="Header"/>
                              <w:jc w:val="center"/>
                              <w:rPr>
                                <w:sz w:val="18"/>
                                <w:szCs w:val="18"/>
                              </w:rPr>
                            </w:pPr>
                            <w:r w:rsidRPr="005C3B19">
                              <w:rPr>
                                <w:rFonts w:hAnsi="Calibri"/>
                                <w:color w:val="FFFFFF" w:themeColor="light1"/>
                                <w:kern w:val="24"/>
                                <w:sz w:val="18"/>
                                <w:szCs w:val="18"/>
                              </w:rPr>
                              <w:t>REST API</w:t>
                            </w:r>
                          </w:p>
                        </w:txbxContent>
                      </v:textbox>
                    </v:rect>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17984" behindDoc="0" locked="0" layoutInCell="1" allowOverlap="1" wp14:anchorId="24D8F6C2" wp14:editId="327F3D47">
                      <wp:simplePos x="0" y="0"/>
                      <wp:positionH relativeFrom="column">
                        <wp:posOffset>5076190</wp:posOffset>
                      </wp:positionH>
                      <wp:positionV relativeFrom="paragraph">
                        <wp:posOffset>2679065</wp:posOffset>
                      </wp:positionV>
                      <wp:extent cx="617220" cy="266700"/>
                      <wp:effectExtent l="0" t="0" r="11430" b="19050"/>
                      <wp:wrapNone/>
                      <wp:docPr id="106" name="Rectangle 16"/>
                      <wp:cNvGraphicFramePr/>
                      <a:graphic xmlns:a="http://schemas.openxmlformats.org/drawingml/2006/main">
                        <a:graphicData uri="http://schemas.microsoft.com/office/word/2010/wordprocessingShape">
                          <wps:wsp>
                            <wps:cNvSpPr/>
                            <wps:spPr>
                              <a:xfrm>
                                <a:off x="0" y="0"/>
                                <a:ext cx="61722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020628" w14:textId="77777777" w:rsidR="005B2C26" w:rsidRPr="005C3B19" w:rsidRDefault="005B2C26" w:rsidP="00551175">
                                  <w:pPr>
                                    <w:pStyle w:val="Header"/>
                                    <w:jc w:val="center"/>
                                    <w:rPr>
                                      <w:sz w:val="18"/>
                                      <w:szCs w:val="18"/>
                                    </w:rPr>
                                  </w:pPr>
                                  <w:r w:rsidRPr="005C3B19">
                                    <w:rPr>
                                      <w:rFonts w:hAnsi="Calibri"/>
                                      <w:color w:val="FFFFFF" w:themeColor="light1"/>
                                      <w:kern w:val="24"/>
                                      <w:sz w:val="18"/>
                                      <w:szCs w:val="18"/>
                                    </w:rPr>
                                    <w:t>REST API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4D8F6C2" id="_x0000_s1058" style="position:absolute;margin-left:399.7pt;margin-top:210.95pt;width:48.6pt;height:2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" fillcolor="#f0a22e [3204]" strokecolor="#845209 [1604]" strokeweight="1pt">
                      <v:textbox>
                        <w:txbxContent>
                          <w:p w14:paraId="66020628" w14:textId="77777777" w:rsidR="005B2C26" w:rsidRPr="005C3B19" w:rsidRDefault="005B2C26" w:rsidP="00551175">
                            <w:pPr>
                              <w:pStyle w:val="Header"/>
                              <w:jc w:val="center"/>
                              <w:rPr>
                                <w:sz w:val="18"/>
                                <w:szCs w:val="18"/>
                              </w:rPr>
                            </w:pPr>
                            <w:r w:rsidRPr="005C3B19">
                              <w:rPr>
                                <w:rFonts w:hAnsi="Calibri"/>
                                <w:color w:val="FFFFFF" w:themeColor="light1"/>
                                <w:kern w:val="24"/>
                                <w:sz w:val="18"/>
                                <w:szCs w:val="18"/>
                              </w:rPr>
                              <w:t>REST API</w:t>
                            </w:r>
                          </w:p>
                        </w:txbxContent>
                      </v:textbox>
                    </v:rect>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16960" behindDoc="0" locked="0" layoutInCell="1" allowOverlap="1" wp14:anchorId="565EAD99" wp14:editId="0936BA80">
                      <wp:simplePos x="0" y="0"/>
                      <wp:positionH relativeFrom="column">
                        <wp:posOffset>5076190</wp:posOffset>
                      </wp:positionH>
                      <wp:positionV relativeFrom="paragraph">
                        <wp:posOffset>2199005</wp:posOffset>
                      </wp:positionV>
                      <wp:extent cx="617220" cy="266700"/>
                      <wp:effectExtent l="0" t="0" r="11430" b="19050"/>
                      <wp:wrapNone/>
                      <wp:docPr id="107" name="Rectangle 16"/>
                      <wp:cNvGraphicFramePr/>
                      <a:graphic xmlns:a="http://schemas.openxmlformats.org/drawingml/2006/main">
                        <a:graphicData uri="http://schemas.microsoft.com/office/word/2010/wordprocessingShape">
                          <wps:wsp>
                            <wps:cNvSpPr/>
                            <wps:spPr>
                              <a:xfrm>
                                <a:off x="0" y="0"/>
                                <a:ext cx="61722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B31547" w14:textId="77777777" w:rsidR="005B2C26" w:rsidRPr="005C3B19" w:rsidRDefault="005B2C26" w:rsidP="00551175">
                                  <w:pPr>
                                    <w:pStyle w:val="NormalWeb"/>
                                    <w:spacing w:before="0" w:beforeAutospacing="0" w:after="0" w:afterAutospacing="0"/>
                                    <w:jc w:val="center"/>
                                    <w:rPr>
                                      <w:sz w:val="18"/>
                                      <w:szCs w:val="18"/>
                                    </w:rPr>
                                  </w:pPr>
                                  <w:r w:rsidRPr="005C3B19">
                                    <w:rPr>
                                      <w:rFonts w:asciiTheme="minorHAnsi" w:hAnsi="Calibri" w:cstheme="minorBidi"/>
                                      <w:color w:val="FFFFFF" w:themeColor="light1"/>
                                      <w:kern w:val="24"/>
                                      <w:sz w:val="18"/>
                                      <w:szCs w:val="18"/>
                                    </w:rPr>
                                    <w:t>REST API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65EAD99" id="_x0000_s1059" style="position:absolute;margin-left:399.7pt;margin-top:173.15pt;width:48.6pt;height:2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" fillcolor="#f0a22e [3204]" strokecolor="#845209 [1604]" strokeweight="1pt">
                      <v:textbox>
                        <w:txbxContent>
                          <w:p w14:paraId="76B31547" w14:textId="77777777" w:rsidR="005B2C26" w:rsidRPr="005C3B19" w:rsidRDefault="005B2C26" w:rsidP="00551175">
                            <w:pPr>
                              <w:pStyle w:val="NormalWeb"/>
                              <w:spacing w:before="0" w:beforeAutospacing="0" w:after="0" w:afterAutospacing="0"/>
                              <w:jc w:val="center"/>
                              <w:rPr>
                                <w:sz w:val="18"/>
                                <w:szCs w:val="18"/>
                              </w:rPr>
                            </w:pPr>
                            <w:r w:rsidRPr="005C3B19">
                              <w:rPr>
                                <w:rFonts w:asciiTheme="minorHAnsi" w:hAnsi="Calibri" w:cstheme="minorBidi"/>
                                <w:color w:val="FFFFFF" w:themeColor="light1"/>
                                <w:kern w:val="24"/>
                                <w:sz w:val="18"/>
                                <w:szCs w:val="18"/>
                              </w:rPr>
                              <w:t>REST API</w:t>
                            </w:r>
                          </w:p>
                        </w:txbxContent>
                      </v:textbox>
                    </v:rect>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20032" behindDoc="0" locked="0" layoutInCell="1" allowOverlap="1" wp14:anchorId="139D73E7" wp14:editId="1A742FA0">
                      <wp:simplePos x="0" y="0"/>
                      <wp:positionH relativeFrom="column">
                        <wp:posOffset>5076190</wp:posOffset>
                      </wp:positionH>
                      <wp:positionV relativeFrom="paragraph">
                        <wp:posOffset>3723005</wp:posOffset>
                      </wp:positionV>
                      <wp:extent cx="617220" cy="266700"/>
                      <wp:effectExtent l="0" t="0" r="11430" b="19050"/>
                      <wp:wrapNone/>
                      <wp:docPr id="195" name="Rectangle 16"/>
                      <wp:cNvGraphicFramePr/>
                      <a:graphic xmlns:a="http://schemas.openxmlformats.org/drawingml/2006/main">
                        <a:graphicData uri="http://schemas.microsoft.com/office/word/2010/wordprocessingShape">
                          <wps:wsp>
                            <wps:cNvSpPr/>
                            <wps:spPr>
                              <a:xfrm>
                                <a:off x="0" y="0"/>
                                <a:ext cx="61722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444272" w14:textId="77777777" w:rsidR="005B2C26" w:rsidRPr="005C3B19" w:rsidRDefault="005B2C26" w:rsidP="00551175">
                                  <w:pPr>
                                    <w:pStyle w:val="Header"/>
                                    <w:jc w:val="center"/>
                                    <w:rPr>
                                      <w:sz w:val="18"/>
                                      <w:szCs w:val="18"/>
                                    </w:rPr>
                                  </w:pPr>
                                  <w:r w:rsidRPr="005C3B19">
                                    <w:rPr>
                                      <w:rFonts w:hAnsi="Calibri"/>
                                      <w:color w:val="FFFFFF" w:themeColor="light1"/>
                                      <w:kern w:val="24"/>
                                      <w:sz w:val="18"/>
                                      <w:szCs w:val="18"/>
                                    </w:rPr>
                                    <w:t>REST API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39D73E7" id="_x0000_s1060" style="position:absolute;margin-left:399.7pt;margin-top:293.15pt;width:48.6pt;height:21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" fillcolor="#f0a22e [3204]" strokecolor="#845209 [1604]" strokeweight="1pt">
                      <v:textbox>
                        <w:txbxContent>
                          <w:p w14:paraId="4F444272" w14:textId="77777777" w:rsidR="005B2C26" w:rsidRPr="005C3B19" w:rsidRDefault="005B2C26" w:rsidP="00551175">
                            <w:pPr>
                              <w:pStyle w:val="Header"/>
                              <w:jc w:val="center"/>
                              <w:rPr>
                                <w:sz w:val="18"/>
                                <w:szCs w:val="18"/>
                              </w:rPr>
                            </w:pPr>
                            <w:r w:rsidRPr="005C3B19">
                              <w:rPr>
                                <w:rFonts w:hAnsi="Calibri"/>
                                <w:color w:val="FFFFFF" w:themeColor="light1"/>
                                <w:kern w:val="24"/>
                                <w:sz w:val="18"/>
                                <w:szCs w:val="18"/>
                              </w:rPr>
                              <w:t>REST API</w:t>
                            </w:r>
                          </w:p>
                        </w:txbxContent>
                      </v:textbox>
                    </v:rect>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809792" behindDoc="0" locked="0" layoutInCell="1" allowOverlap="1" wp14:anchorId="7653C445" wp14:editId="069D7F49">
                      <wp:simplePos x="0" y="0"/>
                      <wp:positionH relativeFrom="column">
                        <wp:posOffset>2503805</wp:posOffset>
                      </wp:positionH>
                      <wp:positionV relativeFrom="paragraph">
                        <wp:posOffset>2203450</wp:posOffset>
                      </wp:positionV>
                      <wp:extent cx="1455420" cy="1645920"/>
                      <wp:effectExtent l="0" t="0" r="11430" b="11430"/>
                      <wp:wrapSquare wrapText="bothSides"/>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420" cy="1645920"/>
                              </a:xfrm>
                              <a:prstGeom prst="rect">
                                <a:avLst/>
                              </a:prstGeom>
                              <a:solidFill>
                                <a:srgbClr val="FFFFFF"/>
                              </a:solidFill>
                              <a:ln w="9525">
                                <a:solidFill>
                                  <a:srgbClr val="000000"/>
                                </a:solidFill>
                                <a:miter lim="800000"/>
                                <a:headEnd/>
                                <a:tailEnd/>
                              </a:ln>
                            </wps:spPr>
                            <wps:txbx>
                              <w:txbxContent>
                                <w:p w14:paraId="08B600C9" w14:textId="77777777" w:rsidR="005B2C26" w:rsidRPr="00F8530D" w:rsidRDefault="005B2C26" w:rsidP="00551175">
                                  <w:pPr>
                                    <w:spacing w:before="900"/>
                                    <w:jc w:val="center"/>
                                    <w:rPr>
                                      <w:sz w:val="18"/>
                                      <w:szCs w:val="18"/>
                                    </w:rPr>
                                  </w:pPr>
                                  <w:r>
                                    <w:t>API Gateway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3C445" id="_x0000_s1061" type="#_x0000_t202" style="position:absolute;margin-left:197.15pt;margin-top:173.5pt;width:114.6pt;height:129.6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">
                      <v:textbox>
                        <w:txbxContent>
                          <w:p w14:paraId="08B600C9" w14:textId="77777777" w:rsidR="005B2C26" w:rsidRPr="00F8530D" w:rsidRDefault="005B2C26" w:rsidP="00551175">
                            <w:pPr>
                              <w:spacing w:before="900"/>
                              <w:jc w:val="center"/>
                              <w:rPr>
                                <w:sz w:val="18"/>
                                <w:szCs w:val="18"/>
                              </w:rPr>
                            </w:pPr>
                            <w:r>
                              <w:t>API Gateway</w:t>
                            </w:r>
                          </w:p>
                        </w:txbxContent>
                      </v:textbox>
                      <w10:wrap type="square"/>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15936" behindDoc="0" locked="0" layoutInCell="1" allowOverlap="1" wp14:anchorId="6328BC81" wp14:editId="2CD4886A">
                      <wp:simplePos x="0" y="0"/>
                      <wp:positionH relativeFrom="column">
                        <wp:posOffset>4991100</wp:posOffset>
                      </wp:positionH>
                      <wp:positionV relativeFrom="paragraph">
                        <wp:posOffset>2133600</wp:posOffset>
                      </wp:positionV>
                      <wp:extent cx="0" cy="1874432"/>
                      <wp:effectExtent l="0" t="0" r="19050" b="0"/>
                      <wp:wrapNone/>
                      <wp:docPr id="262" name="Straight Connector 15"/>
                      <wp:cNvGraphicFramePr/>
                      <a:graphic xmlns:a="http://schemas.openxmlformats.org/drawingml/2006/main">
                        <a:graphicData uri="http://schemas.microsoft.com/office/word/2010/wordprocessingShape">
                          <wps:wsp>
                            <wps:cNvCnPr/>
                            <wps:spPr>
                              <a:xfrm>
                                <a:off x="0" y="0"/>
                                <a:ext cx="0" cy="1874432"/>
                              </a:xfrm>
                              <a:prstGeom prst="line">
                                <a:avLst/>
                              </a:prstGeom>
                              <a:ln>
                                <a:solidFill>
                                  <a:schemeClr val="tx1">
                                    <a:lumMod val="65000"/>
                                    <a:lumOff val="35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AA6F300" id="Straight Connector 15" o:spid="_x0000_s1026" style="position:absolute;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3pt,168pt" to="393pt,3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" strokecolor="#5a5a5a [2109]" strokeweight=".5pt">
                      <v:stroke dashstyle="dashDot" joinstyle="miter"/>
                    </v:lin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14912" behindDoc="0" locked="0" layoutInCell="1" allowOverlap="1" wp14:anchorId="70822565" wp14:editId="4BE17A31">
                      <wp:simplePos x="0" y="0"/>
                      <wp:positionH relativeFrom="column">
                        <wp:posOffset>3942080</wp:posOffset>
                      </wp:positionH>
                      <wp:positionV relativeFrom="paragraph">
                        <wp:posOffset>3075305</wp:posOffset>
                      </wp:positionV>
                      <wp:extent cx="1063823" cy="1"/>
                      <wp:effectExtent l="0" t="0" r="3175" b="19050"/>
                      <wp:wrapNone/>
                      <wp:docPr id="109" name="Straight Connector 13"/>
                      <wp:cNvGraphicFramePr/>
                      <a:graphic xmlns:a="http://schemas.openxmlformats.org/drawingml/2006/main">
                        <a:graphicData uri="http://schemas.microsoft.com/office/word/2010/wordprocessingShape">
                          <wps:wsp>
                            <wps:cNvCnPr/>
                            <wps:spPr>
                              <a:xfrm flipV="1">
                                <a:off x="0" y="0"/>
                                <a:ext cx="1063823" cy="1"/>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56671A" id="Straight Connector 13" o:spid="_x0000_s1026" style="position:absolute;flip:y;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4pt,242.15pt" to="394.15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" strokecolor="black [3200]" strokeweight=".5pt">
                      <v:stroke dashstyle="3 1" joinstyle="miter"/>
                    </v:lin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54496" behindDoc="0" locked="0" layoutInCell="1" allowOverlap="1" wp14:anchorId="24199639" wp14:editId="04A4DC2E">
                      <wp:simplePos x="0" y="0"/>
                      <wp:positionH relativeFrom="column">
                        <wp:posOffset>3735070</wp:posOffset>
                      </wp:positionH>
                      <wp:positionV relativeFrom="paragraph">
                        <wp:posOffset>705485</wp:posOffset>
                      </wp:positionV>
                      <wp:extent cx="1158240" cy="8223"/>
                      <wp:effectExtent l="0" t="76200" r="22860" b="87630"/>
                      <wp:wrapNone/>
                      <wp:docPr id="110" name="Straight Arrow Connector 110"/>
                      <wp:cNvGraphicFramePr/>
                      <a:graphic xmlns:a="http://schemas.openxmlformats.org/drawingml/2006/main">
                        <a:graphicData uri="http://schemas.microsoft.com/office/word/2010/wordprocessingShape">
                          <wps:wsp>
                            <wps:cNvCnPr/>
                            <wps:spPr>
                              <a:xfrm flipV="1">
                                <a:off x="0" y="0"/>
                                <a:ext cx="1158240" cy="82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A8CBB" id="Straight Arrow Connector 110" o:spid="_x0000_s1026" type="#_x0000_t32" style="position:absolute;margin-left:294.1pt;margin-top:55.55pt;width:91.2pt;height:.6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" strokecolor="black [3200]" strokeweight=".5pt">
                      <v:stroke endarrow="block" joinstyle="miter"/>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55520" behindDoc="0" locked="0" layoutInCell="1" allowOverlap="1" wp14:anchorId="439F9186" wp14:editId="5B9EA017">
                      <wp:simplePos x="0" y="0"/>
                      <wp:positionH relativeFrom="column">
                        <wp:posOffset>3971290</wp:posOffset>
                      </wp:positionH>
                      <wp:positionV relativeFrom="paragraph">
                        <wp:posOffset>912495</wp:posOffset>
                      </wp:positionV>
                      <wp:extent cx="1181100" cy="5715"/>
                      <wp:effectExtent l="38100" t="76200" r="0" b="89535"/>
                      <wp:wrapNone/>
                      <wp:docPr id="111" name="Straight Arrow Connector 111"/>
                      <wp:cNvGraphicFramePr/>
                      <a:graphic xmlns:a="http://schemas.openxmlformats.org/drawingml/2006/main">
                        <a:graphicData uri="http://schemas.microsoft.com/office/word/2010/wordprocessingShape">
                          <wps:wsp>
                            <wps:cNvCnPr/>
                            <wps:spPr>
                              <a:xfrm flipH="1" flipV="1">
                                <a:off x="0" y="0"/>
                                <a:ext cx="1181100" cy="5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2A268" id="Straight Arrow Connector 111" o:spid="_x0000_s1026" type="#_x0000_t32" style="position:absolute;margin-left:312.7pt;margin-top:71.85pt;width:93pt;height:.4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" strokecolor="black [3200]" strokeweight=".5pt">
                      <v:stroke endarrow="block" joinstyle="miter"/>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56544" behindDoc="0" locked="0" layoutInCell="1" allowOverlap="1" wp14:anchorId="6F706719" wp14:editId="463014A1">
                      <wp:simplePos x="0" y="0"/>
                      <wp:positionH relativeFrom="column">
                        <wp:posOffset>3239770</wp:posOffset>
                      </wp:positionH>
                      <wp:positionV relativeFrom="paragraph">
                        <wp:posOffset>1833245</wp:posOffset>
                      </wp:positionV>
                      <wp:extent cx="0" cy="647700"/>
                      <wp:effectExtent l="76200" t="38100" r="57150" b="19050"/>
                      <wp:wrapNone/>
                      <wp:docPr id="112" name="Straight Arrow Connector 112"/>
                      <wp:cNvGraphicFramePr/>
                      <a:graphic xmlns:a="http://schemas.openxmlformats.org/drawingml/2006/main">
                        <a:graphicData uri="http://schemas.microsoft.com/office/word/2010/wordprocessingShape">
                          <wps:wsp>
                            <wps:cNvCnPr/>
                            <wps:spPr>
                              <a:xfrm flipH="1" flipV="1">
                                <a:off x="0" y="0"/>
                                <a:ext cx="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D4851" id="Straight Arrow Connector 112" o:spid="_x0000_s1026" type="#_x0000_t32" style="position:absolute;margin-left:255.1pt;margin-top:144.35pt;width:0;height:51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" strokecolor="black [3200]" strokeweight=".5pt">
                      <v:stroke endarrow="block" joinstyle="miter"/>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11840" behindDoc="0" locked="0" layoutInCell="1" allowOverlap="1" wp14:anchorId="3D9449B8" wp14:editId="7CDCDA87">
                      <wp:simplePos x="0" y="0"/>
                      <wp:positionH relativeFrom="column">
                        <wp:posOffset>1304290</wp:posOffset>
                      </wp:positionH>
                      <wp:positionV relativeFrom="paragraph">
                        <wp:posOffset>3394710</wp:posOffset>
                      </wp:positionV>
                      <wp:extent cx="1181100" cy="5715"/>
                      <wp:effectExtent l="38100" t="76200" r="0" b="89535"/>
                      <wp:wrapNone/>
                      <wp:docPr id="113" name="Straight Arrow Connector 113"/>
                      <wp:cNvGraphicFramePr/>
                      <a:graphic xmlns:a="http://schemas.openxmlformats.org/drawingml/2006/main">
                        <a:graphicData uri="http://schemas.microsoft.com/office/word/2010/wordprocessingShape">
                          <wps:wsp>
                            <wps:cNvCnPr/>
                            <wps:spPr>
                              <a:xfrm flipH="1" flipV="1">
                                <a:off x="0" y="0"/>
                                <a:ext cx="1181100" cy="5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5016D2" id="Straight Arrow Connector 113" o:spid="_x0000_s1026" type="#_x0000_t32" style="position:absolute;margin-left:102.7pt;margin-top:267.3pt;width:93pt;height:.45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" strokecolor="black [3200]" strokeweight=".5pt">
                      <v:stroke endarrow="block" joinstyle="miter"/>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10816" behindDoc="0" locked="0" layoutInCell="1" allowOverlap="1" wp14:anchorId="3FB86035" wp14:editId="1F4FB223">
                      <wp:simplePos x="0" y="0"/>
                      <wp:positionH relativeFrom="column">
                        <wp:posOffset>1357630</wp:posOffset>
                      </wp:positionH>
                      <wp:positionV relativeFrom="paragraph">
                        <wp:posOffset>2793365</wp:posOffset>
                      </wp:positionV>
                      <wp:extent cx="1158240" cy="8223"/>
                      <wp:effectExtent l="0" t="76200" r="22860" b="87630"/>
                      <wp:wrapNone/>
                      <wp:docPr id="263" name="Straight Arrow Connector 263"/>
                      <wp:cNvGraphicFramePr/>
                      <a:graphic xmlns:a="http://schemas.openxmlformats.org/drawingml/2006/main">
                        <a:graphicData uri="http://schemas.microsoft.com/office/word/2010/wordprocessingShape">
                          <wps:wsp>
                            <wps:cNvCnPr/>
                            <wps:spPr>
                              <a:xfrm flipV="1">
                                <a:off x="0" y="0"/>
                                <a:ext cx="1158240" cy="82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A2794" id="Straight Arrow Connector 263" o:spid="_x0000_s1026" type="#_x0000_t32" style="position:absolute;margin-left:106.9pt;margin-top:219.95pt;width:91.2pt;height:.6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" strokecolor="black [3200]" strokeweight=".5pt">
                      <v:stroke endarrow="block" joinstyle="miter"/>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805696" behindDoc="0" locked="0" layoutInCell="1" allowOverlap="1" wp14:anchorId="4F71BD3C" wp14:editId="59757C70">
                      <wp:simplePos x="0" y="0"/>
                      <wp:positionH relativeFrom="column">
                        <wp:posOffset>50165</wp:posOffset>
                      </wp:positionH>
                      <wp:positionV relativeFrom="paragraph">
                        <wp:posOffset>252730</wp:posOffset>
                      </wp:positionV>
                      <wp:extent cx="1287780" cy="3688080"/>
                      <wp:effectExtent l="0" t="0" r="26670" b="26670"/>
                      <wp:wrapNone/>
                      <wp:docPr id="114" name="Rectangle 114"/>
                      <wp:cNvGraphicFramePr/>
                      <a:graphic xmlns:a="http://schemas.openxmlformats.org/drawingml/2006/main">
                        <a:graphicData uri="http://schemas.microsoft.com/office/word/2010/wordprocessingShape">
                          <wps:wsp>
                            <wps:cNvSpPr/>
                            <wps:spPr>
                              <a:xfrm>
                                <a:off x="0" y="0"/>
                                <a:ext cx="1287780" cy="3688080"/>
                              </a:xfrm>
                              <a:prstGeom prst="rect">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D25AF" id="Rectangle 114" o:spid="_x0000_s1026" style="position:absolute;margin-left:3.95pt;margin-top:19.9pt;width:101.4pt;height:290.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" fillcolor="white [3201]" strokecolor="gray [1629]" strokeweight="1pt"/>
                  </w:pict>
                </mc:Fallback>
              </mc:AlternateContent>
            </w:r>
            <w:r w:rsidRPr="004F0A54">
              <w:rPr>
                <w:rFonts w:asciiTheme="minorHAnsi" w:hAnsiTheme="minorHAnsi" w:cstheme="minorHAnsi"/>
                <w:noProof/>
                <w:color w:val="000000"/>
                <w:sz w:val="20"/>
                <w:szCs w:val="20"/>
                <w:lang w:eastAsia="en-IN"/>
              </w:rPr>
              <mc:AlternateContent>
                <mc:Choice Requires="wps">
                  <w:drawing>
                    <wp:anchor distT="0" distB="0" distL="114300" distR="114300" simplePos="0" relativeHeight="251757568" behindDoc="0" locked="0" layoutInCell="1" allowOverlap="1" wp14:anchorId="0B33C622" wp14:editId="5C44B9FA">
                      <wp:simplePos x="0" y="0"/>
                      <wp:positionH relativeFrom="column">
                        <wp:posOffset>1376045</wp:posOffset>
                      </wp:positionH>
                      <wp:positionV relativeFrom="paragraph">
                        <wp:posOffset>743585</wp:posOffset>
                      </wp:positionV>
                      <wp:extent cx="1158240" cy="8223"/>
                      <wp:effectExtent l="0" t="76200" r="22860" b="87630"/>
                      <wp:wrapNone/>
                      <wp:docPr id="115" name="Straight Arrow Connector 115"/>
                      <wp:cNvGraphicFramePr/>
                      <a:graphic xmlns:a="http://schemas.openxmlformats.org/drawingml/2006/main">
                        <a:graphicData uri="http://schemas.microsoft.com/office/word/2010/wordprocessingShape">
                          <wps:wsp>
                            <wps:cNvCnPr/>
                            <wps:spPr>
                              <a:xfrm flipV="1">
                                <a:off x="0" y="0"/>
                                <a:ext cx="1158240" cy="82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69FED" id="Straight Arrow Connector 115" o:spid="_x0000_s1026" type="#_x0000_t32" style="position:absolute;margin-left:108.35pt;margin-top:58.55pt;width:91.2pt;height:.6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" strokecolor="black [3200]" strokeweight=".5pt">
                      <v:stroke endarrow="block" joinstyle="miter"/>
                    </v:shape>
                  </w:pict>
                </mc:Fallback>
              </mc:AlternateContent>
            </w:r>
            <w:r w:rsidRPr="004F0A54">
              <w:rPr>
                <w:rFonts w:asciiTheme="minorHAnsi" w:hAnsiTheme="minorHAnsi" w:cstheme="minorHAnsi"/>
                <w:noProof/>
                <w:color w:val="000000"/>
                <w:sz w:val="20"/>
                <w:szCs w:val="20"/>
                <w:lang w:eastAsia="en-IN"/>
              </w:rPr>
              <mc:AlternateContent>
                <mc:Choice Requires="wps">
                  <w:drawing>
                    <wp:anchor distT="45720" distB="45720" distL="114300" distR="114300" simplePos="0" relativeHeight="251808768" behindDoc="0" locked="0" layoutInCell="1" allowOverlap="1" wp14:anchorId="539F8B6E" wp14:editId="2AB4CC1C">
                      <wp:simplePos x="0" y="0"/>
                      <wp:positionH relativeFrom="column">
                        <wp:posOffset>2519045</wp:posOffset>
                      </wp:positionH>
                      <wp:positionV relativeFrom="paragraph">
                        <wp:posOffset>161290</wp:posOffset>
                      </wp:positionV>
                      <wp:extent cx="1455420" cy="1663200"/>
                      <wp:effectExtent l="0" t="0" r="17780" b="1333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420" cy="1663200"/>
                              </a:xfrm>
                              <a:prstGeom prst="rect">
                                <a:avLst/>
                              </a:prstGeom>
                              <a:solidFill>
                                <a:srgbClr val="FFFFFF"/>
                              </a:solidFill>
                              <a:ln w="9525">
                                <a:solidFill>
                                  <a:srgbClr val="000000"/>
                                </a:solidFill>
                                <a:miter lim="800000"/>
                                <a:headEnd/>
                                <a:tailEnd/>
                              </a:ln>
                            </wps:spPr>
                            <wps:txbx>
                              <w:txbxContent>
                                <w:p w14:paraId="4948CBAD" w14:textId="77777777" w:rsidR="005B2C26" w:rsidRPr="00F8530D" w:rsidRDefault="005B2C26" w:rsidP="00551175">
                                  <w:pPr>
                                    <w:jc w:val="center"/>
                                  </w:pPr>
                                  <w:r w:rsidRPr="00F8530D">
                                    <w:t xml:space="preserve">Authorization </w:t>
                                  </w:r>
                                  <w:r>
                                    <w:t>API</w:t>
                                  </w:r>
                                </w:p>
                                <w:p w14:paraId="08BA8F95" w14:textId="77777777" w:rsidR="005B2C26" w:rsidRDefault="005B2C26" w:rsidP="00551175">
                                  <w:pPr>
                                    <w:jc w:val="center"/>
                                    <w:rPr>
                                      <w:sz w:val="18"/>
                                      <w:szCs w:val="18"/>
                                    </w:rPr>
                                  </w:pPr>
                                  <w:r w:rsidRPr="00F8530D">
                                    <w:rPr>
                                      <w:sz w:val="18"/>
                                      <w:szCs w:val="18"/>
                                    </w:rPr>
                                    <w:t>User validation</w:t>
                                  </w:r>
                                </w:p>
                                <w:p w14:paraId="7822F189" w14:textId="77777777" w:rsidR="005B2C26" w:rsidRDefault="005B2C26" w:rsidP="00551175">
                                  <w:pPr>
                                    <w:jc w:val="center"/>
                                    <w:rPr>
                                      <w:sz w:val="18"/>
                                      <w:szCs w:val="18"/>
                                    </w:rPr>
                                  </w:pPr>
                                  <w:r w:rsidRPr="00F8530D">
                                    <w:rPr>
                                      <w:sz w:val="18"/>
                                      <w:szCs w:val="18"/>
                                    </w:rPr>
                                    <w:t>+</w:t>
                                  </w:r>
                                </w:p>
                                <w:p w14:paraId="6F990DA0" w14:textId="77777777" w:rsidR="005B2C26" w:rsidRPr="00F8530D" w:rsidRDefault="005B2C26" w:rsidP="00551175">
                                  <w:pPr>
                                    <w:jc w:val="center"/>
                                    <w:rPr>
                                      <w:sz w:val="18"/>
                                      <w:szCs w:val="18"/>
                                    </w:rPr>
                                  </w:pPr>
                                  <w:r w:rsidRPr="00F8530D">
                                    <w:rPr>
                                      <w:sz w:val="18"/>
                                      <w:szCs w:val="18"/>
                                    </w:rPr>
                                    <w:t>Creating token</w:t>
                                  </w:r>
                                </w:p>
                                <w:p w14:paraId="5DACB2E0" w14:textId="77777777" w:rsidR="005B2C26" w:rsidRPr="00F8530D" w:rsidRDefault="005B2C26" w:rsidP="00551175">
                                  <w:pPr>
                                    <w:jc w:val="center"/>
                                    <w:rPr>
                                      <w:sz w:val="18"/>
                                      <w:szCs w:val="18"/>
                                    </w:rPr>
                                  </w:pPr>
                                  <w:r w:rsidRPr="00F8530D">
                                    <w:rPr>
                                      <w:sz w:val="18"/>
                                      <w:szCs w:val="18"/>
                                    </w:rPr>
                                    <w:t>+</w:t>
                                  </w:r>
                                </w:p>
                                <w:p w14:paraId="4557300A" w14:textId="77777777" w:rsidR="005B2C26" w:rsidRPr="00F8530D" w:rsidRDefault="005B2C26" w:rsidP="00551175">
                                  <w:pPr>
                                    <w:jc w:val="center"/>
                                    <w:rPr>
                                      <w:sz w:val="18"/>
                                      <w:szCs w:val="18"/>
                                    </w:rPr>
                                  </w:pPr>
                                  <w:r w:rsidRPr="00F8530D">
                                    <w:rPr>
                                      <w:sz w:val="18"/>
                                      <w:szCs w:val="18"/>
                                    </w:rPr>
                                    <w:t>Post to UI</w:t>
                                  </w:r>
                                </w:p>
                                <w:p w14:paraId="3CDAC25B" w14:textId="77777777" w:rsidR="005B2C26" w:rsidRPr="00F8530D" w:rsidRDefault="005B2C26" w:rsidP="00551175">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F8B6E" id="_x0000_s1062" type="#_x0000_t202" style="position:absolute;margin-left:198.35pt;margin-top:12.7pt;width:114.6pt;height:130.9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">
                      <v:textbox>
                        <w:txbxContent>
                          <w:p w14:paraId="4948CBAD" w14:textId="77777777" w:rsidR="005B2C26" w:rsidRPr="00F8530D" w:rsidRDefault="005B2C26" w:rsidP="00551175">
                            <w:pPr>
                              <w:jc w:val="center"/>
                            </w:pPr>
                            <w:r w:rsidRPr="00F8530D">
                              <w:t xml:space="preserve">Authorization </w:t>
                            </w:r>
                            <w:r>
                              <w:t>API</w:t>
                            </w:r>
                          </w:p>
                          <w:p w14:paraId="08BA8F95" w14:textId="77777777" w:rsidR="005B2C26" w:rsidRDefault="005B2C26" w:rsidP="00551175">
                            <w:pPr>
                              <w:jc w:val="center"/>
                              <w:rPr>
                                <w:sz w:val="18"/>
                                <w:szCs w:val="18"/>
                              </w:rPr>
                            </w:pPr>
                            <w:r w:rsidRPr="00F8530D">
                              <w:rPr>
                                <w:sz w:val="18"/>
                                <w:szCs w:val="18"/>
                              </w:rPr>
                              <w:t>User validation</w:t>
                            </w:r>
                          </w:p>
                          <w:p w14:paraId="7822F189" w14:textId="77777777" w:rsidR="005B2C26" w:rsidRDefault="005B2C26" w:rsidP="00551175">
                            <w:pPr>
                              <w:jc w:val="center"/>
                              <w:rPr>
                                <w:sz w:val="18"/>
                                <w:szCs w:val="18"/>
                              </w:rPr>
                            </w:pPr>
                            <w:r w:rsidRPr="00F8530D">
                              <w:rPr>
                                <w:sz w:val="18"/>
                                <w:szCs w:val="18"/>
                              </w:rPr>
                              <w:t>+</w:t>
                            </w:r>
                          </w:p>
                          <w:p w14:paraId="6F990DA0" w14:textId="77777777" w:rsidR="005B2C26" w:rsidRPr="00F8530D" w:rsidRDefault="005B2C26" w:rsidP="00551175">
                            <w:pPr>
                              <w:jc w:val="center"/>
                              <w:rPr>
                                <w:sz w:val="18"/>
                                <w:szCs w:val="18"/>
                              </w:rPr>
                            </w:pPr>
                            <w:r w:rsidRPr="00F8530D">
                              <w:rPr>
                                <w:sz w:val="18"/>
                                <w:szCs w:val="18"/>
                              </w:rPr>
                              <w:t>Creating token</w:t>
                            </w:r>
                          </w:p>
                          <w:p w14:paraId="5DACB2E0" w14:textId="77777777" w:rsidR="005B2C26" w:rsidRPr="00F8530D" w:rsidRDefault="005B2C26" w:rsidP="00551175">
                            <w:pPr>
                              <w:jc w:val="center"/>
                              <w:rPr>
                                <w:sz w:val="18"/>
                                <w:szCs w:val="18"/>
                              </w:rPr>
                            </w:pPr>
                            <w:r w:rsidRPr="00F8530D">
                              <w:rPr>
                                <w:sz w:val="18"/>
                                <w:szCs w:val="18"/>
                              </w:rPr>
                              <w:t>+</w:t>
                            </w:r>
                          </w:p>
                          <w:p w14:paraId="4557300A" w14:textId="77777777" w:rsidR="005B2C26" w:rsidRPr="00F8530D" w:rsidRDefault="005B2C26" w:rsidP="00551175">
                            <w:pPr>
                              <w:jc w:val="center"/>
                              <w:rPr>
                                <w:sz w:val="18"/>
                                <w:szCs w:val="18"/>
                              </w:rPr>
                            </w:pPr>
                            <w:r w:rsidRPr="00F8530D">
                              <w:rPr>
                                <w:sz w:val="18"/>
                                <w:szCs w:val="18"/>
                              </w:rPr>
                              <w:t>Post to UI</w:t>
                            </w:r>
                          </w:p>
                          <w:p w14:paraId="3CDAC25B" w14:textId="77777777" w:rsidR="005B2C26" w:rsidRPr="00F8530D" w:rsidRDefault="005B2C26" w:rsidP="00551175">
                            <w:pPr>
                              <w:rPr>
                                <w:sz w:val="18"/>
                                <w:szCs w:val="18"/>
                              </w:rPr>
                            </w:pPr>
                          </w:p>
                        </w:txbxContent>
                      </v:textbox>
                      <w10:wrap type="square"/>
                    </v:shape>
                  </w:pict>
                </mc:Fallback>
              </mc:AlternateContent>
            </w:r>
          </w:p>
        </w:tc>
      </w:tr>
    </w:tbl>
    <w:p w14:paraId="41D8EF4D" w14:textId="77777777" w:rsidR="00551175" w:rsidRPr="004F0A54" w:rsidRDefault="00551175" w:rsidP="00551175">
      <w:pPr>
        <w:rPr>
          <w:rFonts w:asciiTheme="minorHAnsi" w:hAnsiTheme="minorHAnsi" w:cstheme="minorHAnsi"/>
          <w:color w:val="000000"/>
          <w:sz w:val="20"/>
          <w:szCs w:val="20"/>
        </w:rPr>
      </w:pPr>
    </w:p>
    <w:p w14:paraId="3A613A8F" w14:textId="77777777" w:rsidR="00551175" w:rsidRPr="004F0A54" w:rsidRDefault="00551175" w:rsidP="00551175">
      <w:pPr>
        <w:rPr>
          <w:rFonts w:asciiTheme="minorHAnsi" w:hAnsiTheme="minorHAnsi" w:cstheme="minorHAnsi"/>
          <w:color w:val="000000"/>
          <w:sz w:val="20"/>
          <w:szCs w:val="20"/>
        </w:rPr>
      </w:pPr>
    </w:p>
    <w:p w14:paraId="3F1054C5"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 xml:space="preserve">Login implementation on front end will be with JWD (JSON web token) </w:t>
      </w:r>
    </w:p>
    <w:p w14:paraId="7090D4B8"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Step 1 - User Login in an Angular Application : User authentication starts with a Login page</w:t>
      </w:r>
    </w:p>
    <w:p w14:paraId="7F3D77CC"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Step 2 - Creating a JWT-based user Session [backend]</w:t>
      </w:r>
    </w:p>
    <w:p w14:paraId="7429CF1B"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Step 3 - Sending a JWT back to the client</w:t>
      </w:r>
    </w:p>
    <w:p w14:paraId="02FB44B6"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Step 4 - Storing and using the JWT on the client side on session storage</w:t>
      </w:r>
    </w:p>
    <w:p w14:paraId="7C879E01"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Step 5 - Sending The JWT back to the server on each request</w:t>
      </w:r>
    </w:p>
    <w:p w14:paraId="79C58CCA" w14:textId="77777777" w:rsidR="00551175" w:rsidRPr="004F0A54" w:rsidRDefault="00551175" w:rsidP="00551175">
      <w:pPr>
        <w:rPr>
          <w:rFonts w:asciiTheme="minorHAnsi" w:hAnsiTheme="minorHAnsi" w:cstheme="minorHAnsi"/>
          <w:color w:val="000000"/>
          <w:sz w:val="20"/>
          <w:szCs w:val="20"/>
        </w:rPr>
      </w:pPr>
    </w:p>
    <w:p w14:paraId="2AB71F0A" w14:textId="77777777" w:rsidR="00551175" w:rsidRPr="004F0A54" w:rsidRDefault="00551175" w:rsidP="00551175">
      <w:pPr>
        <w:rPr>
          <w:rFonts w:asciiTheme="minorHAnsi" w:hAnsiTheme="minorHAnsi" w:cstheme="minorHAnsi"/>
          <w:color w:val="000000"/>
          <w:sz w:val="20"/>
          <w:szCs w:val="20"/>
        </w:rPr>
      </w:pPr>
    </w:p>
    <w:p w14:paraId="7BDB374F" w14:textId="77777777" w:rsidR="00551175" w:rsidRPr="004F0A54" w:rsidRDefault="00551175" w:rsidP="00551175">
      <w:pPr>
        <w:rPr>
          <w:rFonts w:asciiTheme="minorHAnsi" w:hAnsiTheme="minorHAnsi" w:cstheme="minorHAnsi"/>
          <w:color w:val="000000"/>
          <w:sz w:val="20"/>
          <w:szCs w:val="20"/>
        </w:rPr>
      </w:pPr>
    </w:p>
    <w:p w14:paraId="23E5BB93" w14:textId="77777777" w:rsidR="00551175" w:rsidRPr="00C66358" w:rsidRDefault="00551175" w:rsidP="00551175">
      <w:pPr>
        <w:rPr>
          <w:rFonts w:asciiTheme="minorHAnsi" w:hAnsiTheme="minorHAnsi" w:cstheme="minorHAnsi"/>
          <w:sz w:val="22"/>
          <w:szCs w:val="22"/>
        </w:rPr>
      </w:pPr>
    </w:p>
    <w:p w14:paraId="3F59C334" w14:textId="77777777" w:rsidR="00551175" w:rsidRPr="00C66358" w:rsidRDefault="00551175" w:rsidP="00551175">
      <w:pPr>
        <w:pStyle w:val="Heading2"/>
        <w:rPr>
          <w:rFonts w:asciiTheme="minorHAnsi" w:hAnsiTheme="minorHAnsi" w:cstheme="minorHAnsi"/>
          <w:color w:val="000000"/>
          <w:sz w:val="21"/>
          <w:szCs w:val="21"/>
        </w:rPr>
      </w:pPr>
      <w:bookmarkStart w:id="170" w:name="_Toc520198249"/>
      <w:bookmarkStart w:id="171" w:name="_Toc48121387"/>
      <w:r w:rsidRPr="00C66358">
        <w:rPr>
          <w:rFonts w:asciiTheme="minorHAnsi" w:hAnsiTheme="minorHAnsi" w:cstheme="minorHAnsi"/>
          <w:color w:val="000000"/>
          <w:sz w:val="21"/>
          <w:szCs w:val="21"/>
        </w:rPr>
        <w:t>Code review and quality checks</w:t>
      </w:r>
      <w:bookmarkEnd w:id="170"/>
      <w:bookmarkEnd w:id="171"/>
      <w:r w:rsidRPr="00C66358">
        <w:rPr>
          <w:rFonts w:asciiTheme="minorHAnsi" w:hAnsiTheme="minorHAnsi" w:cstheme="minorHAnsi"/>
          <w:color w:val="000000"/>
          <w:sz w:val="21"/>
          <w:szCs w:val="21"/>
        </w:rPr>
        <w:t xml:space="preserve"> </w:t>
      </w:r>
    </w:p>
    <w:p w14:paraId="71A282B2"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For angular type script should be checked and review by ts lint, install tslint by using installing the below commands on the local machine, code should be check and reviewed by ts lint compiler.</w:t>
      </w:r>
    </w:p>
    <w:p w14:paraId="027CDA95" w14:textId="77777777" w:rsidR="00551175" w:rsidRDefault="00551175" w:rsidP="00551175">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eastAsiaTheme="majorEastAsia" w:hAnsi="Consolas" w:cs="Consolas"/>
          <w:color w:val="567482"/>
          <w:bdr w:val="none" w:sz="0" w:space="0" w:color="auto" w:frame="1"/>
        </w:rPr>
      </w:pPr>
      <w:r>
        <w:rPr>
          <w:rStyle w:val="HTMLCode"/>
          <w:rFonts w:ascii="Consolas" w:eastAsiaTheme="majorEastAsia" w:hAnsi="Consolas" w:cs="Consolas"/>
          <w:color w:val="567482"/>
          <w:bdr w:val="none" w:sz="0" w:space="0" w:color="auto" w:frame="1"/>
        </w:rPr>
        <w:t xml:space="preserve">npm install tslint typescript </w:t>
      </w:r>
      <w:r>
        <w:rPr>
          <w:rStyle w:val="nt"/>
          <w:rFonts w:ascii="Consolas" w:hAnsi="Consolas" w:cs="Consolas"/>
          <w:color w:val="000080"/>
          <w:bdr w:val="none" w:sz="0" w:space="0" w:color="auto" w:frame="1"/>
        </w:rPr>
        <w:t>–save-dev</w:t>
      </w:r>
    </w:p>
    <w:p w14:paraId="0ADA399C" w14:textId="77777777" w:rsidR="00551175" w:rsidRDefault="00551175" w:rsidP="00551175">
      <w:pPr>
        <w:pStyle w:val="HTMLPreformatted"/>
        <w:pBdr>
          <w:top w:val="single" w:sz="6" w:space="0" w:color="DCE6F0"/>
          <w:left w:val="single" w:sz="6" w:space="0" w:color="DCE6F0"/>
          <w:bottom w:val="single" w:sz="6" w:space="0" w:color="DCE6F0"/>
          <w:right w:val="single" w:sz="6" w:space="0" w:color="DCE6F0"/>
        </w:pBdr>
        <w:shd w:val="clear" w:color="auto" w:fill="F3F6FA"/>
        <w:rPr>
          <w:rStyle w:val="HTMLCode"/>
          <w:rFonts w:ascii="Consolas" w:eastAsiaTheme="majorEastAsia" w:hAnsi="Consolas" w:cs="Consolas"/>
          <w:color w:val="567482"/>
          <w:bdr w:val="none" w:sz="0" w:space="0" w:color="auto" w:frame="1"/>
        </w:rPr>
      </w:pPr>
      <w:r>
        <w:rPr>
          <w:rStyle w:val="c"/>
          <w:rFonts w:ascii="Consolas" w:hAnsi="Consolas" w:cs="Consolas"/>
          <w:i/>
          <w:iCs/>
          <w:color w:val="999988"/>
          <w:bdr w:val="none" w:sz="0" w:space="0" w:color="auto" w:frame="1"/>
        </w:rPr>
        <w:t># or</w:t>
      </w:r>
    </w:p>
    <w:p w14:paraId="70E0C0FB" w14:textId="77777777" w:rsidR="00551175" w:rsidRDefault="00551175" w:rsidP="00551175">
      <w:pPr>
        <w:pStyle w:val="HTMLPreformatted"/>
        <w:pBdr>
          <w:top w:val="single" w:sz="6" w:space="0" w:color="DCE6F0"/>
          <w:left w:val="single" w:sz="6" w:space="0" w:color="DCE6F0"/>
          <w:bottom w:val="single" w:sz="6" w:space="0" w:color="DCE6F0"/>
          <w:right w:val="single" w:sz="6" w:space="0" w:color="DCE6F0"/>
        </w:pBdr>
        <w:shd w:val="clear" w:color="auto" w:fill="F3F6FA"/>
        <w:rPr>
          <w:rFonts w:ascii="Consolas" w:hAnsi="Consolas" w:cs="Consolas"/>
          <w:color w:val="567482"/>
        </w:rPr>
      </w:pPr>
      <w:r>
        <w:rPr>
          <w:rStyle w:val="HTMLCode"/>
          <w:rFonts w:ascii="Consolas" w:eastAsiaTheme="majorEastAsia" w:hAnsi="Consolas" w:cs="Consolas"/>
          <w:color w:val="567482"/>
          <w:bdr w:val="none" w:sz="0" w:space="0" w:color="auto" w:frame="1"/>
        </w:rPr>
        <w:t xml:space="preserve">yarn add tslint typescript </w:t>
      </w:r>
      <w:r>
        <w:rPr>
          <w:rStyle w:val="nt"/>
          <w:rFonts w:ascii="Consolas" w:hAnsi="Consolas" w:cs="Consolas"/>
          <w:color w:val="000080"/>
          <w:bdr w:val="none" w:sz="0" w:space="0" w:color="auto" w:frame="1"/>
        </w:rPr>
        <w:t>--dev</w:t>
      </w:r>
    </w:p>
    <w:p w14:paraId="79584D90" w14:textId="77777777" w:rsidR="00551175" w:rsidRDefault="00551175" w:rsidP="00551175"/>
    <w:p w14:paraId="4BA49010" w14:textId="77777777" w:rsidR="00551175" w:rsidRPr="00C66358" w:rsidRDefault="00551175" w:rsidP="00551175">
      <w:pPr>
        <w:pStyle w:val="Heading2"/>
        <w:rPr>
          <w:rFonts w:asciiTheme="minorHAnsi" w:hAnsiTheme="minorHAnsi" w:cstheme="minorHAnsi"/>
          <w:color w:val="000000"/>
          <w:sz w:val="21"/>
          <w:szCs w:val="21"/>
        </w:rPr>
      </w:pPr>
      <w:bookmarkStart w:id="172" w:name="_Toc520198250"/>
      <w:bookmarkStart w:id="173" w:name="_Toc48121388"/>
      <w:r w:rsidRPr="00C66358">
        <w:rPr>
          <w:rFonts w:asciiTheme="minorHAnsi" w:hAnsiTheme="minorHAnsi" w:cstheme="minorHAnsi"/>
          <w:color w:val="000000"/>
          <w:sz w:val="21"/>
          <w:szCs w:val="21"/>
        </w:rPr>
        <w:t>Accessibility</w:t>
      </w:r>
      <w:bookmarkEnd w:id="172"/>
      <w:bookmarkEnd w:id="173"/>
    </w:p>
    <w:p w14:paraId="03378E4F"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To implement accessibility with angular use angular services “ngAria”, ngAria hooks into standard AngularJS directives and quietly injects accessibility support into your application at runtime.</w:t>
      </w:r>
    </w:p>
    <w:p w14:paraId="055B0DAC"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Install ngAria</w:t>
      </w:r>
    </w:p>
    <w:p w14:paraId="11282FF8" w14:textId="77777777" w:rsidR="00551175" w:rsidRDefault="00551175" w:rsidP="00551175">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s="Consolas"/>
          <w:color w:val="333333"/>
        </w:rPr>
      </w:pPr>
      <w:r>
        <w:rPr>
          <w:rStyle w:val="pln"/>
          <w:rFonts w:ascii="Consolas" w:hAnsi="Consolas" w:cs="Consolas"/>
          <w:color w:val="333333"/>
        </w:rPr>
        <w:lastRenderedPageBreak/>
        <w:t xml:space="preserve">npm install </w:t>
      </w:r>
      <w:r>
        <w:rPr>
          <w:rStyle w:val="pun"/>
          <w:rFonts w:ascii="Consolas" w:hAnsi="Consolas" w:cs="Consolas"/>
          <w:color w:val="333333"/>
        </w:rPr>
        <w:t>--</w:t>
      </w:r>
      <w:r>
        <w:rPr>
          <w:rStyle w:val="pln"/>
          <w:rFonts w:ascii="Consolas" w:hAnsi="Consolas" w:cs="Consolas"/>
          <w:color w:val="333333"/>
        </w:rPr>
        <w:t>save angular</w:t>
      </w:r>
      <w:r>
        <w:rPr>
          <w:rStyle w:val="pun"/>
          <w:rFonts w:ascii="Consolas" w:hAnsi="Consolas" w:cs="Consolas"/>
          <w:color w:val="333333"/>
        </w:rPr>
        <w:t>-</w:t>
      </w:r>
      <w:r>
        <w:rPr>
          <w:rStyle w:val="pln"/>
          <w:rFonts w:ascii="Consolas" w:hAnsi="Consolas" w:cs="Consolas"/>
          <w:color w:val="333333"/>
        </w:rPr>
        <w:t>aria@X</w:t>
      </w:r>
      <w:r>
        <w:rPr>
          <w:rStyle w:val="pun"/>
          <w:rFonts w:ascii="Consolas" w:hAnsi="Consolas" w:cs="Consolas"/>
          <w:color w:val="333333"/>
        </w:rPr>
        <w:t>.</w:t>
      </w:r>
      <w:r>
        <w:rPr>
          <w:rStyle w:val="pln"/>
          <w:rFonts w:ascii="Consolas" w:hAnsi="Consolas" w:cs="Consolas"/>
          <w:color w:val="333333"/>
        </w:rPr>
        <w:t>Y</w:t>
      </w:r>
      <w:r>
        <w:rPr>
          <w:rStyle w:val="pun"/>
          <w:rFonts w:ascii="Consolas" w:hAnsi="Consolas" w:cs="Consolas"/>
          <w:color w:val="333333"/>
        </w:rPr>
        <w:t>.</w:t>
      </w:r>
      <w:r>
        <w:rPr>
          <w:rStyle w:val="pln"/>
          <w:rFonts w:ascii="Consolas" w:hAnsi="Consolas" w:cs="Consolas"/>
          <w:color w:val="333333"/>
        </w:rPr>
        <w:t>Z</w:t>
      </w:r>
    </w:p>
    <w:p w14:paraId="17FFBEB9"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&lt;table role="presentation"&gt;</w:t>
      </w:r>
    </w:p>
    <w:p w14:paraId="49446D83"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&lt;thead&gt;</w:t>
      </w:r>
    </w:p>
    <w:p w14:paraId="612A1E2B"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&lt;th&gt;for table header&lt;/th&gt;</w:t>
      </w:r>
    </w:p>
    <w:p w14:paraId="27D440D2"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&lt;/thead&gt;</w:t>
      </w:r>
    </w:p>
    <w:p w14:paraId="14C79308"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&lt;tbody&gt;&lt;td&gt;&lt;/td&gt;&lt;/tbody&gt;</w:t>
      </w:r>
    </w:p>
    <w:p w14:paraId="47604C1C"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Site should be accessible by the keyboard user can navigate with mouse as well as keyboard.</w:t>
      </w:r>
    </w:p>
    <w:p w14:paraId="54549C79"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Image tag should be define should contain alt and title tag</w:t>
      </w:r>
    </w:p>
    <w:p w14:paraId="4D03A0AD"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Header should be define in a proper order should start with h1 to h6.</w:t>
      </w:r>
    </w:p>
    <w:p w14:paraId="1F37FB12"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Hyperlinks should be define properly with proper description.</w:t>
      </w:r>
    </w:p>
    <w:p w14:paraId="41A79C6F"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 xml:space="preserve">Examples </w:t>
      </w:r>
    </w:p>
    <w:p w14:paraId="56291F52"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&lt;img src=”” alt=”information about image” title=”image title” /&gt;</w:t>
      </w:r>
    </w:p>
    <w:p w14:paraId="02A37432" w14:textId="77777777" w:rsidR="00551175" w:rsidRPr="00C66358" w:rsidRDefault="00551175" w:rsidP="00551175">
      <w:pPr>
        <w:rPr>
          <w:rFonts w:asciiTheme="minorHAnsi" w:hAnsiTheme="minorHAnsi" w:cstheme="minorHAnsi"/>
          <w:sz w:val="21"/>
          <w:szCs w:val="21"/>
        </w:rPr>
      </w:pPr>
      <w:r w:rsidRPr="00C66358">
        <w:rPr>
          <w:rFonts w:asciiTheme="minorHAnsi" w:hAnsiTheme="minorHAnsi" w:cstheme="minorHAnsi"/>
          <w:sz w:val="21"/>
          <w:szCs w:val="21"/>
        </w:rPr>
        <w:t>&lt;a href=”” title=”about the link”&gt;&lt;/a&gt;</w:t>
      </w:r>
    </w:p>
    <w:p w14:paraId="53AD48C0" w14:textId="77777777" w:rsidR="00551175" w:rsidRPr="00C66358" w:rsidRDefault="00551175" w:rsidP="00551175">
      <w:pPr>
        <w:rPr>
          <w:rFonts w:asciiTheme="minorHAnsi" w:hAnsiTheme="minorHAnsi" w:cstheme="minorHAnsi"/>
          <w:sz w:val="21"/>
          <w:szCs w:val="21"/>
        </w:rPr>
      </w:pPr>
    </w:p>
    <w:p w14:paraId="456766A6" w14:textId="2132545D" w:rsidR="003E78F3" w:rsidRDefault="00295647" w:rsidP="00FB3786">
      <w:pPr>
        <w:pStyle w:val="Heading2"/>
        <w:rPr>
          <w:rFonts w:asciiTheme="minorHAnsi" w:hAnsiTheme="minorHAnsi" w:cstheme="minorHAnsi"/>
          <w:sz w:val="22"/>
          <w:szCs w:val="22"/>
        </w:rPr>
      </w:pPr>
      <w:bookmarkStart w:id="174" w:name="_Toc48121389"/>
      <w:r>
        <w:rPr>
          <w:rFonts w:asciiTheme="minorHAnsi" w:hAnsiTheme="minorHAnsi" w:cstheme="minorHAnsi"/>
          <w:sz w:val="22"/>
          <w:szCs w:val="22"/>
        </w:rPr>
        <w:t xml:space="preserve">Web </w:t>
      </w:r>
      <w:r w:rsidR="00FB3786" w:rsidRPr="00FB3786">
        <w:rPr>
          <w:rFonts w:asciiTheme="minorHAnsi" w:hAnsiTheme="minorHAnsi" w:cstheme="minorHAnsi"/>
          <w:sz w:val="22"/>
          <w:szCs w:val="22"/>
        </w:rPr>
        <w:t>Content Delivery Through Akamai CDN Network</w:t>
      </w:r>
      <w:bookmarkEnd w:id="174"/>
    </w:p>
    <w:p w14:paraId="2E89B0AD" w14:textId="51CE8572" w:rsidR="001422F4" w:rsidRPr="00FB3786" w:rsidRDefault="00FB3786" w:rsidP="006A5A53">
      <w:pPr>
        <w:pStyle w:val="NormalWeb"/>
        <w:rPr>
          <w:rFonts w:asciiTheme="minorHAnsi" w:hAnsiTheme="minorHAnsi" w:cstheme="minorHAnsi"/>
          <w:sz w:val="21"/>
          <w:szCs w:val="21"/>
        </w:rPr>
      </w:pPr>
      <w:r w:rsidRPr="00FB3786">
        <w:rPr>
          <w:rFonts w:asciiTheme="minorHAnsi" w:hAnsiTheme="minorHAnsi" w:cstheme="minorHAnsi"/>
          <w:sz w:val="21"/>
          <w:szCs w:val="21"/>
        </w:rPr>
        <w:t xml:space="preserve">Parivartan SSL Web Content is delivered over a dedicated portion of the Akamai network, segregated physically and logically from the rest of the Akamai’s systems. This dedicated network, the Akamai Secure Content Delivery Network, is composed of groups of servers deployed and physical requirements designed to comply with the Payment Card Industry Data Security Standards (PCI DSS). The Akamai edge servers deliver SSL content to end-users on behalf of Akamai's customers. </w:t>
      </w:r>
    </w:p>
    <w:p w14:paraId="578CF16E" w14:textId="6493D40B" w:rsidR="006A5A53" w:rsidRPr="000706FF" w:rsidRDefault="006A5A53" w:rsidP="006A5A53">
      <w:pPr>
        <w:pStyle w:val="NormalWeb"/>
        <w:rPr>
          <w:rFonts w:asciiTheme="minorHAnsi" w:hAnsiTheme="minorHAnsi" w:cstheme="minorHAnsi"/>
          <w:b/>
          <w:bCs/>
          <w:sz w:val="21"/>
          <w:szCs w:val="21"/>
        </w:rPr>
      </w:pPr>
      <w:r w:rsidRPr="000706FF">
        <w:rPr>
          <w:rFonts w:asciiTheme="minorHAnsi" w:hAnsiTheme="minorHAnsi" w:cstheme="minorHAnsi"/>
          <w:b/>
          <w:bCs/>
          <w:sz w:val="21"/>
          <w:szCs w:val="21"/>
        </w:rPr>
        <w:t>Akamai usage for NSE Parivartan</w:t>
      </w:r>
    </w:p>
    <w:tbl>
      <w:tblPr>
        <w:tblStyle w:val="WBPOTable"/>
        <w:tblW w:w="0" w:type="auto"/>
        <w:tblLook w:val="0420" w:firstRow="1" w:lastRow="0" w:firstColumn="0" w:lastColumn="0" w:noHBand="0" w:noVBand="1"/>
      </w:tblPr>
      <w:tblGrid>
        <w:gridCol w:w="2287"/>
        <w:gridCol w:w="7459"/>
      </w:tblGrid>
      <w:tr w:rsidR="006A5A53" w:rsidRPr="006A5A53" w14:paraId="4753CBDF" w14:textId="77777777" w:rsidTr="006A5A53">
        <w:trPr>
          <w:cnfStyle w:val="100000000000" w:firstRow="1" w:lastRow="0" w:firstColumn="0" w:lastColumn="0" w:oddVBand="0" w:evenVBand="0" w:oddHBand="0" w:evenHBand="0" w:firstRowFirstColumn="0" w:firstRowLastColumn="0" w:lastRowFirstColumn="0" w:lastRowLastColumn="0"/>
          <w:trHeight w:val="584"/>
        </w:trPr>
        <w:tc>
          <w:tcPr>
            <w:tcW w:w="0" w:type="auto"/>
            <w:hideMark/>
          </w:tcPr>
          <w:p w14:paraId="0D39D8BC" w14:textId="77777777" w:rsidR="006A5A53" w:rsidRPr="006A5A53" w:rsidRDefault="006A5A53" w:rsidP="006A5A53">
            <w:pPr>
              <w:pStyle w:val="NormalWeb"/>
              <w:ind w:left="720"/>
              <w:rPr>
                <w:rFonts w:asciiTheme="minorHAnsi" w:hAnsiTheme="minorHAnsi" w:cstheme="minorHAnsi"/>
                <w:sz w:val="18"/>
                <w:szCs w:val="18"/>
              </w:rPr>
            </w:pPr>
            <w:r w:rsidRPr="006A5A53">
              <w:rPr>
                <w:rFonts w:asciiTheme="minorHAnsi" w:hAnsiTheme="minorHAnsi" w:cstheme="minorHAnsi"/>
                <w:bCs/>
                <w:sz w:val="18"/>
                <w:szCs w:val="18"/>
                <w:lang w:val="en-US"/>
              </w:rPr>
              <w:t>Akamai Solution</w:t>
            </w:r>
          </w:p>
        </w:tc>
        <w:tc>
          <w:tcPr>
            <w:tcW w:w="0" w:type="auto"/>
            <w:hideMark/>
          </w:tcPr>
          <w:p w14:paraId="7F3C4C9B" w14:textId="77777777" w:rsidR="006A5A53" w:rsidRPr="006A5A53" w:rsidRDefault="006A5A53" w:rsidP="006A5A53">
            <w:pPr>
              <w:pStyle w:val="NormalWeb"/>
              <w:ind w:left="720"/>
              <w:rPr>
                <w:rFonts w:asciiTheme="minorHAnsi" w:hAnsiTheme="minorHAnsi" w:cstheme="minorHAnsi"/>
                <w:sz w:val="18"/>
                <w:szCs w:val="18"/>
              </w:rPr>
            </w:pPr>
            <w:r w:rsidRPr="006A5A53">
              <w:rPr>
                <w:rFonts w:asciiTheme="minorHAnsi" w:hAnsiTheme="minorHAnsi" w:cstheme="minorHAnsi"/>
                <w:bCs/>
                <w:sz w:val="18"/>
                <w:szCs w:val="18"/>
                <w:lang w:val="en-US"/>
              </w:rPr>
              <w:t>Applicability for NSE Parivartan</w:t>
            </w:r>
          </w:p>
        </w:tc>
      </w:tr>
      <w:tr w:rsidR="006A5A53" w:rsidRPr="006A5A53" w14:paraId="65737AEF" w14:textId="77777777" w:rsidTr="006A5A53">
        <w:trPr>
          <w:trHeight w:val="584"/>
        </w:trPr>
        <w:tc>
          <w:tcPr>
            <w:tcW w:w="0" w:type="auto"/>
            <w:hideMark/>
          </w:tcPr>
          <w:p w14:paraId="74C103B3" w14:textId="77777777" w:rsidR="006A5A53" w:rsidRPr="006A5A53" w:rsidRDefault="006A5A53" w:rsidP="006A5A53">
            <w:pPr>
              <w:pStyle w:val="NormalWeb"/>
              <w:ind w:left="720"/>
              <w:rPr>
                <w:rFonts w:asciiTheme="minorHAnsi" w:hAnsiTheme="minorHAnsi" w:cstheme="minorHAnsi"/>
                <w:sz w:val="18"/>
                <w:szCs w:val="18"/>
              </w:rPr>
            </w:pPr>
            <w:r w:rsidRPr="006A5A53">
              <w:rPr>
                <w:rFonts w:asciiTheme="minorHAnsi" w:hAnsiTheme="minorHAnsi" w:cstheme="minorHAnsi"/>
                <w:sz w:val="18"/>
                <w:szCs w:val="18"/>
                <w:lang w:val="en-US"/>
              </w:rPr>
              <w:t>Security Solutions</w:t>
            </w:r>
          </w:p>
        </w:tc>
        <w:tc>
          <w:tcPr>
            <w:tcW w:w="0" w:type="auto"/>
            <w:hideMark/>
          </w:tcPr>
          <w:p w14:paraId="2BB7D421" w14:textId="77777777" w:rsidR="006A5A53" w:rsidRPr="006A5A53" w:rsidRDefault="006A5A53" w:rsidP="00C11C28">
            <w:pPr>
              <w:pStyle w:val="NormalWeb"/>
              <w:numPr>
                <w:ilvl w:val="0"/>
                <w:numId w:val="74"/>
              </w:numPr>
              <w:rPr>
                <w:rFonts w:asciiTheme="minorHAnsi" w:hAnsiTheme="minorHAnsi" w:cstheme="minorHAnsi"/>
                <w:sz w:val="18"/>
                <w:szCs w:val="18"/>
              </w:rPr>
            </w:pPr>
            <w:r w:rsidRPr="006A5A53">
              <w:rPr>
                <w:rFonts w:asciiTheme="minorHAnsi" w:hAnsiTheme="minorHAnsi" w:cstheme="minorHAnsi"/>
                <w:sz w:val="18"/>
                <w:szCs w:val="18"/>
                <w:lang w:val="en-US"/>
              </w:rPr>
              <w:t>Amongst numerous solutions under Security Solutions - Web Applications Security solutions are applicable for NSE</w:t>
            </w:r>
          </w:p>
          <w:p w14:paraId="4651B142" w14:textId="77777777" w:rsidR="006A5A53" w:rsidRPr="006A5A53" w:rsidRDefault="006A5A53" w:rsidP="00C11C28">
            <w:pPr>
              <w:pStyle w:val="NormalWeb"/>
              <w:numPr>
                <w:ilvl w:val="1"/>
                <w:numId w:val="74"/>
              </w:numPr>
              <w:rPr>
                <w:rFonts w:asciiTheme="minorHAnsi" w:hAnsiTheme="minorHAnsi" w:cstheme="minorHAnsi"/>
                <w:sz w:val="18"/>
                <w:szCs w:val="18"/>
              </w:rPr>
            </w:pPr>
            <w:r w:rsidRPr="006A5A53">
              <w:rPr>
                <w:rFonts w:asciiTheme="minorHAnsi" w:hAnsiTheme="minorHAnsi" w:cstheme="minorHAnsi"/>
                <w:sz w:val="18"/>
                <w:szCs w:val="18"/>
                <w:lang w:val="en-US"/>
              </w:rPr>
              <w:t>They provide protection against DoS, DDoS, Sql Injection, Cross Site scripting etc.</w:t>
            </w:r>
          </w:p>
          <w:p w14:paraId="4709FE74" w14:textId="211A3791" w:rsidR="006A5A53" w:rsidRPr="006A5A53" w:rsidRDefault="006A5A53" w:rsidP="00C11C28">
            <w:pPr>
              <w:pStyle w:val="NormalWeb"/>
              <w:numPr>
                <w:ilvl w:val="0"/>
                <w:numId w:val="74"/>
              </w:numPr>
              <w:rPr>
                <w:rFonts w:asciiTheme="minorHAnsi" w:hAnsiTheme="minorHAnsi" w:cstheme="minorHAnsi"/>
                <w:sz w:val="18"/>
                <w:szCs w:val="18"/>
              </w:rPr>
            </w:pPr>
            <w:r w:rsidRPr="006A5A53">
              <w:rPr>
                <w:rFonts w:asciiTheme="minorHAnsi" w:hAnsiTheme="minorHAnsi" w:cstheme="minorHAnsi"/>
                <w:sz w:val="18"/>
                <w:szCs w:val="18"/>
                <w:lang w:val="en-US"/>
              </w:rPr>
              <w:t xml:space="preserve">Data Center Security, DNS Services, Customer Identity &amp; Access Management, Malware and </w:t>
            </w:r>
            <w:r w:rsidR="003C318B" w:rsidRPr="006A5A53">
              <w:rPr>
                <w:rFonts w:asciiTheme="minorHAnsi" w:hAnsiTheme="minorHAnsi" w:cstheme="minorHAnsi"/>
                <w:sz w:val="18"/>
                <w:szCs w:val="18"/>
                <w:lang w:val="en-US"/>
              </w:rPr>
              <w:t>Phishing</w:t>
            </w:r>
            <w:r w:rsidRPr="006A5A53">
              <w:rPr>
                <w:rFonts w:asciiTheme="minorHAnsi" w:hAnsiTheme="minorHAnsi" w:cstheme="minorHAnsi"/>
                <w:sz w:val="18"/>
                <w:szCs w:val="18"/>
                <w:lang w:val="en-US"/>
              </w:rPr>
              <w:t xml:space="preserve"> solutions, etc. are not applicable at this point</w:t>
            </w:r>
          </w:p>
        </w:tc>
      </w:tr>
      <w:tr w:rsidR="006A5A53" w:rsidRPr="006A5A53" w14:paraId="1ACD0D2C" w14:textId="77777777" w:rsidTr="006A5A53">
        <w:trPr>
          <w:trHeight w:val="584"/>
        </w:trPr>
        <w:tc>
          <w:tcPr>
            <w:tcW w:w="0" w:type="auto"/>
            <w:hideMark/>
          </w:tcPr>
          <w:p w14:paraId="1A401804" w14:textId="77777777" w:rsidR="006A5A53" w:rsidRPr="006A5A53" w:rsidRDefault="006A5A53" w:rsidP="006A5A53">
            <w:pPr>
              <w:pStyle w:val="NormalWeb"/>
              <w:ind w:left="720"/>
              <w:rPr>
                <w:rFonts w:asciiTheme="minorHAnsi" w:hAnsiTheme="minorHAnsi" w:cstheme="minorHAnsi"/>
                <w:sz w:val="18"/>
                <w:szCs w:val="18"/>
              </w:rPr>
            </w:pPr>
            <w:r w:rsidRPr="006A5A53">
              <w:rPr>
                <w:rFonts w:asciiTheme="minorHAnsi" w:hAnsiTheme="minorHAnsi" w:cstheme="minorHAnsi"/>
                <w:sz w:val="18"/>
                <w:szCs w:val="18"/>
                <w:lang w:val="en-US"/>
              </w:rPr>
              <w:t>Web Performance Solutions</w:t>
            </w:r>
          </w:p>
        </w:tc>
        <w:tc>
          <w:tcPr>
            <w:tcW w:w="0" w:type="auto"/>
            <w:hideMark/>
          </w:tcPr>
          <w:p w14:paraId="27E6083A" w14:textId="77777777" w:rsidR="006A5A53" w:rsidRPr="006A5A53" w:rsidRDefault="006A5A53" w:rsidP="00C11C28">
            <w:pPr>
              <w:pStyle w:val="NormalWeb"/>
              <w:numPr>
                <w:ilvl w:val="0"/>
                <w:numId w:val="75"/>
              </w:numPr>
              <w:rPr>
                <w:rFonts w:asciiTheme="minorHAnsi" w:hAnsiTheme="minorHAnsi" w:cstheme="minorHAnsi"/>
                <w:sz w:val="18"/>
                <w:szCs w:val="18"/>
              </w:rPr>
            </w:pPr>
            <w:r w:rsidRPr="006A5A53">
              <w:rPr>
                <w:rFonts w:asciiTheme="minorHAnsi" w:hAnsiTheme="minorHAnsi" w:cstheme="minorHAnsi"/>
                <w:sz w:val="18"/>
                <w:szCs w:val="18"/>
                <w:lang w:val="en-US"/>
              </w:rPr>
              <w:t>Amongst numerous solutions under Web Performance Solutions – Accelerate Solutions that offers Intelligent automation and controls to maximize user experiences on web, iOS, and Android apps are applicable.</w:t>
            </w:r>
          </w:p>
          <w:p w14:paraId="3ED66A71" w14:textId="77777777" w:rsidR="006A5A53" w:rsidRPr="006A5A53" w:rsidRDefault="006A5A53" w:rsidP="00C11C28">
            <w:pPr>
              <w:pStyle w:val="NormalWeb"/>
              <w:numPr>
                <w:ilvl w:val="1"/>
                <w:numId w:val="75"/>
              </w:numPr>
              <w:rPr>
                <w:rFonts w:asciiTheme="minorHAnsi" w:hAnsiTheme="minorHAnsi" w:cstheme="minorHAnsi"/>
                <w:sz w:val="18"/>
                <w:szCs w:val="18"/>
              </w:rPr>
            </w:pPr>
            <w:r w:rsidRPr="006A5A53">
              <w:rPr>
                <w:rFonts w:asciiTheme="minorHAnsi" w:hAnsiTheme="minorHAnsi" w:cstheme="minorHAnsi"/>
                <w:sz w:val="18"/>
                <w:szCs w:val="18"/>
                <w:lang w:val="en-US"/>
              </w:rPr>
              <w:t>Parivartan can use it for caching static content such as images, CSS, Java script files etc.</w:t>
            </w:r>
          </w:p>
          <w:p w14:paraId="42BE54EE" w14:textId="77777777" w:rsidR="006A5A53" w:rsidRPr="006A5A53" w:rsidRDefault="006A5A53" w:rsidP="00C11C28">
            <w:pPr>
              <w:pStyle w:val="NormalWeb"/>
              <w:numPr>
                <w:ilvl w:val="0"/>
                <w:numId w:val="75"/>
              </w:numPr>
              <w:rPr>
                <w:rFonts w:asciiTheme="minorHAnsi" w:hAnsiTheme="minorHAnsi" w:cstheme="minorHAnsi"/>
                <w:sz w:val="18"/>
                <w:szCs w:val="18"/>
              </w:rPr>
            </w:pPr>
            <w:r w:rsidRPr="006A5A53">
              <w:rPr>
                <w:rFonts w:asciiTheme="minorHAnsi" w:hAnsiTheme="minorHAnsi" w:cstheme="minorHAnsi"/>
                <w:sz w:val="18"/>
                <w:szCs w:val="18"/>
                <w:lang w:val="en-US"/>
              </w:rPr>
              <w:t>Serverless Solutions, API Gateway, IoT Solutions are not applicable at this point</w:t>
            </w:r>
          </w:p>
        </w:tc>
      </w:tr>
      <w:tr w:rsidR="006A5A53" w:rsidRPr="006A5A53" w14:paraId="5481EA48" w14:textId="77777777" w:rsidTr="006A5A53">
        <w:trPr>
          <w:trHeight w:val="584"/>
        </w:trPr>
        <w:tc>
          <w:tcPr>
            <w:tcW w:w="0" w:type="auto"/>
            <w:hideMark/>
          </w:tcPr>
          <w:p w14:paraId="477F1B3D" w14:textId="77777777" w:rsidR="006A5A53" w:rsidRPr="006A5A53" w:rsidRDefault="006A5A53" w:rsidP="006A5A53">
            <w:pPr>
              <w:pStyle w:val="NormalWeb"/>
              <w:ind w:left="720"/>
              <w:rPr>
                <w:rFonts w:asciiTheme="minorHAnsi" w:hAnsiTheme="minorHAnsi" w:cstheme="minorHAnsi"/>
                <w:sz w:val="18"/>
                <w:szCs w:val="18"/>
              </w:rPr>
            </w:pPr>
            <w:r w:rsidRPr="006A5A53">
              <w:rPr>
                <w:rFonts w:asciiTheme="minorHAnsi" w:hAnsiTheme="minorHAnsi" w:cstheme="minorHAnsi"/>
                <w:sz w:val="18"/>
                <w:szCs w:val="18"/>
                <w:lang w:val="en-US"/>
              </w:rPr>
              <w:t>Media Delivery Solutions</w:t>
            </w:r>
          </w:p>
        </w:tc>
        <w:tc>
          <w:tcPr>
            <w:tcW w:w="0" w:type="auto"/>
            <w:hideMark/>
          </w:tcPr>
          <w:p w14:paraId="7244CD39" w14:textId="77777777" w:rsidR="006A5A53" w:rsidRPr="006A5A53" w:rsidRDefault="006A5A53" w:rsidP="006A5A53">
            <w:pPr>
              <w:pStyle w:val="NormalWeb"/>
              <w:ind w:left="720"/>
              <w:rPr>
                <w:rFonts w:asciiTheme="minorHAnsi" w:hAnsiTheme="minorHAnsi" w:cstheme="minorHAnsi"/>
                <w:sz w:val="18"/>
                <w:szCs w:val="18"/>
              </w:rPr>
            </w:pPr>
            <w:r w:rsidRPr="006A5A53">
              <w:rPr>
                <w:rFonts w:asciiTheme="minorHAnsi" w:hAnsiTheme="minorHAnsi" w:cstheme="minorHAnsi"/>
                <w:sz w:val="18"/>
                <w:szCs w:val="18"/>
                <w:lang w:val="en-US"/>
              </w:rPr>
              <w:t>Not applicable for Parivartan as this is for large scale media/video content</w:t>
            </w:r>
          </w:p>
        </w:tc>
      </w:tr>
      <w:tr w:rsidR="006A5A53" w:rsidRPr="006A5A53" w14:paraId="3B239BB2" w14:textId="77777777" w:rsidTr="006A5A53">
        <w:trPr>
          <w:trHeight w:val="584"/>
        </w:trPr>
        <w:tc>
          <w:tcPr>
            <w:tcW w:w="0" w:type="auto"/>
            <w:hideMark/>
          </w:tcPr>
          <w:p w14:paraId="1705BFA0" w14:textId="77777777" w:rsidR="006A5A53" w:rsidRPr="006A5A53" w:rsidRDefault="006A5A53" w:rsidP="006A5A53">
            <w:pPr>
              <w:pStyle w:val="NormalWeb"/>
              <w:ind w:left="720"/>
              <w:rPr>
                <w:rFonts w:asciiTheme="minorHAnsi" w:hAnsiTheme="minorHAnsi" w:cstheme="minorHAnsi"/>
                <w:sz w:val="18"/>
                <w:szCs w:val="18"/>
              </w:rPr>
            </w:pPr>
            <w:r w:rsidRPr="006A5A53">
              <w:rPr>
                <w:rFonts w:asciiTheme="minorHAnsi" w:hAnsiTheme="minorHAnsi" w:cstheme="minorHAnsi"/>
                <w:sz w:val="18"/>
                <w:szCs w:val="18"/>
                <w:lang w:val="en-US"/>
              </w:rPr>
              <w:t>Network Operator Solutions</w:t>
            </w:r>
          </w:p>
        </w:tc>
        <w:tc>
          <w:tcPr>
            <w:tcW w:w="0" w:type="auto"/>
            <w:hideMark/>
          </w:tcPr>
          <w:p w14:paraId="52950D14" w14:textId="77777777" w:rsidR="006A5A53" w:rsidRPr="006A5A53" w:rsidRDefault="006A5A53" w:rsidP="006A5A53">
            <w:pPr>
              <w:pStyle w:val="NormalWeb"/>
              <w:ind w:left="720"/>
              <w:rPr>
                <w:rFonts w:asciiTheme="minorHAnsi" w:hAnsiTheme="minorHAnsi" w:cstheme="minorHAnsi"/>
                <w:sz w:val="18"/>
                <w:szCs w:val="18"/>
              </w:rPr>
            </w:pPr>
            <w:r w:rsidRPr="006A5A53">
              <w:rPr>
                <w:rFonts w:asciiTheme="minorHAnsi" w:hAnsiTheme="minorHAnsi" w:cstheme="minorHAnsi"/>
                <w:sz w:val="18"/>
                <w:szCs w:val="18"/>
                <w:lang w:val="en-US"/>
              </w:rPr>
              <w:t>Not applicable for Parivartan as this is for Network operators</w:t>
            </w:r>
          </w:p>
        </w:tc>
      </w:tr>
    </w:tbl>
    <w:p w14:paraId="163A8EDA" w14:textId="70D34E33" w:rsidR="006A5A53" w:rsidRPr="00D95B50" w:rsidRDefault="00277A31" w:rsidP="006A5A53">
      <w:pPr>
        <w:pStyle w:val="NormalWeb"/>
        <w:ind w:left="720"/>
        <w:rPr>
          <w:rFonts w:asciiTheme="minorHAnsi" w:hAnsiTheme="minorHAnsi" w:cstheme="minorHAnsi"/>
          <w:sz w:val="21"/>
          <w:szCs w:val="21"/>
        </w:rPr>
      </w:pPr>
      <w:r>
        <w:rPr>
          <w:rFonts w:asciiTheme="minorHAnsi" w:hAnsiTheme="minorHAnsi" w:cstheme="minorHAnsi"/>
          <w:sz w:val="21"/>
          <w:szCs w:val="21"/>
        </w:rPr>
        <w:t>The figure below shows the request patterns via CDN network for Parivartan users coming through web channel.</w:t>
      </w:r>
    </w:p>
    <w:p w14:paraId="77B73A6A" w14:textId="03257DB2" w:rsidR="00FB3786" w:rsidRDefault="00A32DD4" w:rsidP="00A32DD4">
      <w:pPr>
        <w:pStyle w:val="NormalWeb"/>
        <w:jc w:val="center"/>
        <w:rPr>
          <w:rFonts w:asciiTheme="minorHAnsi" w:hAnsiTheme="minorHAnsi" w:cstheme="minorHAnsi"/>
          <w:sz w:val="21"/>
          <w:szCs w:val="21"/>
        </w:rPr>
      </w:pPr>
      <w:r>
        <w:rPr>
          <w:rFonts w:asciiTheme="minorHAnsi" w:hAnsiTheme="minorHAnsi" w:cstheme="minorHAnsi"/>
          <w:noProof/>
          <w:sz w:val="21"/>
          <w:szCs w:val="21"/>
        </w:rPr>
        <w:lastRenderedPageBreak/>
        <w:drawing>
          <wp:inline distT="0" distB="0" distL="0" distR="0" wp14:anchorId="5053C4F1" wp14:editId="130742A9">
            <wp:extent cx="5266293" cy="3067050"/>
            <wp:effectExtent l="12700" t="12700" r="1714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87134" cy="3079188"/>
                    </a:xfrm>
                    <a:prstGeom prst="rect">
                      <a:avLst/>
                    </a:prstGeom>
                    <a:ln>
                      <a:solidFill>
                        <a:schemeClr val="tx1">
                          <a:lumMod val="50000"/>
                          <a:lumOff val="50000"/>
                        </a:schemeClr>
                      </a:solidFill>
                    </a:ln>
                  </pic:spPr>
                </pic:pic>
              </a:graphicData>
            </a:graphic>
          </wp:inline>
        </w:drawing>
      </w:r>
    </w:p>
    <w:p w14:paraId="5ED74B58" w14:textId="729010AF" w:rsidR="00484C9E" w:rsidRPr="00277A31" w:rsidRDefault="00484C9E" w:rsidP="00277A31">
      <w:pPr>
        <w:pStyle w:val="NormalWeb"/>
        <w:ind w:left="720"/>
        <w:rPr>
          <w:rFonts w:asciiTheme="minorHAnsi" w:hAnsiTheme="minorHAnsi" w:cstheme="minorHAnsi"/>
          <w:b/>
          <w:bCs/>
          <w:sz w:val="21"/>
          <w:szCs w:val="21"/>
        </w:rPr>
      </w:pPr>
      <w:r w:rsidRPr="00277A31">
        <w:rPr>
          <w:rFonts w:asciiTheme="minorHAnsi" w:hAnsiTheme="minorHAnsi" w:cstheme="minorHAnsi"/>
          <w:b/>
          <w:bCs/>
          <w:sz w:val="21"/>
          <w:szCs w:val="21"/>
        </w:rPr>
        <w:t>NSE Akamai CDN Interaction</w:t>
      </w:r>
      <w:r w:rsidR="00257283">
        <w:rPr>
          <w:rFonts w:asciiTheme="minorHAnsi" w:hAnsiTheme="minorHAnsi" w:cstheme="minorHAnsi"/>
          <w:b/>
          <w:bCs/>
          <w:sz w:val="21"/>
          <w:szCs w:val="21"/>
        </w:rPr>
        <w:t xml:space="preserve"> Flow</w:t>
      </w:r>
    </w:p>
    <w:p w14:paraId="00A3FBE9" w14:textId="7D76EFFF" w:rsidR="00484C9E" w:rsidRPr="000F5391" w:rsidRDefault="00484C9E" w:rsidP="00277A31">
      <w:pPr>
        <w:pStyle w:val="NormalWeb"/>
        <w:ind w:left="720"/>
        <w:rPr>
          <w:rFonts w:asciiTheme="minorHAnsi" w:hAnsiTheme="minorHAnsi" w:cstheme="minorHAnsi"/>
          <w:sz w:val="21"/>
          <w:szCs w:val="21"/>
        </w:rPr>
      </w:pPr>
      <w:r w:rsidRPr="000F5391">
        <w:rPr>
          <w:rFonts w:asciiTheme="minorHAnsi" w:hAnsiTheme="minorHAnsi" w:cstheme="minorHAnsi"/>
          <w:noProof/>
          <w:sz w:val="21"/>
          <w:szCs w:val="21"/>
        </w:rPr>
        <w:drawing>
          <wp:inline distT="0" distB="0" distL="0" distR="0" wp14:anchorId="7FE8E6F3" wp14:editId="5F899B3A">
            <wp:extent cx="5585460" cy="3525155"/>
            <wp:effectExtent l="12700" t="12700" r="15240" b="1841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8285" cy="3526938"/>
                    </a:xfrm>
                    <a:prstGeom prst="rect">
                      <a:avLst/>
                    </a:prstGeom>
                    <a:ln>
                      <a:solidFill>
                        <a:schemeClr val="tx1">
                          <a:lumMod val="50000"/>
                          <a:lumOff val="50000"/>
                        </a:schemeClr>
                      </a:solidFill>
                    </a:ln>
                  </pic:spPr>
                </pic:pic>
              </a:graphicData>
            </a:graphic>
          </wp:inline>
        </w:drawing>
      </w:r>
    </w:p>
    <w:p w14:paraId="0E2958CB" w14:textId="71B6E422" w:rsidR="00484C9E" w:rsidRPr="00CC4A72" w:rsidRDefault="00484C9E" w:rsidP="00CC4A72">
      <w:pPr>
        <w:pStyle w:val="NormalWeb"/>
        <w:rPr>
          <w:rFonts w:asciiTheme="minorHAnsi" w:hAnsiTheme="minorHAnsi" w:cstheme="minorHAnsi"/>
          <w:b/>
          <w:bCs/>
          <w:sz w:val="21"/>
          <w:szCs w:val="21"/>
        </w:rPr>
      </w:pPr>
      <w:r w:rsidRPr="00CC4A72">
        <w:rPr>
          <w:rFonts w:asciiTheme="minorHAnsi" w:hAnsiTheme="minorHAnsi" w:cstheme="minorHAnsi"/>
          <w:b/>
          <w:bCs/>
          <w:sz w:val="21"/>
          <w:szCs w:val="21"/>
        </w:rPr>
        <w:t>Handling Content changes and Fault Tolerance</w:t>
      </w:r>
    </w:p>
    <w:p w14:paraId="1B8A2F61" w14:textId="77777777" w:rsidR="00484C9E" w:rsidRPr="008A796C" w:rsidRDefault="00484C9E" w:rsidP="008A796C">
      <w:pPr>
        <w:rPr>
          <w:rFonts w:asciiTheme="minorHAnsi" w:hAnsiTheme="minorHAnsi" w:cstheme="minorHAnsi"/>
          <w:sz w:val="21"/>
          <w:szCs w:val="21"/>
        </w:rPr>
      </w:pPr>
      <w:r w:rsidRPr="008A796C">
        <w:rPr>
          <w:rFonts w:asciiTheme="minorHAnsi" w:hAnsiTheme="minorHAnsi" w:cstheme="minorHAnsi"/>
          <w:sz w:val="21"/>
          <w:szCs w:val="21"/>
        </w:rPr>
        <w:t xml:space="preserve">Caching of static resources in Akamai is done using PULL model. </w:t>
      </w:r>
    </w:p>
    <w:p w14:paraId="389EFDAE" w14:textId="77777777" w:rsidR="00484C9E" w:rsidRPr="008A796C" w:rsidRDefault="00484C9E" w:rsidP="008A796C">
      <w:pPr>
        <w:rPr>
          <w:rFonts w:asciiTheme="minorHAnsi" w:hAnsiTheme="minorHAnsi" w:cstheme="minorHAnsi"/>
          <w:sz w:val="21"/>
          <w:szCs w:val="21"/>
        </w:rPr>
      </w:pPr>
      <w:r w:rsidRPr="008A796C">
        <w:rPr>
          <w:rFonts w:asciiTheme="minorHAnsi" w:hAnsiTheme="minorHAnsi" w:cstheme="minorHAnsi"/>
          <w:b/>
          <w:bCs/>
          <w:sz w:val="21"/>
          <w:szCs w:val="21"/>
        </w:rPr>
        <w:t>Object Fresh Frequency</w:t>
      </w:r>
      <w:r w:rsidRPr="008A796C">
        <w:rPr>
          <w:rFonts w:asciiTheme="minorHAnsi" w:hAnsiTheme="minorHAnsi" w:cstheme="minorHAnsi"/>
          <w:sz w:val="21"/>
          <w:szCs w:val="21"/>
        </w:rPr>
        <w:t xml:space="preserve"> – can be set from as low as 1 seconds to once a week, or once a month, or longer. </w:t>
      </w:r>
    </w:p>
    <w:p w14:paraId="4676DF0B" w14:textId="77777777" w:rsidR="00484C9E" w:rsidRPr="008A796C" w:rsidRDefault="00484C9E" w:rsidP="008A796C">
      <w:pPr>
        <w:rPr>
          <w:rFonts w:asciiTheme="minorHAnsi" w:hAnsiTheme="minorHAnsi" w:cstheme="minorHAnsi"/>
          <w:sz w:val="21"/>
          <w:szCs w:val="21"/>
        </w:rPr>
      </w:pPr>
      <w:r w:rsidRPr="008A796C">
        <w:rPr>
          <w:rFonts w:asciiTheme="minorHAnsi" w:hAnsiTheme="minorHAnsi" w:cstheme="minorHAnsi"/>
          <w:sz w:val="21"/>
          <w:szCs w:val="21"/>
        </w:rPr>
        <w:t>For NSE Parivartan, an optimal Expiration/Fresh value can be set to few minutes as determined during design based on the frequency of changes and the actual resource to be cached.</w:t>
      </w:r>
    </w:p>
    <w:p w14:paraId="595772E0" w14:textId="77777777" w:rsidR="00484C9E" w:rsidRPr="008A796C" w:rsidRDefault="00484C9E" w:rsidP="008A796C">
      <w:pPr>
        <w:rPr>
          <w:rFonts w:asciiTheme="minorHAnsi" w:hAnsiTheme="minorHAnsi" w:cstheme="minorHAnsi"/>
          <w:sz w:val="21"/>
          <w:szCs w:val="21"/>
        </w:rPr>
      </w:pPr>
      <w:r w:rsidRPr="008A796C">
        <w:rPr>
          <w:rFonts w:asciiTheme="minorHAnsi" w:hAnsiTheme="minorHAnsi" w:cstheme="minorHAnsi"/>
          <w:sz w:val="21"/>
          <w:szCs w:val="21"/>
        </w:rPr>
        <w:t>High frequency refresh will not necessarily create more load on NSE Servers as Akamai Edge servers will distribute the cache amongst themselves and offload the NSE Servers from handling concurrent access from the users.</w:t>
      </w:r>
    </w:p>
    <w:p w14:paraId="0ADED8F7" w14:textId="77777777" w:rsidR="00484C9E" w:rsidRPr="008A796C" w:rsidRDefault="00484C9E" w:rsidP="008A796C">
      <w:pPr>
        <w:rPr>
          <w:rFonts w:asciiTheme="minorHAnsi" w:hAnsiTheme="minorHAnsi" w:cstheme="minorHAnsi"/>
          <w:b/>
          <w:bCs/>
          <w:sz w:val="21"/>
          <w:szCs w:val="21"/>
        </w:rPr>
      </w:pPr>
      <w:r w:rsidRPr="008A796C">
        <w:rPr>
          <w:rFonts w:asciiTheme="minorHAnsi" w:hAnsiTheme="minorHAnsi" w:cstheme="minorHAnsi"/>
          <w:b/>
          <w:bCs/>
          <w:sz w:val="21"/>
          <w:szCs w:val="21"/>
        </w:rPr>
        <w:t>Fault Tolerance in Object Retrieval</w:t>
      </w:r>
    </w:p>
    <w:p w14:paraId="22362A30" w14:textId="77777777" w:rsidR="00484C9E" w:rsidRPr="008A796C" w:rsidRDefault="00484C9E" w:rsidP="008A796C">
      <w:pPr>
        <w:rPr>
          <w:rFonts w:asciiTheme="minorHAnsi" w:hAnsiTheme="minorHAnsi" w:cstheme="minorHAnsi"/>
          <w:sz w:val="21"/>
          <w:szCs w:val="21"/>
        </w:rPr>
      </w:pPr>
      <w:r w:rsidRPr="008A796C">
        <w:rPr>
          <w:rFonts w:asciiTheme="minorHAnsi" w:hAnsiTheme="minorHAnsi" w:cstheme="minorHAnsi"/>
          <w:sz w:val="21"/>
          <w:szCs w:val="21"/>
        </w:rPr>
        <w:lastRenderedPageBreak/>
        <w:t>Akamai Edge servers will retry if they experience an error retrieving an object from the origin. These retries can be customized to use an alternate origin or to choose a different path to the origin.</w:t>
      </w:r>
    </w:p>
    <w:p w14:paraId="12FD3E98" w14:textId="77777777" w:rsidR="00484C9E" w:rsidRPr="008A796C" w:rsidRDefault="00484C9E" w:rsidP="008A796C">
      <w:pPr>
        <w:rPr>
          <w:rFonts w:asciiTheme="minorHAnsi" w:hAnsiTheme="minorHAnsi" w:cstheme="minorHAnsi"/>
          <w:sz w:val="21"/>
          <w:szCs w:val="21"/>
        </w:rPr>
      </w:pPr>
      <w:r w:rsidRPr="008A796C">
        <w:rPr>
          <w:rFonts w:asciiTheme="minorHAnsi" w:hAnsiTheme="minorHAnsi" w:cstheme="minorHAnsi"/>
          <w:sz w:val="21"/>
          <w:szCs w:val="21"/>
        </w:rPr>
        <w:t>Hence for Parivartan, secondary server can be configured for the static resources to be cached in Akamai, so that if the primary is not responding or is slow, it can refresh from the secondary which could even be one of the DR.</w:t>
      </w:r>
    </w:p>
    <w:p w14:paraId="105AE6CA" w14:textId="77777777" w:rsidR="00484C9E" w:rsidRPr="00484C9E" w:rsidRDefault="00484C9E" w:rsidP="00484C9E">
      <w:pPr>
        <w:pStyle w:val="Heading2"/>
        <w:numPr>
          <w:ilvl w:val="0"/>
          <w:numId w:val="0"/>
        </w:numPr>
        <w:ind w:left="576"/>
        <w:rPr>
          <w:rFonts w:asciiTheme="minorHAnsi" w:hAnsiTheme="minorHAnsi" w:cstheme="minorHAnsi"/>
          <w:sz w:val="22"/>
          <w:szCs w:val="22"/>
        </w:rPr>
      </w:pPr>
    </w:p>
    <w:p w14:paraId="2AD9B783" w14:textId="33880125" w:rsidR="003E78F3" w:rsidRPr="00980A89" w:rsidRDefault="003E78F3" w:rsidP="00980A89">
      <w:pPr>
        <w:pStyle w:val="Heading2"/>
        <w:rPr>
          <w:rFonts w:asciiTheme="minorHAnsi" w:hAnsiTheme="minorHAnsi" w:cstheme="minorHAnsi"/>
          <w:sz w:val="22"/>
          <w:szCs w:val="22"/>
        </w:rPr>
      </w:pPr>
      <w:bookmarkStart w:id="175" w:name="_Toc43393655"/>
      <w:bookmarkStart w:id="176" w:name="_Toc48121390"/>
      <w:r w:rsidRPr="00980A89">
        <w:rPr>
          <w:rFonts w:asciiTheme="minorHAnsi" w:hAnsiTheme="minorHAnsi" w:cstheme="minorHAnsi"/>
          <w:sz w:val="22"/>
          <w:szCs w:val="22"/>
        </w:rPr>
        <w:t>Mobile React Native Framework</w:t>
      </w:r>
      <w:bookmarkEnd w:id="175"/>
      <w:bookmarkEnd w:id="176"/>
    </w:p>
    <w:p w14:paraId="7D61E1D2" w14:textId="77777777" w:rsidR="003E78F3" w:rsidRPr="008A796C" w:rsidRDefault="003E78F3" w:rsidP="00551175">
      <w:pPr>
        <w:rPr>
          <w:rFonts w:asciiTheme="minorHAnsi" w:hAnsiTheme="minorHAnsi" w:cstheme="minorHAnsi"/>
          <w:sz w:val="21"/>
          <w:szCs w:val="21"/>
        </w:rPr>
      </w:pPr>
      <w:r w:rsidRPr="008A796C">
        <w:rPr>
          <w:rFonts w:asciiTheme="minorHAnsi" w:hAnsiTheme="minorHAnsi" w:cstheme="minorHAnsi"/>
          <w:sz w:val="21"/>
          <w:szCs w:val="21"/>
        </w:rPr>
        <w:t>React Native is a JavaScript Framework which is used to develop mobile applications for iOS and Android. It uses large amount of inbuilt components and APIs.</w:t>
      </w:r>
    </w:p>
    <w:p w14:paraId="2F212F33" w14:textId="77777777" w:rsidR="003E78F3" w:rsidRPr="0061698C" w:rsidRDefault="003E78F3" w:rsidP="003E78F3">
      <w:pPr>
        <w:autoSpaceDE w:val="0"/>
        <w:autoSpaceDN w:val="0"/>
        <w:adjustRightInd w:val="0"/>
        <w:spacing w:line="340" w:lineRule="atLeast"/>
        <w:ind w:left="360"/>
        <w:rPr>
          <w:rFonts w:cs="Arial"/>
          <w:color w:val="000000"/>
          <w:szCs w:val="28"/>
        </w:rPr>
      </w:pPr>
    </w:p>
    <w:p w14:paraId="271C7F63" w14:textId="77777777" w:rsidR="003E78F3" w:rsidRPr="0061698C" w:rsidRDefault="003E78F3" w:rsidP="003E78F3">
      <w:pPr>
        <w:jc w:val="center"/>
        <w:rPr>
          <w:rFonts w:cs="Arial"/>
          <w:color w:val="000000"/>
          <w:szCs w:val="28"/>
        </w:rPr>
      </w:pPr>
      <w:r w:rsidRPr="0061698C">
        <w:rPr>
          <w:rFonts w:cs="Arial"/>
          <w:noProof/>
          <w:color w:val="000000"/>
          <w:szCs w:val="28"/>
          <w:lang w:eastAsia="en-IN"/>
        </w:rPr>
        <w:drawing>
          <wp:inline distT="0" distB="0" distL="0" distR="0" wp14:anchorId="217ABB3C" wp14:editId="1A63F6B4">
            <wp:extent cx="3949700" cy="2041691"/>
            <wp:effectExtent l="0" t="0" r="0" b="3175"/>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61151" cy="2047610"/>
                    </a:xfrm>
                    <a:prstGeom prst="rect">
                      <a:avLst/>
                    </a:prstGeom>
                    <a:noFill/>
                    <a:ln>
                      <a:noFill/>
                    </a:ln>
                  </pic:spPr>
                </pic:pic>
              </a:graphicData>
            </a:graphic>
          </wp:inline>
        </w:drawing>
      </w:r>
    </w:p>
    <w:p w14:paraId="0BB3CFEC" w14:textId="77777777" w:rsidR="003E78F3" w:rsidRPr="00BD0A2C" w:rsidRDefault="003E78F3" w:rsidP="00BD0A2C">
      <w:pPr>
        <w:pStyle w:val="Heading2"/>
        <w:rPr>
          <w:rFonts w:asciiTheme="minorHAnsi" w:hAnsiTheme="minorHAnsi" w:cstheme="minorHAnsi"/>
          <w:sz w:val="22"/>
          <w:szCs w:val="22"/>
        </w:rPr>
      </w:pPr>
      <w:bookmarkStart w:id="177" w:name="_Toc43393656"/>
      <w:bookmarkStart w:id="178" w:name="_Toc48121391"/>
      <w:r w:rsidRPr="00BD0A2C">
        <w:rPr>
          <w:rFonts w:asciiTheme="minorHAnsi" w:hAnsiTheme="minorHAnsi" w:cstheme="minorHAnsi"/>
          <w:sz w:val="22"/>
          <w:szCs w:val="22"/>
        </w:rPr>
        <w:t>React Native UI Core Components</w:t>
      </w:r>
      <w:bookmarkEnd w:id="177"/>
      <w:bookmarkEnd w:id="178"/>
    </w:p>
    <w:p w14:paraId="0C3C51C7" w14:textId="77777777" w:rsidR="003E78F3" w:rsidRPr="00551175" w:rsidRDefault="003E78F3" w:rsidP="002B27B9">
      <w:pPr>
        <w:pStyle w:val="ListParagraph"/>
        <w:numPr>
          <w:ilvl w:val="0"/>
          <w:numId w:val="43"/>
        </w:numPr>
        <w:rPr>
          <w:rFonts w:asciiTheme="minorHAnsi" w:hAnsiTheme="minorHAnsi" w:cs="Arial"/>
          <w:sz w:val="21"/>
          <w:szCs w:val="21"/>
        </w:rPr>
      </w:pPr>
      <w:r w:rsidRPr="00551175">
        <w:rPr>
          <w:rFonts w:asciiTheme="minorHAnsi" w:hAnsiTheme="minorHAnsi" w:cs="Arial"/>
          <w:sz w:val="21"/>
          <w:szCs w:val="21"/>
        </w:rPr>
        <w:t>Basic Components</w:t>
      </w:r>
    </w:p>
    <w:p w14:paraId="0119E5E3" w14:textId="77777777" w:rsidR="003E78F3" w:rsidRPr="00551175" w:rsidRDefault="003E78F3" w:rsidP="002B27B9">
      <w:pPr>
        <w:pStyle w:val="ListParagraph"/>
        <w:numPr>
          <w:ilvl w:val="0"/>
          <w:numId w:val="43"/>
        </w:numPr>
        <w:rPr>
          <w:rFonts w:asciiTheme="minorHAnsi" w:hAnsiTheme="minorHAnsi" w:cs="Arial"/>
          <w:sz w:val="21"/>
          <w:szCs w:val="21"/>
        </w:rPr>
      </w:pPr>
      <w:r w:rsidRPr="00551175">
        <w:rPr>
          <w:rFonts w:asciiTheme="minorHAnsi" w:hAnsiTheme="minorHAnsi" w:cs="Arial"/>
          <w:sz w:val="21"/>
          <w:szCs w:val="21"/>
        </w:rPr>
        <w:t>User Interface</w:t>
      </w:r>
    </w:p>
    <w:p w14:paraId="5994D77B" w14:textId="77777777" w:rsidR="003E78F3" w:rsidRPr="00551175" w:rsidRDefault="003E78F3" w:rsidP="002B27B9">
      <w:pPr>
        <w:pStyle w:val="ListParagraph"/>
        <w:numPr>
          <w:ilvl w:val="0"/>
          <w:numId w:val="43"/>
        </w:numPr>
        <w:rPr>
          <w:rFonts w:asciiTheme="minorHAnsi" w:hAnsiTheme="minorHAnsi" w:cs="Arial"/>
          <w:sz w:val="21"/>
          <w:szCs w:val="21"/>
        </w:rPr>
      </w:pPr>
      <w:r w:rsidRPr="00551175">
        <w:rPr>
          <w:rFonts w:asciiTheme="minorHAnsi" w:hAnsiTheme="minorHAnsi" w:cs="Arial"/>
          <w:sz w:val="21"/>
          <w:szCs w:val="21"/>
        </w:rPr>
        <w:t>List Views</w:t>
      </w:r>
    </w:p>
    <w:p w14:paraId="3E1B755B" w14:textId="77777777" w:rsidR="003E78F3" w:rsidRPr="00551175" w:rsidRDefault="003E78F3" w:rsidP="002B27B9">
      <w:pPr>
        <w:pStyle w:val="ListParagraph"/>
        <w:numPr>
          <w:ilvl w:val="0"/>
          <w:numId w:val="43"/>
        </w:numPr>
        <w:rPr>
          <w:rFonts w:asciiTheme="minorHAnsi" w:hAnsiTheme="minorHAnsi" w:cs="Arial"/>
          <w:sz w:val="21"/>
          <w:szCs w:val="21"/>
        </w:rPr>
      </w:pPr>
      <w:r w:rsidRPr="00551175">
        <w:rPr>
          <w:rFonts w:asciiTheme="minorHAnsi" w:hAnsiTheme="minorHAnsi" w:cs="Arial"/>
          <w:sz w:val="21"/>
          <w:szCs w:val="21"/>
        </w:rPr>
        <w:t>IOS Specific</w:t>
      </w:r>
    </w:p>
    <w:p w14:paraId="3E720A09" w14:textId="77777777" w:rsidR="003E78F3" w:rsidRPr="00551175" w:rsidRDefault="003E78F3" w:rsidP="002B27B9">
      <w:pPr>
        <w:pStyle w:val="ListParagraph"/>
        <w:numPr>
          <w:ilvl w:val="0"/>
          <w:numId w:val="43"/>
        </w:numPr>
        <w:rPr>
          <w:rFonts w:asciiTheme="minorHAnsi" w:hAnsiTheme="minorHAnsi" w:cs="Arial"/>
          <w:sz w:val="21"/>
          <w:szCs w:val="21"/>
        </w:rPr>
      </w:pPr>
      <w:r w:rsidRPr="00551175">
        <w:rPr>
          <w:rFonts w:asciiTheme="minorHAnsi" w:hAnsiTheme="minorHAnsi" w:cs="Arial"/>
          <w:sz w:val="21"/>
          <w:szCs w:val="21"/>
        </w:rPr>
        <w:t>Android Specific</w:t>
      </w:r>
    </w:p>
    <w:p w14:paraId="37F7DD47" w14:textId="77777777" w:rsidR="003E78F3" w:rsidRPr="00551175" w:rsidRDefault="003E78F3" w:rsidP="002B27B9">
      <w:pPr>
        <w:pStyle w:val="ListParagraph"/>
        <w:numPr>
          <w:ilvl w:val="0"/>
          <w:numId w:val="43"/>
        </w:numPr>
        <w:rPr>
          <w:rFonts w:asciiTheme="minorHAnsi" w:hAnsiTheme="minorHAnsi" w:cs="Arial"/>
          <w:sz w:val="21"/>
          <w:szCs w:val="21"/>
        </w:rPr>
      </w:pPr>
      <w:r w:rsidRPr="00551175">
        <w:rPr>
          <w:rFonts w:asciiTheme="minorHAnsi" w:hAnsiTheme="minorHAnsi" w:cs="Arial"/>
          <w:sz w:val="21"/>
          <w:szCs w:val="21"/>
        </w:rPr>
        <w:t>Others</w:t>
      </w:r>
    </w:p>
    <w:p w14:paraId="3AF0B6BF" w14:textId="07FC106A" w:rsidR="003E78F3" w:rsidRDefault="003E78F3" w:rsidP="003E78F3">
      <w:pPr>
        <w:pStyle w:val="ListParagraph"/>
        <w:ind w:left="1080"/>
        <w:rPr>
          <w:rFonts w:cs="Arial"/>
          <w:szCs w:val="28"/>
        </w:rPr>
      </w:pPr>
    </w:p>
    <w:p w14:paraId="3F9FA1F1" w14:textId="77777777" w:rsidR="003E78F3" w:rsidRPr="00BD0A2C" w:rsidRDefault="003E78F3" w:rsidP="00BD0A2C">
      <w:pPr>
        <w:pStyle w:val="Heading2"/>
        <w:rPr>
          <w:rFonts w:asciiTheme="minorHAnsi" w:hAnsiTheme="minorHAnsi" w:cstheme="minorHAnsi"/>
          <w:sz w:val="22"/>
          <w:szCs w:val="22"/>
        </w:rPr>
      </w:pPr>
      <w:bookmarkStart w:id="179" w:name="_Toc48121392"/>
      <w:r w:rsidRPr="00BD0A2C">
        <w:rPr>
          <w:rFonts w:asciiTheme="minorHAnsi" w:hAnsiTheme="minorHAnsi" w:cstheme="minorHAnsi"/>
          <w:sz w:val="22"/>
          <w:szCs w:val="22"/>
        </w:rPr>
        <w:t>Basic Components</w:t>
      </w:r>
      <w:bookmarkEnd w:id="179"/>
    </w:p>
    <w:tbl>
      <w:tblPr>
        <w:tblStyle w:val="WBPOTable"/>
        <w:tblW w:w="3644" w:type="pct"/>
        <w:tblLook w:val="04A0" w:firstRow="1" w:lastRow="0" w:firstColumn="1" w:lastColumn="0" w:noHBand="0" w:noVBand="1"/>
      </w:tblPr>
      <w:tblGrid>
        <w:gridCol w:w="1952"/>
        <w:gridCol w:w="5151"/>
      </w:tblGrid>
      <w:tr w:rsidR="003E78F3" w:rsidRPr="00551175" w14:paraId="76DF4CBA" w14:textId="77777777" w:rsidTr="00980A89">
        <w:trPr>
          <w:cnfStyle w:val="100000000000" w:firstRow="1" w:lastRow="0" w:firstColumn="0" w:lastColumn="0" w:oddVBand="0" w:evenVBand="0" w:oddHBand="0" w:evenHBand="0" w:firstRowFirstColumn="0" w:firstRowLastColumn="0" w:lastRowFirstColumn="0" w:lastRowLastColumn="0"/>
          <w:trHeight w:val="502"/>
        </w:trPr>
        <w:tc>
          <w:tcPr>
            <w:tcW w:w="1374" w:type="pct"/>
          </w:tcPr>
          <w:p w14:paraId="6A146B3F" w14:textId="77777777" w:rsidR="003E78F3" w:rsidRPr="00551175" w:rsidRDefault="003E78F3" w:rsidP="00980A89">
            <w:pPr>
              <w:rPr>
                <w:rFonts w:asciiTheme="minorHAnsi" w:hAnsiTheme="minorHAnsi" w:cstheme="minorHAnsi"/>
                <w:bCs/>
                <w:sz w:val="21"/>
                <w:szCs w:val="21"/>
              </w:rPr>
            </w:pPr>
            <w:r w:rsidRPr="00551175">
              <w:rPr>
                <w:rFonts w:asciiTheme="minorHAnsi" w:hAnsiTheme="minorHAnsi" w:cstheme="minorHAnsi"/>
                <w:bCs/>
                <w:sz w:val="21"/>
                <w:szCs w:val="21"/>
              </w:rPr>
              <w:t>Component</w:t>
            </w:r>
          </w:p>
        </w:tc>
        <w:tc>
          <w:tcPr>
            <w:tcW w:w="3626" w:type="pct"/>
          </w:tcPr>
          <w:p w14:paraId="2C6341C7" w14:textId="77777777" w:rsidR="003E78F3" w:rsidRPr="00551175" w:rsidRDefault="003E78F3" w:rsidP="00980A89">
            <w:pPr>
              <w:rPr>
                <w:rFonts w:asciiTheme="minorHAnsi" w:hAnsiTheme="minorHAnsi" w:cstheme="minorHAnsi"/>
                <w:bCs/>
                <w:sz w:val="21"/>
                <w:szCs w:val="21"/>
              </w:rPr>
            </w:pPr>
            <w:r w:rsidRPr="00551175">
              <w:rPr>
                <w:rFonts w:asciiTheme="minorHAnsi" w:hAnsiTheme="minorHAnsi" w:cstheme="minorHAnsi"/>
                <w:bCs/>
                <w:sz w:val="21"/>
                <w:szCs w:val="21"/>
              </w:rPr>
              <w:t>Comment</w:t>
            </w:r>
          </w:p>
        </w:tc>
      </w:tr>
      <w:tr w:rsidR="003E78F3" w:rsidRPr="00551175" w14:paraId="170702D1" w14:textId="77777777" w:rsidTr="00980A89">
        <w:trPr>
          <w:trHeight w:val="476"/>
        </w:trPr>
        <w:tc>
          <w:tcPr>
            <w:tcW w:w="1374" w:type="pct"/>
          </w:tcPr>
          <w:p w14:paraId="6F8F68D0" w14:textId="77777777" w:rsidR="003E78F3" w:rsidRPr="00551175" w:rsidRDefault="003E78F3" w:rsidP="00980A89">
            <w:pPr>
              <w:rPr>
                <w:rFonts w:asciiTheme="minorHAnsi" w:hAnsiTheme="minorHAnsi" w:cstheme="minorHAnsi"/>
                <w:sz w:val="21"/>
                <w:szCs w:val="21"/>
              </w:rPr>
            </w:pPr>
            <w:r w:rsidRPr="00551175">
              <w:rPr>
                <w:rFonts w:asciiTheme="minorHAnsi" w:hAnsiTheme="minorHAnsi" w:cstheme="minorHAnsi"/>
                <w:sz w:val="21"/>
                <w:szCs w:val="21"/>
              </w:rPr>
              <w:t>View</w:t>
            </w:r>
          </w:p>
        </w:tc>
        <w:tc>
          <w:tcPr>
            <w:tcW w:w="3626" w:type="pct"/>
          </w:tcPr>
          <w:p w14:paraId="6BB4ED78" w14:textId="77777777" w:rsidR="003E78F3" w:rsidRPr="00551175" w:rsidRDefault="003E78F3" w:rsidP="00980A89">
            <w:pPr>
              <w:rPr>
                <w:rFonts w:asciiTheme="minorHAnsi" w:hAnsiTheme="minorHAnsi" w:cstheme="minorHAnsi"/>
                <w:sz w:val="21"/>
                <w:szCs w:val="21"/>
              </w:rPr>
            </w:pPr>
            <w:r w:rsidRPr="00551175">
              <w:rPr>
                <w:rFonts w:asciiTheme="minorHAnsi" w:hAnsiTheme="minorHAnsi" w:cstheme="minorHAnsi"/>
                <w:sz w:val="21"/>
                <w:szCs w:val="21"/>
              </w:rPr>
              <w:t>The most fundamental component for building a UI, View is a container that supports layout with </w:t>
            </w:r>
            <w:hyperlink r:id="rId54" w:history="1">
              <w:r w:rsidRPr="00551175">
                <w:rPr>
                  <w:rFonts w:asciiTheme="minorHAnsi" w:hAnsiTheme="minorHAnsi" w:cstheme="minorHAnsi"/>
                  <w:sz w:val="21"/>
                  <w:szCs w:val="21"/>
                </w:rPr>
                <w:t>flexbox</w:t>
              </w:r>
            </w:hyperlink>
            <w:r w:rsidRPr="00551175">
              <w:rPr>
                <w:rFonts w:asciiTheme="minorHAnsi" w:hAnsiTheme="minorHAnsi" w:cstheme="minorHAnsi"/>
                <w:sz w:val="21"/>
                <w:szCs w:val="21"/>
              </w:rPr>
              <w:t>, </w:t>
            </w:r>
            <w:hyperlink r:id="rId55" w:history="1">
              <w:r w:rsidRPr="00551175">
                <w:rPr>
                  <w:rFonts w:asciiTheme="minorHAnsi" w:hAnsiTheme="minorHAnsi" w:cstheme="minorHAnsi"/>
                  <w:sz w:val="21"/>
                  <w:szCs w:val="21"/>
                </w:rPr>
                <w:t>style</w:t>
              </w:r>
            </w:hyperlink>
            <w:r w:rsidRPr="00551175">
              <w:rPr>
                <w:rFonts w:asciiTheme="minorHAnsi" w:hAnsiTheme="minorHAnsi" w:cstheme="minorHAnsi"/>
                <w:sz w:val="21"/>
                <w:szCs w:val="21"/>
              </w:rPr>
              <w:t>, </w:t>
            </w:r>
            <w:hyperlink r:id="rId56" w:history="1">
              <w:r w:rsidRPr="00551175">
                <w:rPr>
                  <w:rFonts w:asciiTheme="minorHAnsi" w:hAnsiTheme="minorHAnsi" w:cstheme="minorHAnsi"/>
                  <w:sz w:val="21"/>
                  <w:szCs w:val="21"/>
                </w:rPr>
                <w:t>some touch handling</w:t>
              </w:r>
            </w:hyperlink>
            <w:r w:rsidRPr="00551175">
              <w:rPr>
                <w:rFonts w:asciiTheme="minorHAnsi" w:hAnsiTheme="minorHAnsi" w:cstheme="minorHAnsi"/>
                <w:sz w:val="21"/>
                <w:szCs w:val="21"/>
              </w:rPr>
              <w:t>, and </w:t>
            </w:r>
            <w:hyperlink r:id="rId57" w:history="1">
              <w:r w:rsidRPr="00551175">
                <w:rPr>
                  <w:rFonts w:asciiTheme="minorHAnsi" w:hAnsiTheme="minorHAnsi" w:cstheme="minorHAnsi"/>
                  <w:sz w:val="21"/>
                  <w:szCs w:val="21"/>
                </w:rPr>
                <w:t>accessibility</w:t>
              </w:r>
            </w:hyperlink>
            <w:r w:rsidRPr="00551175">
              <w:rPr>
                <w:rFonts w:asciiTheme="minorHAnsi" w:hAnsiTheme="minorHAnsi" w:cstheme="minorHAnsi"/>
                <w:sz w:val="21"/>
                <w:szCs w:val="21"/>
              </w:rPr>
              <w:t> controls. View maps directly to the native view equivalent on whatever platform React Native is running on, whether that is a UIView, &lt;div&gt;, android.view, etc.</w:t>
            </w:r>
          </w:p>
        </w:tc>
      </w:tr>
      <w:tr w:rsidR="003E78F3" w:rsidRPr="00551175" w14:paraId="5C6F3CD0" w14:textId="77777777" w:rsidTr="00980A89">
        <w:trPr>
          <w:trHeight w:val="502"/>
        </w:trPr>
        <w:tc>
          <w:tcPr>
            <w:tcW w:w="1374" w:type="pct"/>
          </w:tcPr>
          <w:p w14:paraId="0303C6E6" w14:textId="77777777" w:rsidR="003E78F3" w:rsidRPr="00551175" w:rsidRDefault="003E78F3" w:rsidP="00980A89">
            <w:pPr>
              <w:rPr>
                <w:rFonts w:asciiTheme="minorHAnsi" w:hAnsiTheme="minorHAnsi" w:cstheme="minorHAnsi"/>
                <w:sz w:val="21"/>
                <w:szCs w:val="21"/>
              </w:rPr>
            </w:pPr>
            <w:r w:rsidRPr="00551175">
              <w:rPr>
                <w:rFonts w:asciiTheme="minorHAnsi" w:hAnsiTheme="minorHAnsi" w:cstheme="minorHAnsi"/>
                <w:sz w:val="21"/>
                <w:szCs w:val="21"/>
              </w:rPr>
              <w:t>Text</w:t>
            </w:r>
          </w:p>
        </w:tc>
        <w:tc>
          <w:tcPr>
            <w:tcW w:w="3626" w:type="pct"/>
          </w:tcPr>
          <w:p w14:paraId="42F21728" w14:textId="77777777" w:rsidR="003E78F3" w:rsidRPr="00551175" w:rsidRDefault="003E78F3" w:rsidP="00980A89">
            <w:pPr>
              <w:rPr>
                <w:rFonts w:asciiTheme="minorHAnsi" w:hAnsiTheme="minorHAnsi" w:cstheme="minorHAnsi"/>
                <w:sz w:val="21"/>
                <w:szCs w:val="21"/>
              </w:rPr>
            </w:pPr>
            <w:r w:rsidRPr="00551175">
              <w:rPr>
                <w:rFonts w:asciiTheme="minorHAnsi" w:hAnsiTheme="minorHAnsi" w:cstheme="minorHAnsi"/>
                <w:sz w:val="21"/>
                <w:szCs w:val="21"/>
              </w:rPr>
              <w:t>A component for displaying text.</w:t>
            </w:r>
          </w:p>
        </w:tc>
      </w:tr>
      <w:tr w:rsidR="003E78F3" w:rsidRPr="00551175" w14:paraId="2DC8EA70" w14:textId="77777777" w:rsidTr="00980A89">
        <w:trPr>
          <w:trHeight w:val="647"/>
        </w:trPr>
        <w:tc>
          <w:tcPr>
            <w:tcW w:w="1374" w:type="pct"/>
          </w:tcPr>
          <w:p w14:paraId="327CDBE5" w14:textId="77777777" w:rsidR="003E78F3" w:rsidRPr="00551175" w:rsidRDefault="003E78F3" w:rsidP="00980A89">
            <w:pPr>
              <w:rPr>
                <w:rFonts w:asciiTheme="minorHAnsi" w:hAnsiTheme="minorHAnsi" w:cstheme="minorHAnsi"/>
                <w:sz w:val="21"/>
                <w:szCs w:val="21"/>
              </w:rPr>
            </w:pPr>
            <w:r w:rsidRPr="00551175">
              <w:rPr>
                <w:rFonts w:asciiTheme="minorHAnsi" w:hAnsiTheme="minorHAnsi" w:cstheme="minorHAnsi"/>
                <w:sz w:val="21"/>
                <w:szCs w:val="21"/>
              </w:rPr>
              <w:t>Text Input</w:t>
            </w:r>
          </w:p>
        </w:tc>
        <w:tc>
          <w:tcPr>
            <w:tcW w:w="3626" w:type="pct"/>
          </w:tcPr>
          <w:p w14:paraId="7B0C9BFB" w14:textId="77777777" w:rsidR="003E78F3" w:rsidRPr="00551175" w:rsidRDefault="003E78F3" w:rsidP="00980A89">
            <w:pPr>
              <w:rPr>
                <w:rFonts w:asciiTheme="minorHAnsi" w:hAnsiTheme="minorHAnsi" w:cstheme="minorHAnsi"/>
                <w:sz w:val="21"/>
                <w:szCs w:val="21"/>
              </w:rPr>
            </w:pPr>
            <w:r w:rsidRPr="00551175">
              <w:rPr>
                <w:rFonts w:asciiTheme="minorHAnsi" w:hAnsiTheme="minorHAnsi" w:cstheme="minorHAnsi"/>
                <w:sz w:val="21"/>
                <w:szCs w:val="21"/>
              </w:rPr>
              <w:t>A component for inputting text into the app via a keyboard.</w:t>
            </w:r>
          </w:p>
        </w:tc>
      </w:tr>
      <w:tr w:rsidR="003E78F3" w:rsidRPr="00551175" w14:paraId="45E67627" w14:textId="77777777" w:rsidTr="00980A89">
        <w:trPr>
          <w:trHeight w:val="476"/>
        </w:trPr>
        <w:tc>
          <w:tcPr>
            <w:tcW w:w="1374" w:type="pct"/>
          </w:tcPr>
          <w:p w14:paraId="0FD6A714" w14:textId="77777777" w:rsidR="003E78F3" w:rsidRPr="00551175" w:rsidRDefault="003E78F3" w:rsidP="00980A89">
            <w:pPr>
              <w:rPr>
                <w:rFonts w:asciiTheme="minorHAnsi" w:hAnsiTheme="minorHAnsi" w:cstheme="minorHAnsi"/>
                <w:sz w:val="21"/>
                <w:szCs w:val="21"/>
              </w:rPr>
            </w:pPr>
            <w:r w:rsidRPr="00551175">
              <w:rPr>
                <w:rFonts w:asciiTheme="minorHAnsi" w:hAnsiTheme="minorHAnsi" w:cstheme="minorHAnsi"/>
                <w:sz w:val="21"/>
                <w:szCs w:val="21"/>
              </w:rPr>
              <w:t>Scroll View</w:t>
            </w:r>
          </w:p>
        </w:tc>
        <w:tc>
          <w:tcPr>
            <w:tcW w:w="3626" w:type="pct"/>
          </w:tcPr>
          <w:p w14:paraId="38D45C52" w14:textId="77777777" w:rsidR="003E78F3" w:rsidRPr="00551175" w:rsidRDefault="003E78F3" w:rsidP="00980A89">
            <w:pPr>
              <w:rPr>
                <w:rFonts w:asciiTheme="minorHAnsi" w:hAnsiTheme="minorHAnsi" w:cstheme="minorHAnsi"/>
                <w:sz w:val="21"/>
                <w:szCs w:val="21"/>
              </w:rPr>
            </w:pPr>
            <w:r w:rsidRPr="00551175">
              <w:rPr>
                <w:rFonts w:asciiTheme="minorHAnsi" w:hAnsiTheme="minorHAnsi" w:cstheme="minorHAnsi"/>
                <w:sz w:val="21"/>
                <w:szCs w:val="21"/>
              </w:rPr>
              <w:t xml:space="preserve">Provides a scrolling container that can host multiple components and views.  </w:t>
            </w:r>
          </w:p>
        </w:tc>
      </w:tr>
      <w:tr w:rsidR="003E78F3" w:rsidRPr="00551175" w14:paraId="603C4CCD" w14:textId="77777777" w:rsidTr="00980A89">
        <w:trPr>
          <w:trHeight w:val="476"/>
        </w:trPr>
        <w:tc>
          <w:tcPr>
            <w:tcW w:w="1374" w:type="pct"/>
          </w:tcPr>
          <w:p w14:paraId="354F9122" w14:textId="77777777" w:rsidR="003E78F3" w:rsidRPr="00551175" w:rsidRDefault="003E78F3" w:rsidP="00980A89">
            <w:pPr>
              <w:rPr>
                <w:rFonts w:asciiTheme="minorHAnsi" w:hAnsiTheme="minorHAnsi" w:cstheme="minorHAnsi"/>
                <w:sz w:val="21"/>
                <w:szCs w:val="21"/>
              </w:rPr>
            </w:pPr>
            <w:r w:rsidRPr="00551175">
              <w:rPr>
                <w:rFonts w:asciiTheme="minorHAnsi" w:hAnsiTheme="minorHAnsi" w:cstheme="minorHAnsi"/>
                <w:sz w:val="21"/>
                <w:szCs w:val="21"/>
              </w:rPr>
              <w:t>Style Sheet</w:t>
            </w:r>
          </w:p>
        </w:tc>
        <w:tc>
          <w:tcPr>
            <w:tcW w:w="3626" w:type="pct"/>
          </w:tcPr>
          <w:p w14:paraId="487F8C75" w14:textId="778E2701" w:rsidR="003E78F3" w:rsidRPr="00551175" w:rsidRDefault="003E78F3" w:rsidP="00980A89">
            <w:pPr>
              <w:rPr>
                <w:rFonts w:asciiTheme="minorHAnsi" w:hAnsiTheme="minorHAnsi" w:cstheme="minorHAnsi"/>
                <w:sz w:val="21"/>
                <w:szCs w:val="21"/>
              </w:rPr>
            </w:pPr>
            <w:r w:rsidRPr="00551175">
              <w:rPr>
                <w:rFonts w:asciiTheme="minorHAnsi" w:hAnsiTheme="minorHAnsi" w:cstheme="minorHAnsi"/>
                <w:sz w:val="21"/>
                <w:szCs w:val="21"/>
              </w:rPr>
              <w:t xml:space="preserve">Provides an abstraction layer similar to </w:t>
            </w:r>
            <w:r w:rsidR="003C318B" w:rsidRPr="00551175">
              <w:rPr>
                <w:rFonts w:asciiTheme="minorHAnsi" w:hAnsiTheme="minorHAnsi" w:cstheme="minorHAnsi"/>
                <w:sz w:val="21"/>
                <w:szCs w:val="21"/>
              </w:rPr>
              <w:t>CSS</w:t>
            </w:r>
            <w:r w:rsidRPr="00551175">
              <w:rPr>
                <w:rFonts w:asciiTheme="minorHAnsi" w:hAnsiTheme="minorHAnsi" w:cstheme="minorHAnsi"/>
                <w:sz w:val="21"/>
                <w:szCs w:val="21"/>
              </w:rPr>
              <w:t xml:space="preserve"> style sheets.</w:t>
            </w:r>
          </w:p>
        </w:tc>
      </w:tr>
      <w:tr w:rsidR="003E78F3" w:rsidRPr="00551175" w14:paraId="471FAA74" w14:textId="77777777" w:rsidTr="00980A89">
        <w:trPr>
          <w:trHeight w:val="476"/>
        </w:trPr>
        <w:tc>
          <w:tcPr>
            <w:tcW w:w="1374" w:type="pct"/>
          </w:tcPr>
          <w:p w14:paraId="045B4EAF" w14:textId="77777777" w:rsidR="003E78F3" w:rsidRPr="00551175" w:rsidRDefault="003E78F3" w:rsidP="00980A89">
            <w:pPr>
              <w:rPr>
                <w:rFonts w:asciiTheme="minorHAnsi" w:hAnsiTheme="minorHAnsi" w:cstheme="minorHAnsi"/>
                <w:sz w:val="21"/>
                <w:szCs w:val="21"/>
              </w:rPr>
            </w:pPr>
            <w:r w:rsidRPr="00551175">
              <w:rPr>
                <w:rFonts w:asciiTheme="minorHAnsi" w:hAnsiTheme="minorHAnsi" w:cstheme="minorHAnsi"/>
                <w:sz w:val="21"/>
                <w:szCs w:val="21"/>
              </w:rPr>
              <w:t>Images</w:t>
            </w:r>
          </w:p>
        </w:tc>
        <w:tc>
          <w:tcPr>
            <w:tcW w:w="3626" w:type="pct"/>
          </w:tcPr>
          <w:p w14:paraId="3DE64CDE" w14:textId="77777777" w:rsidR="003E78F3" w:rsidRPr="00551175" w:rsidRDefault="003E78F3" w:rsidP="00980A89">
            <w:pPr>
              <w:rPr>
                <w:rFonts w:asciiTheme="minorHAnsi" w:hAnsiTheme="minorHAnsi" w:cstheme="minorHAnsi"/>
                <w:sz w:val="21"/>
                <w:szCs w:val="21"/>
              </w:rPr>
            </w:pPr>
            <w:r w:rsidRPr="00551175">
              <w:rPr>
                <w:rFonts w:asciiTheme="minorHAnsi" w:hAnsiTheme="minorHAnsi" w:cstheme="minorHAnsi"/>
                <w:sz w:val="21"/>
                <w:szCs w:val="21"/>
              </w:rPr>
              <w:t>A component for displaying images.</w:t>
            </w:r>
          </w:p>
        </w:tc>
      </w:tr>
    </w:tbl>
    <w:p w14:paraId="24DAFAC2" w14:textId="77777777" w:rsidR="003E78F3" w:rsidRPr="0061698C" w:rsidRDefault="003E78F3" w:rsidP="003E78F3">
      <w:pPr>
        <w:pStyle w:val="Heading1"/>
        <w:keepLines w:val="0"/>
        <w:numPr>
          <w:ilvl w:val="0"/>
          <w:numId w:val="0"/>
        </w:numPr>
        <w:autoSpaceDE w:val="0"/>
        <w:autoSpaceDN w:val="0"/>
        <w:spacing w:after="60" w:line="240" w:lineRule="auto"/>
        <w:rPr>
          <w:rFonts w:asciiTheme="minorHAnsi" w:hAnsiTheme="minorHAnsi" w:cs="Arial"/>
          <w:sz w:val="28"/>
          <w:szCs w:val="28"/>
        </w:rPr>
      </w:pPr>
    </w:p>
    <w:p w14:paraId="7FD2BD6A" w14:textId="77777777" w:rsidR="003E78F3" w:rsidRPr="00551175" w:rsidRDefault="003E78F3" w:rsidP="003E78F3">
      <w:pPr>
        <w:rPr>
          <w:rFonts w:asciiTheme="minorHAnsi" w:hAnsiTheme="minorHAnsi" w:cstheme="minorHAnsi"/>
          <w:b/>
          <w:bCs/>
          <w:sz w:val="22"/>
        </w:rPr>
      </w:pPr>
      <w:r w:rsidRPr="00551175">
        <w:rPr>
          <w:rFonts w:asciiTheme="minorHAnsi" w:hAnsiTheme="minorHAnsi" w:cstheme="minorHAnsi"/>
          <w:b/>
          <w:bCs/>
          <w:sz w:val="22"/>
        </w:rPr>
        <w:t>User Interface</w:t>
      </w:r>
    </w:p>
    <w:tbl>
      <w:tblPr>
        <w:tblStyle w:val="WBPOTable"/>
        <w:tblW w:w="3644" w:type="pct"/>
        <w:tblLook w:val="04A0" w:firstRow="1" w:lastRow="0" w:firstColumn="1" w:lastColumn="0" w:noHBand="0" w:noVBand="1"/>
      </w:tblPr>
      <w:tblGrid>
        <w:gridCol w:w="1952"/>
        <w:gridCol w:w="5151"/>
      </w:tblGrid>
      <w:tr w:rsidR="003E78F3" w:rsidRPr="00551175" w14:paraId="7B2F387D" w14:textId="77777777" w:rsidTr="00980A89">
        <w:trPr>
          <w:cnfStyle w:val="100000000000" w:firstRow="1" w:lastRow="0" w:firstColumn="0" w:lastColumn="0" w:oddVBand="0" w:evenVBand="0" w:oddHBand="0" w:evenHBand="0" w:firstRowFirstColumn="0" w:firstRowLastColumn="0" w:lastRowFirstColumn="0" w:lastRowLastColumn="0"/>
          <w:trHeight w:val="502"/>
        </w:trPr>
        <w:tc>
          <w:tcPr>
            <w:tcW w:w="1374" w:type="pct"/>
          </w:tcPr>
          <w:p w14:paraId="52B97CA6" w14:textId="77777777" w:rsidR="003E78F3" w:rsidRPr="00551175" w:rsidRDefault="003E78F3" w:rsidP="00980A89">
            <w:pPr>
              <w:rPr>
                <w:rFonts w:asciiTheme="minorHAnsi" w:hAnsiTheme="minorHAnsi"/>
                <w:bCs/>
                <w:sz w:val="21"/>
                <w:szCs w:val="21"/>
              </w:rPr>
            </w:pPr>
            <w:r w:rsidRPr="00551175">
              <w:rPr>
                <w:rFonts w:asciiTheme="minorHAnsi" w:hAnsiTheme="minorHAnsi"/>
                <w:bCs/>
                <w:sz w:val="21"/>
                <w:szCs w:val="21"/>
              </w:rPr>
              <w:t>Component</w:t>
            </w:r>
          </w:p>
        </w:tc>
        <w:tc>
          <w:tcPr>
            <w:tcW w:w="3626" w:type="pct"/>
          </w:tcPr>
          <w:p w14:paraId="30EFD0EF" w14:textId="77777777" w:rsidR="003E78F3" w:rsidRPr="00551175" w:rsidRDefault="003E78F3" w:rsidP="00980A89">
            <w:pPr>
              <w:rPr>
                <w:rFonts w:asciiTheme="minorHAnsi" w:hAnsiTheme="minorHAnsi"/>
                <w:bCs/>
                <w:sz w:val="21"/>
                <w:szCs w:val="21"/>
              </w:rPr>
            </w:pPr>
            <w:r w:rsidRPr="00551175">
              <w:rPr>
                <w:rFonts w:asciiTheme="minorHAnsi" w:hAnsiTheme="minorHAnsi"/>
                <w:bCs/>
                <w:sz w:val="21"/>
                <w:szCs w:val="21"/>
              </w:rPr>
              <w:t>Comment</w:t>
            </w:r>
          </w:p>
        </w:tc>
      </w:tr>
      <w:tr w:rsidR="003E78F3" w:rsidRPr="00551175" w14:paraId="1669FAEA" w14:textId="77777777" w:rsidTr="00980A89">
        <w:trPr>
          <w:trHeight w:val="476"/>
        </w:trPr>
        <w:tc>
          <w:tcPr>
            <w:tcW w:w="1374" w:type="pct"/>
          </w:tcPr>
          <w:p w14:paraId="5D97012E"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Button</w:t>
            </w:r>
          </w:p>
        </w:tc>
        <w:tc>
          <w:tcPr>
            <w:tcW w:w="3626" w:type="pct"/>
          </w:tcPr>
          <w:p w14:paraId="05151F9A"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A basic button component for handling touches that should render nicely on any platform</w:t>
            </w:r>
          </w:p>
        </w:tc>
      </w:tr>
      <w:tr w:rsidR="003E78F3" w:rsidRPr="00551175" w14:paraId="1AB2F5E4" w14:textId="77777777" w:rsidTr="00980A89">
        <w:trPr>
          <w:trHeight w:val="502"/>
        </w:trPr>
        <w:tc>
          <w:tcPr>
            <w:tcW w:w="1374" w:type="pct"/>
          </w:tcPr>
          <w:p w14:paraId="7ACB9DAC"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Picker</w:t>
            </w:r>
          </w:p>
        </w:tc>
        <w:tc>
          <w:tcPr>
            <w:tcW w:w="3626" w:type="pct"/>
          </w:tcPr>
          <w:p w14:paraId="706CD84D"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Renders the native picker component on Android and iOS</w:t>
            </w:r>
          </w:p>
        </w:tc>
      </w:tr>
      <w:tr w:rsidR="003E78F3" w:rsidRPr="00551175" w14:paraId="6DD9771D" w14:textId="77777777" w:rsidTr="00980A89">
        <w:trPr>
          <w:trHeight w:val="620"/>
        </w:trPr>
        <w:tc>
          <w:tcPr>
            <w:tcW w:w="1374" w:type="pct"/>
          </w:tcPr>
          <w:p w14:paraId="5E8FDF4D"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Switch</w:t>
            </w:r>
          </w:p>
        </w:tc>
        <w:tc>
          <w:tcPr>
            <w:tcW w:w="3626" w:type="pct"/>
          </w:tcPr>
          <w:p w14:paraId="50768502"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Renders a Boolean input.</w:t>
            </w:r>
          </w:p>
        </w:tc>
      </w:tr>
    </w:tbl>
    <w:p w14:paraId="4ABB8820" w14:textId="77777777" w:rsidR="003E78F3" w:rsidRPr="0061698C" w:rsidRDefault="003E78F3" w:rsidP="003E78F3">
      <w:pPr>
        <w:rPr>
          <w:rFonts w:cs="Arial"/>
          <w:b/>
          <w:bCs/>
          <w:szCs w:val="28"/>
        </w:rPr>
      </w:pPr>
    </w:p>
    <w:p w14:paraId="1761FF61" w14:textId="77777777" w:rsidR="003E78F3" w:rsidRPr="00551175" w:rsidRDefault="003E78F3" w:rsidP="003E78F3">
      <w:pPr>
        <w:rPr>
          <w:rFonts w:asciiTheme="minorHAnsi" w:hAnsiTheme="minorHAnsi" w:cstheme="minorHAnsi"/>
          <w:b/>
          <w:bCs/>
          <w:sz w:val="22"/>
        </w:rPr>
      </w:pPr>
      <w:r w:rsidRPr="00551175">
        <w:rPr>
          <w:rFonts w:asciiTheme="minorHAnsi" w:hAnsiTheme="minorHAnsi" w:cstheme="minorHAnsi"/>
          <w:b/>
          <w:bCs/>
          <w:sz w:val="22"/>
        </w:rPr>
        <w:t>List Views</w:t>
      </w:r>
    </w:p>
    <w:tbl>
      <w:tblPr>
        <w:tblStyle w:val="WBPOTable"/>
        <w:tblW w:w="3644" w:type="pct"/>
        <w:tblLook w:val="04A0" w:firstRow="1" w:lastRow="0" w:firstColumn="1" w:lastColumn="0" w:noHBand="0" w:noVBand="1"/>
      </w:tblPr>
      <w:tblGrid>
        <w:gridCol w:w="1952"/>
        <w:gridCol w:w="5151"/>
      </w:tblGrid>
      <w:tr w:rsidR="003E78F3" w:rsidRPr="00551175" w14:paraId="26A690CE" w14:textId="77777777" w:rsidTr="00980A89">
        <w:trPr>
          <w:cnfStyle w:val="100000000000" w:firstRow="1" w:lastRow="0" w:firstColumn="0" w:lastColumn="0" w:oddVBand="0" w:evenVBand="0" w:oddHBand="0" w:evenHBand="0" w:firstRowFirstColumn="0" w:firstRowLastColumn="0" w:lastRowFirstColumn="0" w:lastRowLastColumn="0"/>
          <w:trHeight w:val="502"/>
        </w:trPr>
        <w:tc>
          <w:tcPr>
            <w:tcW w:w="1374" w:type="pct"/>
          </w:tcPr>
          <w:p w14:paraId="258EF838" w14:textId="77777777" w:rsidR="003E78F3" w:rsidRPr="00551175" w:rsidRDefault="003E78F3" w:rsidP="00980A89">
            <w:pPr>
              <w:rPr>
                <w:rFonts w:asciiTheme="minorHAnsi" w:hAnsiTheme="minorHAnsi"/>
                <w:bCs/>
                <w:sz w:val="21"/>
                <w:szCs w:val="21"/>
              </w:rPr>
            </w:pPr>
            <w:r w:rsidRPr="00551175">
              <w:rPr>
                <w:rFonts w:asciiTheme="minorHAnsi" w:hAnsiTheme="minorHAnsi"/>
                <w:bCs/>
                <w:sz w:val="21"/>
                <w:szCs w:val="21"/>
              </w:rPr>
              <w:t>Component</w:t>
            </w:r>
          </w:p>
        </w:tc>
        <w:tc>
          <w:tcPr>
            <w:tcW w:w="3626" w:type="pct"/>
          </w:tcPr>
          <w:p w14:paraId="78D536DC" w14:textId="77777777" w:rsidR="003E78F3" w:rsidRPr="00551175" w:rsidRDefault="003E78F3" w:rsidP="00980A89">
            <w:pPr>
              <w:rPr>
                <w:rFonts w:asciiTheme="minorHAnsi" w:hAnsiTheme="minorHAnsi"/>
                <w:bCs/>
                <w:sz w:val="21"/>
                <w:szCs w:val="21"/>
              </w:rPr>
            </w:pPr>
            <w:r w:rsidRPr="00551175">
              <w:rPr>
                <w:rFonts w:asciiTheme="minorHAnsi" w:hAnsiTheme="minorHAnsi"/>
                <w:bCs/>
                <w:sz w:val="21"/>
                <w:szCs w:val="21"/>
              </w:rPr>
              <w:t>Comment</w:t>
            </w:r>
          </w:p>
        </w:tc>
      </w:tr>
      <w:tr w:rsidR="003E78F3" w:rsidRPr="00551175" w14:paraId="0EECEBD5" w14:textId="77777777" w:rsidTr="00980A89">
        <w:trPr>
          <w:trHeight w:val="476"/>
        </w:trPr>
        <w:tc>
          <w:tcPr>
            <w:tcW w:w="1374" w:type="pct"/>
          </w:tcPr>
          <w:p w14:paraId="5F0E047A"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 xml:space="preserve">Flat List </w:t>
            </w:r>
          </w:p>
        </w:tc>
        <w:tc>
          <w:tcPr>
            <w:tcW w:w="3626" w:type="pct"/>
          </w:tcPr>
          <w:p w14:paraId="37CEADC3"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A component for rendering performant scrollable lists.</w:t>
            </w:r>
          </w:p>
        </w:tc>
      </w:tr>
      <w:tr w:rsidR="003E78F3" w:rsidRPr="00551175" w14:paraId="27F06668" w14:textId="77777777" w:rsidTr="00980A89">
        <w:trPr>
          <w:trHeight w:val="502"/>
        </w:trPr>
        <w:tc>
          <w:tcPr>
            <w:tcW w:w="1374" w:type="pct"/>
          </w:tcPr>
          <w:p w14:paraId="322003A0"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Section List</w:t>
            </w:r>
          </w:p>
        </w:tc>
        <w:tc>
          <w:tcPr>
            <w:tcW w:w="3626" w:type="pct"/>
          </w:tcPr>
          <w:p w14:paraId="1137E247"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Same as Flat List, but it is used for section based lists.</w:t>
            </w:r>
          </w:p>
        </w:tc>
      </w:tr>
    </w:tbl>
    <w:p w14:paraId="4C95687D" w14:textId="77777777" w:rsidR="003E78F3" w:rsidRPr="0061698C" w:rsidRDefault="003E78F3" w:rsidP="003E78F3">
      <w:pPr>
        <w:rPr>
          <w:rFonts w:cs="Arial"/>
          <w:szCs w:val="28"/>
        </w:rPr>
      </w:pPr>
    </w:p>
    <w:p w14:paraId="1AD672E8" w14:textId="77777777" w:rsidR="003E78F3" w:rsidRPr="00551175" w:rsidRDefault="003E78F3" w:rsidP="003E78F3">
      <w:pPr>
        <w:rPr>
          <w:rFonts w:asciiTheme="minorHAnsi" w:hAnsiTheme="minorHAnsi" w:cstheme="minorHAnsi"/>
          <w:b/>
          <w:bCs/>
          <w:sz w:val="22"/>
        </w:rPr>
      </w:pPr>
      <w:r w:rsidRPr="00551175">
        <w:rPr>
          <w:rFonts w:asciiTheme="minorHAnsi" w:hAnsiTheme="minorHAnsi" w:cstheme="minorHAnsi"/>
          <w:b/>
          <w:bCs/>
          <w:sz w:val="22"/>
        </w:rPr>
        <w:t>iOS Specific</w:t>
      </w:r>
    </w:p>
    <w:tbl>
      <w:tblPr>
        <w:tblStyle w:val="WBPOTable"/>
        <w:tblpPr w:leftFromText="180" w:rightFromText="180" w:vertAnchor="text" w:tblpY="1"/>
        <w:tblW w:w="3644" w:type="pct"/>
        <w:tblLook w:val="04A0" w:firstRow="1" w:lastRow="0" w:firstColumn="1" w:lastColumn="0" w:noHBand="0" w:noVBand="1"/>
      </w:tblPr>
      <w:tblGrid>
        <w:gridCol w:w="1952"/>
        <w:gridCol w:w="5151"/>
      </w:tblGrid>
      <w:tr w:rsidR="003E78F3" w:rsidRPr="00551175" w14:paraId="6A1D9873" w14:textId="77777777" w:rsidTr="00980A89">
        <w:trPr>
          <w:cnfStyle w:val="100000000000" w:firstRow="1" w:lastRow="0" w:firstColumn="0" w:lastColumn="0" w:oddVBand="0" w:evenVBand="0" w:oddHBand="0" w:evenHBand="0" w:firstRowFirstColumn="0" w:firstRowLastColumn="0" w:lastRowFirstColumn="0" w:lastRowLastColumn="0"/>
          <w:trHeight w:val="502"/>
        </w:trPr>
        <w:tc>
          <w:tcPr>
            <w:tcW w:w="1374" w:type="pct"/>
          </w:tcPr>
          <w:p w14:paraId="3002EC8C" w14:textId="77777777" w:rsidR="003E78F3" w:rsidRPr="00551175" w:rsidRDefault="003E78F3" w:rsidP="00980A89">
            <w:pPr>
              <w:rPr>
                <w:rFonts w:asciiTheme="minorHAnsi" w:hAnsiTheme="minorHAnsi"/>
                <w:bCs/>
                <w:sz w:val="21"/>
                <w:szCs w:val="21"/>
              </w:rPr>
            </w:pPr>
            <w:r w:rsidRPr="00551175">
              <w:rPr>
                <w:rFonts w:asciiTheme="minorHAnsi" w:hAnsiTheme="minorHAnsi"/>
                <w:bCs/>
                <w:sz w:val="21"/>
                <w:szCs w:val="21"/>
              </w:rPr>
              <w:t>Component</w:t>
            </w:r>
          </w:p>
        </w:tc>
        <w:tc>
          <w:tcPr>
            <w:tcW w:w="3626" w:type="pct"/>
          </w:tcPr>
          <w:p w14:paraId="7B398E86" w14:textId="77777777" w:rsidR="003E78F3" w:rsidRPr="00551175" w:rsidRDefault="003E78F3" w:rsidP="00980A89">
            <w:pPr>
              <w:rPr>
                <w:rFonts w:asciiTheme="minorHAnsi" w:hAnsiTheme="minorHAnsi"/>
                <w:bCs/>
                <w:sz w:val="21"/>
                <w:szCs w:val="21"/>
              </w:rPr>
            </w:pPr>
            <w:r w:rsidRPr="00551175">
              <w:rPr>
                <w:rFonts w:asciiTheme="minorHAnsi" w:hAnsiTheme="minorHAnsi"/>
                <w:bCs/>
                <w:sz w:val="21"/>
                <w:szCs w:val="21"/>
              </w:rPr>
              <w:t>Comment</w:t>
            </w:r>
          </w:p>
        </w:tc>
      </w:tr>
      <w:tr w:rsidR="003E78F3" w:rsidRPr="00551175" w14:paraId="49797A06" w14:textId="77777777" w:rsidTr="00980A89">
        <w:trPr>
          <w:trHeight w:val="476"/>
        </w:trPr>
        <w:tc>
          <w:tcPr>
            <w:tcW w:w="1374" w:type="pct"/>
          </w:tcPr>
          <w:p w14:paraId="0C6E51AA"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Action Sheet IOS</w:t>
            </w:r>
          </w:p>
        </w:tc>
        <w:tc>
          <w:tcPr>
            <w:tcW w:w="3626" w:type="pct"/>
          </w:tcPr>
          <w:p w14:paraId="7F3FB115" w14:textId="2F30DB30" w:rsidR="003E78F3" w:rsidRPr="00551175" w:rsidRDefault="003C318B" w:rsidP="00980A89">
            <w:pPr>
              <w:rPr>
                <w:rFonts w:asciiTheme="minorHAnsi" w:hAnsiTheme="minorHAnsi" w:cs="Arial"/>
                <w:sz w:val="21"/>
                <w:szCs w:val="21"/>
              </w:rPr>
            </w:pPr>
            <w:r>
              <w:rPr>
                <w:rFonts w:asciiTheme="minorHAnsi" w:hAnsiTheme="minorHAnsi" w:cs="Arial"/>
                <w:sz w:val="21"/>
                <w:szCs w:val="21"/>
              </w:rPr>
              <w:t>API</w:t>
            </w:r>
            <w:r w:rsidR="003E78F3" w:rsidRPr="00551175">
              <w:rPr>
                <w:rFonts w:asciiTheme="minorHAnsi" w:hAnsiTheme="minorHAnsi" w:cs="Arial"/>
                <w:sz w:val="21"/>
                <w:szCs w:val="21"/>
              </w:rPr>
              <w:t xml:space="preserve"> to display an iOS action sheet or share sheet</w:t>
            </w:r>
          </w:p>
        </w:tc>
      </w:tr>
    </w:tbl>
    <w:p w14:paraId="544B1AB6" w14:textId="77777777" w:rsidR="003E78F3" w:rsidRPr="0061698C" w:rsidRDefault="003E78F3" w:rsidP="003E78F3">
      <w:pPr>
        <w:pStyle w:val="Heading1"/>
        <w:keepLines w:val="0"/>
        <w:numPr>
          <w:ilvl w:val="0"/>
          <w:numId w:val="0"/>
        </w:numPr>
        <w:autoSpaceDE w:val="0"/>
        <w:autoSpaceDN w:val="0"/>
        <w:spacing w:after="60" w:line="240" w:lineRule="auto"/>
        <w:ind w:left="432" w:hanging="432"/>
        <w:rPr>
          <w:rFonts w:asciiTheme="minorHAnsi" w:hAnsiTheme="minorHAnsi" w:cs="Arial"/>
          <w:sz w:val="28"/>
          <w:szCs w:val="28"/>
        </w:rPr>
      </w:pPr>
      <w:bookmarkStart w:id="180" w:name="_Toc20303563"/>
    </w:p>
    <w:p w14:paraId="604C8C7C" w14:textId="77777777" w:rsidR="003E78F3" w:rsidRPr="0061698C" w:rsidRDefault="003E78F3" w:rsidP="003E78F3">
      <w:pPr>
        <w:pStyle w:val="Heading1"/>
        <w:keepLines w:val="0"/>
        <w:numPr>
          <w:ilvl w:val="0"/>
          <w:numId w:val="0"/>
        </w:numPr>
        <w:autoSpaceDE w:val="0"/>
        <w:autoSpaceDN w:val="0"/>
        <w:spacing w:after="60" w:line="240" w:lineRule="auto"/>
        <w:ind w:left="432" w:hanging="432"/>
        <w:rPr>
          <w:rFonts w:asciiTheme="minorHAnsi" w:hAnsiTheme="minorHAnsi" w:cs="Arial"/>
          <w:sz w:val="28"/>
          <w:szCs w:val="28"/>
        </w:rPr>
      </w:pPr>
    </w:p>
    <w:p w14:paraId="73B65F1D" w14:textId="77777777" w:rsidR="003E78F3" w:rsidRPr="00551175" w:rsidRDefault="003E78F3" w:rsidP="003E78F3">
      <w:pPr>
        <w:rPr>
          <w:rFonts w:asciiTheme="minorHAnsi" w:hAnsiTheme="minorHAnsi" w:cstheme="minorHAnsi"/>
          <w:b/>
          <w:bCs/>
          <w:sz w:val="22"/>
        </w:rPr>
      </w:pPr>
      <w:r w:rsidRPr="00551175">
        <w:rPr>
          <w:rFonts w:asciiTheme="minorHAnsi" w:hAnsiTheme="minorHAnsi" w:cstheme="minorHAnsi"/>
          <w:b/>
          <w:bCs/>
          <w:sz w:val="22"/>
        </w:rPr>
        <w:t>Android Specific</w:t>
      </w:r>
    </w:p>
    <w:tbl>
      <w:tblPr>
        <w:tblStyle w:val="WBPOTable"/>
        <w:tblW w:w="7105" w:type="dxa"/>
        <w:tblLook w:val="04A0" w:firstRow="1" w:lastRow="0" w:firstColumn="1" w:lastColumn="0" w:noHBand="0" w:noVBand="1"/>
      </w:tblPr>
      <w:tblGrid>
        <w:gridCol w:w="1975"/>
        <w:gridCol w:w="5130"/>
      </w:tblGrid>
      <w:tr w:rsidR="003E78F3" w:rsidRPr="00551175" w14:paraId="5AD3A0C8" w14:textId="77777777" w:rsidTr="00980A89">
        <w:trPr>
          <w:cnfStyle w:val="100000000000" w:firstRow="1" w:lastRow="0" w:firstColumn="0" w:lastColumn="0" w:oddVBand="0" w:evenVBand="0" w:oddHBand="0" w:evenHBand="0" w:firstRowFirstColumn="0" w:firstRowLastColumn="0" w:lastRowFirstColumn="0" w:lastRowLastColumn="0"/>
          <w:trHeight w:val="575"/>
        </w:trPr>
        <w:tc>
          <w:tcPr>
            <w:tcW w:w="1975" w:type="dxa"/>
          </w:tcPr>
          <w:p w14:paraId="366BD538" w14:textId="77777777" w:rsidR="003E78F3" w:rsidRPr="00551175" w:rsidRDefault="003E78F3" w:rsidP="00980A89">
            <w:pPr>
              <w:rPr>
                <w:rFonts w:asciiTheme="minorHAnsi" w:hAnsiTheme="minorHAnsi"/>
                <w:bCs/>
                <w:sz w:val="21"/>
                <w:szCs w:val="21"/>
              </w:rPr>
            </w:pPr>
            <w:r w:rsidRPr="00551175">
              <w:rPr>
                <w:rFonts w:asciiTheme="minorHAnsi" w:hAnsiTheme="minorHAnsi"/>
                <w:bCs/>
                <w:sz w:val="21"/>
                <w:szCs w:val="21"/>
              </w:rPr>
              <w:t>Component</w:t>
            </w:r>
          </w:p>
        </w:tc>
        <w:tc>
          <w:tcPr>
            <w:tcW w:w="5130" w:type="dxa"/>
          </w:tcPr>
          <w:p w14:paraId="61DF9E95" w14:textId="77777777" w:rsidR="003E78F3" w:rsidRPr="00551175" w:rsidRDefault="003E78F3" w:rsidP="00980A89">
            <w:pPr>
              <w:rPr>
                <w:rFonts w:asciiTheme="minorHAnsi" w:hAnsiTheme="minorHAnsi"/>
                <w:bCs/>
                <w:sz w:val="21"/>
                <w:szCs w:val="21"/>
              </w:rPr>
            </w:pPr>
            <w:r w:rsidRPr="00551175">
              <w:rPr>
                <w:rFonts w:asciiTheme="minorHAnsi" w:hAnsiTheme="minorHAnsi"/>
                <w:bCs/>
                <w:sz w:val="21"/>
                <w:szCs w:val="21"/>
              </w:rPr>
              <w:t>Comment</w:t>
            </w:r>
          </w:p>
        </w:tc>
      </w:tr>
      <w:tr w:rsidR="003E78F3" w:rsidRPr="00551175" w14:paraId="314A721E" w14:textId="77777777" w:rsidTr="00980A89">
        <w:trPr>
          <w:trHeight w:val="710"/>
        </w:trPr>
        <w:tc>
          <w:tcPr>
            <w:tcW w:w="1975" w:type="dxa"/>
          </w:tcPr>
          <w:p w14:paraId="03CBECA8"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Back Handler</w:t>
            </w:r>
          </w:p>
        </w:tc>
        <w:tc>
          <w:tcPr>
            <w:tcW w:w="5130" w:type="dxa"/>
          </w:tcPr>
          <w:p w14:paraId="41428DE5"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Detect hardware button presses for back navigation.</w:t>
            </w:r>
          </w:p>
        </w:tc>
      </w:tr>
      <w:tr w:rsidR="003E78F3" w:rsidRPr="00551175" w14:paraId="296A55E1" w14:textId="77777777" w:rsidTr="00980A89">
        <w:tc>
          <w:tcPr>
            <w:tcW w:w="1975" w:type="dxa"/>
          </w:tcPr>
          <w:p w14:paraId="1008C045"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Drawer Layout Android</w:t>
            </w:r>
          </w:p>
        </w:tc>
        <w:tc>
          <w:tcPr>
            <w:tcW w:w="5130" w:type="dxa"/>
          </w:tcPr>
          <w:p w14:paraId="3AC4C29A"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Renders a Drawer Layout on Android.</w:t>
            </w:r>
          </w:p>
        </w:tc>
      </w:tr>
      <w:tr w:rsidR="003E78F3" w:rsidRPr="00551175" w14:paraId="28C26A37" w14:textId="77777777" w:rsidTr="00980A89">
        <w:trPr>
          <w:trHeight w:val="638"/>
        </w:trPr>
        <w:tc>
          <w:tcPr>
            <w:tcW w:w="1975" w:type="dxa"/>
          </w:tcPr>
          <w:p w14:paraId="6F6D5A99"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Permissions Android</w:t>
            </w:r>
          </w:p>
        </w:tc>
        <w:tc>
          <w:tcPr>
            <w:tcW w:w="5130" w:type="dxa"/>
          </w:tcPr>
          <w:p w14:paraId="513992D2"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Provide access to the permissions model introduced in Android M.</w:t>
            </w:r>
          </w:p>
        </w:tc>
      </w:tr>
    </w:tbl>
    <w:p w14:paraId="2552E8BC" w14:textId="77777777" w:rsidR="003E78F3" w:rsidRPr="0061698C" w:rsidRDefault="003E78F3" w:rsidP="003E78F3">
      <w:pPr>
        <w:rPr>
          <w:rFonts w:cs="Arial"/>
          <w:b/>
          <w:bCs/>
          <w:szCs w:val="28"/>
        </w:rPr>
      </w:pPr>
    </w:p>
    <w:p w14:paraId="78B72F0A" w14:textId="77777777" w:rsidR="003E78F3" w:rsidRPr="00551175" w:rsidRDefault="003E78F3" w:rsidP="003E78F3">
      <w:pPr>
        <w:rPr>
          <w:rFonts w:asciiTheme="minorHAnsi" w:hAnsiTheme="minorHAnsi" w:cstheme="minorHAnsi"/>
          <w:b/>
          <w:bCs/>
          <w:sz w:val="22"/>
        </w:rPr>
      </w:pPr>
      <w:r w:rsidRPr="00551175">
        <w:rPr>
          <w:rFonts w:asciiTheme="minorHAnsi" w:hAnsiTheme="minorHAnsi" w:cstheme="minorHAnsi"/>
          <w:b/>
          <w:bCs/>
          <w:sz w:val="22"/>
        </w:rPr>
        <w:t>Others</w:t>
      </w:r>
    </w:p>
    <w:tbl>
      <w:tblPr>
        <w:tblStyle w:val="WBPOTable"/>
        <w:tblpPr w:leftFromText="180" w:rightFromText="180" w:vertAnchor="text" w:tblpY="1"/>
        <w:tblW w:w="3644" w:type="pct"/>
        <w:tblLook w:val="04A0" w:firstRow="1" w:lastRow="0" w:firstColumn="1" w:lastColumn="0" w:noHBand="0" w:noVBand="1"/>
      </w:tblPr>
      <w:tblGrid>
        <w:gridCol w:w="1952"/>
        <w:gridCol w:w="5151"/>
      </w:tblGrid>
      <w:tr w:rsidR="003E78F3" w:rsidRPr="00551175" w14:paraId="18F2F602" w14:textId="77777777" w:rsidTr="00980A89">
        <w:trPr>
          <w:cnfStyle w:val="100000000000" w:firstRow="1" w:lastRow="0" w:firstColumn="0" w:lastColumn="0" w:oddVBand="0" w:evenVBand="0" w:oddHBand="0" w:evenHBand="0" w:firstRowFirstColumn="0" w:firstRowLastColumn="0" w:lastRowFirstColumn="0" w:lastRowLastColumn="0"/>
          <w:trHeight w:val="502"/>
        </w:trPr>
        <w:tc>
          <w:tcPr>
            <w:tcW w:w="1374" w:type="pct"/>
          </w:tcPr>
          <w:p w14:paraId="26947C0F" w14:textId="77777777" w:rsidR="003E78F3" w:rsidRPr="00551175" w:rsidRDefault="003E78F3" w:rsidP="00980A89">
            <w:pPr>
              <w:rPr>
                <w:rFonts w:asciiTheme="minorHAnsi" w:hAnsiTheme="minorHAnsi"/>
                <w:bCs/>
                <w:sz w:val="21"/>
                <w:szCs w:val="21"/>
              </w:rPr>
            </w:pPr>
            <w:r w:rsidRPr="00551175">
              <w:rPr>
                <w:rFonts w:asciiTheme="minorHAnsi" w:hAnsiTheme="minorHAnsi"/>
                <w:bCs/>
                <w:sz w:val="21"/>
                <w:szCs w:val="21"/>
              </w:rPr>
              <w:t>Component</w:t>
            </w:r>
          </w:p>
        </w:tc>
        <w:tc>
          <w:tcPr>
            <w:tcW w:w="3626" w:type="pct"/>
          </w:tcPr>
          <w:p w14:paraId="296814CE" w14:textId="77777777" w:rsidR="003E78F3" w:rsidRPr="00551175" w:rsidRDefault="003E78F3" w:rsidP="00980A89">
            <w:pPr>
              <w:rPr>
                <w:rFonts w:asciiTheme="minorHAnsi" w:hAnsiTheme="minorHAnsi"/>
                <w:bCs/>
                <w:sz w:val="21"/>
                <w:szCs w:val="21"/>
              </w:rPr>
            </w:pPr>
            <w:r w:rsidRPr="00551175">
              <w:rPr>
                <w:rFonts w:asciiTheme="minorHAnsi" w:hAnsiTheme="minorHAnsi"/>
                <w:bCs/>
                <w:sz w:val="21"/>
                <w:szCs w:val="21"/>
              </w:rPr>
              <w:t>Comment</w:t>
            </w:r>
          </w:p>
        </w:tc>
      </w:tr>
      <w:tr w:rsidR="003E78F3" w:rsidRPr="00551175" w14:paraId="616270EE" w14:textId="77777777" w:rsidTr="00980A89">
        <w:trPr>
          <w:trHeight w:val="476"/>
        </w:trPr>
        <w:tc>
          <w:tcPr>
            <w:tcW w:w="1374" w:type="pct"/>
          </w:tcPr>
          <w:p w14:paraId="3BD47608"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 xml:space="preserve">Activity Indicator </w:t>
            </w:r>
          </w:p>
        </w:tc>
        <w:tc>
          <w:tcPr>
            <w:tcW w:w="3626" w:type="pct"/>
          </w:tcPr>
          <w:p w14:paraId="60C0D96F"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 xml:space="preserve"> Displays a circular loading indicator.</w:t>
            </w:r>
          </w:p>
        </w:tc>
      </w:tr>
      <w:tr w:rsidR="003E78F3" w:rsidRPr="00551175" w14:paraId="60847764" w14:textId="77777777" w:rsidTr="00980A89">
        <w:trPr>
          <w:trHeight w:val="502"/>
        </w:trPr>
        <w:tc>
          <w:tcPr>
            <w:tcW w:w="1374" w:type="pct"/>
          </w:tcPr>
          <w:p w14:paraId="18935319"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 xml:space="preserve">Alert </w:t>
            </w:r>
          </w:p>
        </w:tc>
        <w:tc>
          <w:tcPr>
            <w:tcW w:w="3626" w:type="pct"/>
          </w:tcPr>
          <w:p w14:paraId="66E7AA7D"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Launches an alert dialog with the specified title and message</w:t>
            </w:r>
          </w:p>
        </w:tc>
      </w:tr>
      <w:tr w:rsidR="003E78F3" w:rsidRPr="00551175" w14:paraId="0D8F56D7" w14:textId="77777777" w:rsidTr="00980A89">
        <w:trPr>
          <w:trHeight w:val="383"/>
        </w:trPr>
        <w:tc>
          <w:tcPr>
            <w:tcW w:w="1374" w:type="pct"/>
          </w:tcPr>
          <w:p w14:paraId="54E52C71"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Animated</w:t>
            </w:r>
          </w:p>
        </w:tc>
        <w:tc>
          <w:tcPr>
            <w:tcW w:w="3626" w:type="pct"/>
          </w:tcPr>
          <w:p w14:paraId="76E6C137"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 xml:space="preserve"> A library for creating fluid, powerful animations that are easy to build and maintain.</w:t>
            </w:r>
          </w:p>
        </w:tc>
      </w:tr>
      <w:tr w:rsidR="003E78F3" w:rsidRPr="00551175" w14:paraId="23EFF9A6" w14:textId="77777777" w:rsidTr="00980A89">
        <w:trPr>
          <w:trHeight w:val="383"/>
        </w:trPr>
        <w:tc>
          <w:tcPr>
            <w:tcW w:w="1374" w:type="pct"/>
          </w:tcPr>
          <w:p w14:paraId="4F033352"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 xml:space="preserve">Dimensions </w:t>
            </w:r>
          </w:p>
        </w:tc>
        <w:tc>
          <w:tcPr>
            <w:tcW w:w="3626" w:type="pct"/>
          </w:tcPr>
          <w:p w14:paraId="48D4B9FD"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Provides an interface for getting device dimensions.</w:t>
            </w:r>
          </w:p>
        </w:tc>
      </w:tr>
      <w:tr w:rsidR="003E78F3" w:rsidRPr="00551175" w14:paraId="3206D9C9" w14:textId="77777777" w:rsidTr="00980A89">
        <w:trPr>
          <w:trHeight w:val="383"/>
        </w:trPr>
        <w:tc>
          <w:tcPr>
            <w:tcW w:w="1374" w:type="pct"/>
          </w:tcPr>
          <w:p w14:paraId="48492DDF"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Keyboard Avoiding View</w:t>
            </w:r>
          </w:p>
        </w:tc>
        <w:tc>
          <w:tcPr>
            <w:tcW w:w="3626" w:type="pct"/>
          </w:tcPr>
          <w:p w14:paraId="3A719250"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Provides a view that moves out of the way of the virtual keyboard automatically</w:t>
            </w:r>
          </w:p>
        </w:tc>
      </w:tr>
      <w:tr w:rsidR="003E78F3" w:rsidRPr="00551175" w14:paraId="291754DA" w14:textId="77777777" w:rsidTr="00980A89">
        <w:trPr>
          <w:trHeight w:val="383"/>
        </w:trPr>
        <w:tc>
          <w:tcPr>
            <w:tcW w:w="1374" w:type="pct"/>
          </w:tcPr>
          <w:p w14:paraId="4BDDBBE0"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Linking</w:t>
            </w:r>
          </w:p>
        </w:tc>
        <w:tc>
          <w:tcPr>
            <w:tcW w:w="3626" w:type="pct"/>
          </w:tcPr>
          <w:p w14:paraId="147D61A3"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Provides a general interface to interact with both incoming and outgoing app links.</w:t>
            </w:r>
          </w:p>
        </w:tc>
      </w:tr>
      <w:tr w:rsidR="003E78F3" w:rsidRPr="00551175" w14:paraId="648A6034" w14:textId="77777777" w:rsidTr="00980A89">
        <w:trPr>
          <w:trHeight w:val="383"/>
        </w:trPr>
        <w:tc>
          <w:tcPr>
            <w:tcW w:w="1374" w:type="pct"/>
          </w:tcPr>
          <w:p w14:paraId="7F1EF03B"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lastRenderedPageBreak/>
              <w:t>Modal</w:t>
            </w:r>
          </w:p>
        </w:tc>
        <w:tc>
          <w:tcPr>
            <w:tcW w:w="3626" w:type="pct"/>
          </w:tcPr>
          <w:p w14:paraId="60F2FABF"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Provides a simple way to present content above an enclosing view</w:t>
            </w:r>
          </w:p>
        </w:tc>
      </w:tr>
      <w:tr w:rsidR="003E78F3" w:rsidRPr="00551175" w14:paraId="2BEBBC82" w14:textId="77777777" w:rsidTr="00980A89">
        <w:trPr>
          <w:trHeight w:val="383"/>
        </w:trPr>
        <w:tc>
          <w:tcPr>
            <w:tcW w:w="1374" w:type="pct"/>
          </w:tcPr>
          <w:p w14:paraId="2B999D88"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Pixel Ratio</w:t>
            </w:r>
          </w:p>
        </w:tc>
        <w:tc>
          <w:tcPr>
            <w:tcW w:w="3626" w:type="pct"/>
          </w:tcPr>
          <w:p w14:paraId="3F3D40CD"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Provides access to the device pixel density</w:t>
            </w:r>
          </w:p>
        </w:tc>
      </w:tr>
      <w:tr w:rsidR="003E78F3" w:rsidRPr="00551175" w14:paraId="4647AC28" w14:textId="77777777" w:rsidTr="00980A89">
        <w:trPr>
          <w:trHeight w:val="383"/>
        </w:trPr>
        <w:tc>
          <w:tcPr>
            <w:tcW w:w="1374" w:type="pct"/>
          </w:tcPr>
          <w:p w14:paraId="0DAB9E5F"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 xml:space="preserve">Refresh Control </w:t>
            </w:r>
          </w:p>
        </w:tc>
        <w:tc>
          <w:tcPr>
            <w:tcW w:w="3626" w:type="pct"/>
          </w:tcPr>
          <w:p w14:paraId="0BE75F82"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This component is used inside a Scroll View to add pull to refresh functionality.</w:t>
            </w:r>
          </w:p>
        </w:tc>
      </w:tr>
      <w:tr w:rsidR="003E78F3" w:rsidRPr="00551175" w14:paraId="2BB5251D" w14:textId="77777777" w:rsidTr="00980A89">
        <w:trPr>
          <w:trHeight w:val="383"/>
        </w:trPr>
        <w:tc>
          <w:tcPr>
            <w:tcW w:w="1374" w:type="pct"/>
          </w:tcPr>
          <w:p w14:paraId="46A461A2"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Status Bar</w:t>
            </w:r>
          </w:p>
        </w:tc>
        <w:tc>
          <w:tcPr>
            <w:tcW w:w="3626" w:type="pct"/>
          </w:tcPr>
          <w:p w14:paraId="2B425B4B" w14:textId="77777777" w:rsidR="003E78F3" w:rsidRPr="00551175" w:rsidRDefault="003E78F3" w:rsidP="00980A89">
            <w:pPr>
              <w:rPr>
                <w:rFonts w:asciiTheme="minorHAnsi" w:hAnsiTheme="minorHAnsi" w:cs="Arial"/>
                <w:sz w:val="21"/>
                <w:szCs w:val="21"/>
              </w:rPr>
            </w:pPr>
            <w:r w:rsidRPr="00551175">
              <w:rPr>
                <w:rFonts w:asciiTheme="minorHAnsi" w:hAnsiTheme="minorHAnsi" w:cs="Arial"/>
                <w:sz w:val="21"/>
                <w:szCs w:val="21"/>
              </w:rPr>
              <w:t>Component to control the app status bar.</w:t>
            </w:r>
          </w:p>
        </w:tc>
      </w:tr>
    </w:tbl>
    <w:p w14:paraId="5F5D8D58" w14:textId="77777777" w:rsidR="003E78F3" w:rsidRPr="0061698C" w:rsidRDefault="003E78F3" w:rsidP="003E78F3">
      <w:pPr>
        <w:rPr>
          <w:rFonts w:cs="Arial"/>
          <w:szCs w:val="28"/>
        </w:rPr>
      </w:pPr>
    </w:p>
    <w:p w14:paraId="23045192" w14:textId="77777777" w:rsidR="003E78F3" w:rsidRPr="0061698C" w:rsidRDefault="003E78F3" w:rsidP="003E78F3">
      <w:pPr>
        <w:rPr>
          <w:rFonts w:cs="Arial"/>
          <w:szCs w:val="28"/>
        </w:rPr>
      </w:pPr>
    </w:p>
    <w:p w14:paraId="77BA1764" w14:textId="77777777" w:rsidR="003E78F3" w:rsidRPr="0061698C" w:rsidRDefault="003E78F3" w:rsidP="003E78F3">
      <w:pPr>
        <w:rPr>
          <w:rFonts w:cs="Arial"/>
        </w:rPr>
      </w:pPr>
    </w:p>
    <w:p w14:paraId="392050DD" w14:textId="77777777" w:rsidR="003E78F3" w:rsidRPr="0061698C" w:rsidRDefault="003E78F3" w:rsidP="003E78F3">
      <w:pPr>
        <w:rPr>
          <w:rFonts w:cs="Arial"/>
        </w:rPr>
      </w:pPr>
    </w:p>
    <w:p w14:paraId="27CAF9BD" w14:textId="77777777" w:rsidR="003E78F3" w:rsidRPr="0061698C" w:rsidRDefault="003E78F3" w:rsidP="003E78F3">
      <w:pPr>
        <w:rPr>
          <w:rFonts w:cs="Arial"/>
        </w:rPr>
      </w:pPr>
    </w:p>
    <w:p w14:paraId="30DB9E21" w14:textId="77777777" w:rsidR="003E78F3" w:rsidRPr="0061698C" w:rsidRDefault="003E78F3" w:rsidP="003E78F3">
      <w:pPr>
        <w:rPr>
          <w:rFonts w:cs="Arial"/>
        </w:rPr>
      </w:pPr>
    </w:p>
    <w:p w14:paraId="744E22FD" w14:textId="77777777" w:rsidR="003E78F3" w:rsidRPr="0061698C" w:rsidRDefault="003E78F3" w:rsidP="003E78F3">
      <w:pPr>
        <w:rPr>
          <w:rFonts w:cs="Arial"/>
        </w:rPr>
      </w:pPr>
    </w:p>
    <w:p w14:paraId="74A13D4B" w14:textId="77777777" w:rsidR="003E78F3" w:rsidRPr="0061698C" w:rsidRDefault="003E78F3" w:rsidP="003E78F3">
      <w:pPr>
        <w:rPr>
          <w:rFonts w:cs="Arial"/>
        </w:rPr>
      </w:pPr>
    </w:p>
    <w:p w14:paraId="68B949F9" w14:textId="77777777" w:rsidR="003E78F3" w:rsidRPr="0061698C" w:rsidRDefault="003E78F3" w:rsidP="003E78F3">
      <w:pPr>
        <w:rPr>
          <w:rFonts w:cs="Arial"/>
        </w:rPr>
      </w:pPr>
    </w:p>
    <w:p w14:paraId="2757CCAB" w14:textId="77777777" w:rsidR="003E78F3" w:rsidRPr="0061698C" w:rsidRDefault="003E78F3" w:rsidP="003E78F3">
      <w:pPr>
        <w:rPr>
          <w:rFonts w:cs="Arial"/>
        </w:rPr>
      </w:pPr>
    </w:p>
    <w:p w14:paraId="6E539595" w14:textId="77777777" w:rsidR="003E78F3" w:rsidRPr="0061698C" w:rsidRDefault="003E78F3" w:rsidP="003E78F3">
      <w:pPr>
        <w:rPr>
          <w:rFonts w:cs="Arial"/>
        </w:rPr>
      </w:pPr>
    </w:p>
    <w:p w14:paraId="179E70B0" w14:textId="77777777" w:rsidR="003E78F3" w:rsidRPr="0061698C" w:rsidRDefault="003E78F3" w:rsidP="003E78F3">
      <w:pPr>
        <w:rPr>
          <w:rFonts w:cs="Arial"/>
        </w:rPr>
      </w:pPr>
    </w:p>
    <w:bookmarkEnd w:id="180"/>
    <w:p w14:paraId="215BB7D7" w14:textId="77777777" w:rsidR="003E78F3" w:rsidRDefault="003E78F3">
      <w:pPr>
        <w:spacing w:after="160" w:line="259" w:lineRule="auto"/>
      </w:pPr>
    </w:p>
    <w:p w14:paraId="77C8F38B" w14:textId="77777777" w:rsidR="003E78F3" w:rsidRPr="003E78F3" w:rsidRDefault="003E78F3" w:rsidP="003E78F3"/>
    <w:p w14:paraId="79EC5A67" w14:textId="77777777" w:rsidR="003E78F3" w:rsidRDefault="003E78F3" w:rsidP="004F0A54">
      <w:pPr>
        <w:rPr>
          <w:rFonts w:asciiTheme="minorHAnsi" w:hAnsiTheme="minorHAnsi" w:cstheme="minorHAnsi"/>
          <w:sz w:val="21"/>
          <w:szCs w:val="21"/>
        </w:rPr>
      </w:pPr>
      <w:bookmarkStart w:id="181" w:name="_Toc520198241"/>
    </w:p>
    <w:p w14:paraId="085FCBE6" w14:textId="77777777" w:rsidR="003E78F3" w:rsidRDefault="003E78F3" w:rsidP="004F0A54">
      <w:pPr>
        <w:rPr>
          <w:rFonts w:asciiTheme="minorHAnsi" w:hAnsiTheme="minorHAnsi" w:cstheme="minorHAnsi"/>
          <w:sz w:val="21"/>
          <w:szCs w:val="21"/>
        </w:rPr>
      </w:pPr>
    </w:p>
    <w:p w14:paraId="3A0D2495" w14:textId="77777777" w:rsidR="003E78F3" w:rsidRDefault="003E78F3" w:rsidP="004F0A54">
      <w:pPr>
        <w:rPr>
          <w:rFonts w:asciiTheme="minorHAnsi" w:hAnsiTheme="minorHAnsi" w:cstheme="minorHAnsi"/>
          <w:sz w:val="21"/>
          <w:szCs w:val="21"/>
        </w:rPr>
      </w:pPr>
    </w:p>
    <w:p w14:paraId="53085EB7" w14:textId="77777777" w:rsidR="003E78F3" w:rsidRDefault="003E78F3" w:rsidP="004F0A54">
      <w:pPr>
        <w:rPr>
          <w:rFonts w:asciiTheme="minorHAnsi" w:hAnsiTheme="minorHAnsi" w:cstheme="minorHAnsi"/>
          <w:sz w:val="21"/>
          <w:szCs w:val="21"/>
        </w:rPr>
      </w:pPr>
    </w:p>
    <w:p w14:paraId="73AEDC1D" w14:textId="77777777" w:rsidR="003E78F3" w:rsidRDefault="003E78F3" w:rsidP="004F0A54">
      <w:pPr>
        <w:rPr>
          <w:rFonts w:asciiTheme="minorHAnsi" w:hAnsiTheme="minorHAnsi" w:cstheme="minorHAnsi"/>
          <w:sz w:val="21"/>
          <w:szCs w:val="21"/>
        </w:rPr>
      </w:pPr>
    </w:p>
    <w:p w14:paraId="136838E8" w14:textId="77777777" w:rsidR="003E78F3" w:rsidRDefault="003E78F3" w:rsidP="004F0A54">
      <w:pPr>
        <w:rPr>
          <w:rFonts w:asciiTheme="minorHAnsi" w:hAnsiTheme="minorHAnsi" w:cstheme="minorHAnsi"/>
          <w:sz w:val="21"/>
          <w:szCs w:val="21"/>
        </w:rPr>
      </w:pPr>
    </w:p>
    <w:p w14:paraId="014608B9" w14:textId="77777777" w:rsidR="003E78F3" w:rsidRDefault="003E78F3" w:rsidP="004F0A54">
      <w:pPr>
        <w:rPr>
          <w:rFonts w:asciiTheme="minorHAnsi" w:hAnsiTheme="minorHAnsi" w:cstheme="minorHAnsi"/>
          <w:sz w:val="21"/>
          <w:szCs w:val="21"/>
        </w:rPr>
      </w:pPr>
    </w:p>
    <w:p w14:paraId="2732532F" w14:textId="77777777" w:rsidR="003E78F3" w:rsidRDefault="003E78F3" w:rsidP="004F0A54">
      <w:pPr>
        <w:rPr>
          <w:rFonts w:asciiTheme="minorHAnsi" w:hAnsiTheme="minorHAnsi" w:cstheme="minorHAnsi"/>
          <w:sz w:val="21"/>
          <w:szCs w:val="21"/>
        </w:rPr>
      </w:pPr>
    </w:p>
    <w:bookmarkEnd w:id="181"/>
    <w:p w14:paraId="67564658" w14:textId="42327393" w:rsidR="0065338A" w:rsidRPr="00551175" w:rsidRDefault="004F0A54" w:rsidP="00551175">
      <w:r>
        <w:br w:type="page"/>
      </w:r>
    </w:p>
    <w:p w14:paraId="2D5C84E3" w14:textId="13061947" w:rsidR="00853F41" w:rsidRPr="00A77E3D" w:rsidRDefault="007E1C14" w:rsidP="00A77E3D">
      <w:pPr>
        <w:pStyle w:val="Heading1"/>
        <w:rPr>
          <w:rFonts w:asciiTheme="minorHAnsi" w:hAnsiTheme="minorHAnsi" w:cstheme="minorHAnsi"/>
        </w:rPr>
      </w:pPr>
      <w:bookmarkStart w:id="182" w:name="_Toc48121393"/>
      <w:bookmarkStart w:id="183" w:name="_Toc510432762"/>
      <w:bookmarkStart w:id="184" w:name="_Toc510432835"/>
      <w:bookmarkStart w:id="185" w:name="_Toc510433292"/>
      <w:bookmarkStart w:id="186" w:name="_Toc510433825"/>
      <w:bookmarkStart w:id="187" w:name="_Toc510434217"/>
      <w:bookmarkStart w:id="188" w:name="_Toc510434327"/>
      <w:bookmarkStart w:id="189" w:name="_Toc510434483"/>
      <w:bookmarkStart w:id="190" w:name="_Toc510434705"/>
      <w:bookmarkStart w:id="191" w:name="_Toc510434770"/>
      <w:bookmarkStart w:id="192" w:name="_Toc510434950"/>
      <w:r w:rsidRPr="00FD052F">
        <w:rPr>
          <w:rFonts w:asciiTheme="minorHAnsi" w:hAnsiTheme="minorHAnsi" w:cstheme="minorHAnsi"/>
        </w:rPr>
        <w:lastRenderedPageBreak/>
        <w:t>Integration Architecture</w:t>
      </w:r>
      <w:bookmarkEnd w:id="182"/>
      <w:r w:rsidRPr="00FD052F">
        <w:rPr>
          <w:rFonts w:asciiTheme="minorHAnsi" w:hAnsiTheme="minorHAnsi" w:cstheme="minorHAnsi"/>
        </w:rPr>
        <w:t xml:space="preserve"> </w:t>
      </w:r>
      <w:bookmarkStart w:id="193" w:name="_Toc479671925"/>
      <w:bookmarkStart w:id="194" w:name="_Toc481660559"/>
      <w:bookmarkStart w:id="195" w:name="_Toc510107659"/>
      <w:bookmarkStart w:id="196" w:name="_Toc510107916"/>
      <w:bookmarkStart w:id="197" w:name="_Toc510432785"/>
      <w:bookmarkStart w:id="198" w:name="_Toc510432858"/>
      <w:bookmarkStart w:id="199" w:name="_Toc510433315"/>
      <w:bookmarkStart w:id="200" w:name="_Toc510433848"/>
      <w:bookmarkStart w:id="201" w:name="_Toc510434240"/>
      <w:bookmarkStart w:id="202" w:name="_Toc510434350"/>
      <w:bookmarkStart w:id="203" w:name="_Toc510434506"/>
      <w:bookmarkStart w:id="204" w:name="_Toc510434728"/>
      <w:bookmarkStart w:id="205" w:name="_Toc510434792"/>
      <w:bookmarkStart w:id="206" w:name="_Toc510434972"/>
      <w:bookmarkEnd w:id="183"/>
      <w:bookmarkEnd w:id="184"/>
      <w:bookmarkEnd w:id="185"/>
      <w:bookmarkEnd w:id="186"/>
      <w:bookmarkEnd w:id="187"/>
      <w:bookmarkEnd w:id="188"/>
      <w:bookmarkEnd w:id="189"/>
      <w:bookmarkEnd w:id="190"/>
      <w:bookmarkEnd w:id="191"/>
      <w:bookmarkEnd w:id="192"/>
    </w:p>
    <w:p w14:paraId="36120269" w14:textId="52456F18" w:rsidR="00853F41" w:rsidRPr="00FD052F" w:rsidRDefault="00853F41" w:rsidP="00C75537">
      <w:pPr>
        <w:pStyle w:val="Heading2"/>
        <w:rPr>
          <w:rFonts w:asciiTheme="minorHAnsi" w:hAnsiTheme="minorHAnsi" w:cstheme="minorHAnsi"/>
          <w:sz w:val="24"/>
          <w:szCs w:val="24"/>
        </w:rPr>
      </w:pPr>
      <w:bookmarkStart w:id="207" w:name="_Toc44286803"/>
      <w:bookmarkStart w:id="208" w:name="_Toc48121394"/>
      <w:bookmarkStart w:id="209" w:name="_Toc479671871"/>
      <w:r w:rsidRPr="00FD052F">
        <w:rPr>
          <w:rFonts w:asciiTheme="minorHAnsi" w:hAnsiTheme="minorHAnsi" w:cstheme="minorHAnsi"/>
          <w:sz w:val="24"/>
          <w:szCs w:val="24"/>
        </w:rPr>
        <w:t>Considerations:</w:t>
      </w:r>
      <w:bookmarkEnd w:id="207"/>
      <w:bookmarkEnd w:id="208"/>
    </w:p>
    <w:p w14:paraId="0CF217F1" w14:textId="77777777" w:rsidR="001342C6" w:rsidRPr="00FD052F" w:rsidRDefault="001342C6" w:rsidP="001342C6">
      <w:pPr>
        <w:pStyle w:val="ListParagraph"/>
        <w:numPr>
          <w:ilvl w:val="0"/>
          <w:numId w:val="19"/>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The digital transformation program consists of re-engineering of journeys belonging to the following wholly owned subsidiaries:</w:t>
      </w:r>
    </w:p>
    <w:p w14:paraId="3E8D2A3B" w14:textId="77777777" w:rsidR="001342C6" w:rsidRPr="00FD052F" w:rsidRDefault="001342C6" w:rsidP="001342C6">
      <w:pPr>
        <w:pStyle w:val="ListParagraph"/>
        <w:numPr>
          <w:ilvl w:val="0"/>
          <w:numId w:val="18"/>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NSE Trading</w:t>
      </w:r>
    </w:p>
    <w:p w14:paraId="4899DD52" w14:textId="77777777" w:rsidR="001342C6" w:rsidRPr="00FD052F" w:rsidRDefault="001342C6" w:rsidP="001342C6">
      <w:pPr>
        <w:pStyle w:val="ListParagraph"/>
        <w:numPr>
          <w:ilvl w:val="0"/>
          <w:numId w:val="18"/>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NSE Clearing (NCCL)</w:t>
      </w:r>
    </w:p>
    <w:p w14:paraId="51CC5BFE" w14:textId="77777777" w:rsidR="001342C6" w:rsidRPr="00FD052F" w:rsidRDefault="001342C6" w:rsidP="001342C6">
      <w:pPr>
        <w:pStyle w:val="ListParagraph"/>
        <w:numPr>
          <w:ilvl w:val="0"/>
          <w:numId w:val="19"/>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NS</w:t>
      </w:r>
      <w:r>
        <w:rPr>
          <w:rFonts w:asciiTheme="minorHAnsi" w:hAnsiTheme="minorHAnsi" w:cstheme="minorHAnsi"/>
          <w:color w:val="000000"/>
          <w:sz w:val="21"/>
          <w:szCs w:val="21"/>
        </w:rPr>
        <w:t xml:space="preserve">E Clearing </w:t>
      </w:r>
      <w:r w:rsidRPr="00FD052F">
        <w:rPr>
          <w:rFonts w:asciiTheme="minorHAnsi" w:hAnsiTheme="minorHAnsi" w:cstheme="minorHAnsi"/>
          <w:color w:val="000000"/>
          <w:sz w:val="21"/>
          <w:szCs w:val="21"/>
        </w:rPr>
        <w:t>clears trades which can belong to other exchanged (such as BSE) and such trades are currently available via ICCL</w:t>
      </w:r>
    </w:p>
    <w:p w14:paraId="27F20ADF" w14:textId="77777777" w:rsidR="001342C6" w:rsidRPr="00FD052F" w:rsidRDefault="001342C6" w:rsidP="001342C6">
      <w:pPr>
        <w:pStyle w:val="ListParagraph"/>
        <w:numPr>
          <w:ilvl w:val="0"/>
          <w:numId w:val="19"/>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Hence the integration architecture has to consider possibility that these will be in separate data centres in future with only secured access allowed between these two.</w:t>
      </w:r>
    </w:p>
    <w:p w14:paraId="0B97E08F" w14:textId="77777777" w:rsidR="001342C6" w:rsidRPr="00FD052F" w:rsidRDefault="001342C6" w:rsidP="001342C6">
      <w:pPr>
        <w:pStyle w:val="ListParagraph"/>
        <w:numPr>
          <w:ilvl w:val="0"/>
          <w:numId w:val="19"/>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The proposed application intends to employ a micro services based architecture with an API layer enabling access via multiple channels.</w:t>
      </w:r>
    </w:p>
    <w:p w14:paraId="5C8E95BB" w14:textId="77777777" w:rsidR="001342C6" w:rsidRPr="00FD052F" w:rsidRDefault="001342C6" w:rsidP="001342C6">
      <w:pPr>
        <w:pStyle w:val="ListParagraph"/>
        <w:numPr>
          <w:ilvl w:val="0"/>
          <w:numId w:val="19"/>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The current integration landscape at NSE, covering the applications to be revamped under the scope involves many legacy systems. Almost all of these are either using DB links, file transfers of various types (some being secured) and direct TCP / IP server-client communications. A couple of interface are also with AQ JMS on Oracle WebLogic server.</w:t>
      </w:r>
    </w:p>
    <w:p w14:paraId="65130138" w14:textId="77777777" w:rsidR="001342C6" w:rsidRPr="00FD052F" w:rsidRDefault="001342C6" w:rsidP="001342C6">
      <w:pPr>
        <w:pStyle w:val="ListParagraph"/>
        <w:numPr>
          <w:ilvl w:val="0"/>
          <w:numId w:val="19"/>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Most of the TCP/IP interfaces have very high volumes (about 2-2.5 crores in capital market &amp; F &amp; O segments – two segments which has about 99% of the total volume)</w:t>
      </w:r>
    </w:p>
    <w:p w14:paraId="2522BCD4" w14:textId="77777777" w:rsidR="001342C6" w:rsidRPr="00FD052F" w:rsidRDefault="001342C6" w:rsidP="001342C6">
      <w:pPr>
        <w:pStyle w:val="ListParagraph"/>
        <w:numPr>
          <w:ilvl w:val="0"/>
          <w:numId w:val="19"/>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We have a constraint that, disruptions to the existing core systems and other legacy systems are minimum, if not none, and  any such change will require to get approved based on feasibility and priority of implementation by existing project teams maintaining these</w:t>
      </w:r>
    </w:p>
    <w:p w14:paraId="40B2D1AE" w14:textId="77777777" w:rsidR="001342C6" w:rsidRPr="00FD052F" w:rsidRDefault="001342C6" w:rsidP="001342C6">
      <w:pPr>
        <w:pStyle w:val="ListParagraph"/>
        <w:numPr>
          <w:ilvl w:val="0"/>
          <w:numId w:val="19"/>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Since these two subsidiaries will be part of different network, we will have separate instances of below applications:</w:t>
      </w:r>
    </w:p>
    <w:p w14:paraId="2722D0B0" w14:textId="77777777" w:rsidR="001342C6" w:rsidRPr="00FD052F" w:rsidRDefault="001342C6" w:rsidP="001342C6">
      <w:pPr>
        <w:pStyle w:val="ListParagraph"/>
        <w:numPr>
          <w:ilvl w:val="1"/>
          <w:numId w:val="2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API Gateway</w:t>
      </w:r>
    </w:p>
    <w:p w14:paraId="7DACA68F" w14:textId="77777777" w:rsidR="001342C6" w:rsidRPr="00FD052F" w:rsidRDefault="001342C6" w:rsidP="001342C6">
      <w:pPr>
        <w:pStyle w:val="ListParagraph"/>
        <w:numPr>
          <w:ilvl w:val="1"/>
          <w:numId w:val="2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Master Database</w:t>
      </w:r>
    </w:p>
    <w:p w14:paraId="637EA5BF" w14:textId="77777777" w:rsidR="001342C6" w:rsidRPr="00FD052F" w:rsidRDefault="001342C6" w:rsidP="001342C6">
      <w:pPr>
        <w:pStyle w:val="ListParagraph"/>
        <w:numPr>
          <w:ilvl w:val="1"/>
          <w:numId w:val="2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SMTP Server</w:t>
      </w:r>
    </w:p>
    <w:p w14:paraId="0CA97C83" w14:textId="77777777" w:rsidR="001342C6" w:rsidRPr="00FD052F" w:rsidRDefault="001342C6" w:rsidP="001342C6">
      <w:pPr>
        <w:pStyle w:val="ListParagraph"/>
        <w:numPr>
          <w:ilvl w:val="1"/>
          <w:numId w:val="2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Email Server</w:t>
      </w:r>
    </w:p>
    <w:p w14:paraId="5D1A652F" w14:textId="77777777" w:rsidR="001342C6" w:rsidRPr="00FD052F" w:rsidRDefault="001342C6" w:rsidP="001342C6">
      <w:pPr>
        <w:pStyle w:val="ListParagraph"/>
        <w:numPr>
          <w:ilvl w:val="1"/>
          <w:numId w:val="2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Open source tools - Kafka for messaging and Apache Camel for ESB layer.</w:t>
      </w:r>
    </w:p>
    <w:p w14:paraId="58CDCD58" w14:textId="190A7FE8" w:rsidR="00853F41" w:rsidRPr="00FD052F" w:rsidRDefault="00853F41" w:rsidP="00853F41">
      <w:pPr>
        <w:rPr>
          <w:rFonts w:asciiTheme="minorHAnsi" w:hAnsiTheme="minorHAnsi" w:cstheme="minorHAnsi"/>
        </w:rPr>
      </w:pPr>
    </w:p>
    <w:p w14:paraId="6A4B934A" w14:textId="4C36E987" w:rsidR="00853F41" w:rsidRDefault="00853F41" w:rsidP="001F3020">
      <w:pPr>
        <w:pStyle w:val="Heading2"/>
        <w:rPr>
          <w:rFonts w:asciiTheme="minorHAnsi" w:hAnsiTheme="minorHAnsi" w:cstheme="minorHAnsi"/>
          <w:sz w:val="24"/>
          <w:szCs w:val="24"/>
        </w:rPr>
      </w:pPr>
      <w:bookmarkStart w:id="210" w:name="_Toc44286804"/>
      <w:bookmarkStart w:id="211" w:name="_Toc48121395"/>
      <w:r w:rsidRPr="00FD052F">
        <w:rPr>
          <w:rFonts w:asciiTheme="minorHAnsi" w:hAnsiTheme="minorHAnsi" w:cstheme="minorHAnsi"/>
          <w:sz w:val="24"/>
          <w:szCs w:val="24"/>
        </w:rPr>
        <w:t>Overall Integration Architecture Approach</w:t>
      </w:r>
      <w:bookmarkEnd w:id="210"/>
      <w:bookmarkEnd w:id="211"/>
    </w:p>
    <w:p w14:paraId="179D6128" w14:textId="77777777" w:rsidR="001342C6" w:rsidRDefault="001342C6" w:rsidP="001342C6">
      <w:pPr>
        <w:pStyle w:val="ListParagraph"/>
        <w:ind w:left="0"/>
        <w:rPr>
          <w:rFonts w:asciiTheme="minorHAnsi" w:hAnsiTheme="minorHAnsi" w:cstheme="minorHAnsi"/>
          <w:color w:val="000000"/>
          <w:sz w:val="21"/>
          <w:szCs w:val="21"/>
        </w:rPr>
      </w:pPr>
      <w:r>
        <w:rPr>
          <w:rFonts w:asciiTheme="minorHAnsi" w:hAnsiTheme="minorHAnsi" w:cstheme="minorHAnsi"/>
          <w:color w:val="000000"/>
          <w:sz w:val="21"/>
          <w:szCs w:val="21"/>
        </w:rPr>
        <w:t>Parivartan will use different types of integrations for different integration needs as follows</w:t>
      </w:r>
    </w:p>
    <w:p w14:paraId="0BA4EE69" w14:textId="77777777" w:rsidR="001342C6" w:rsidRDefault="001342C6" w:rsidP="001342C6">
      <w:pPr>
        <w:pStyle w:val="ListParagraph"/>
        <w:ind w:left="360"/>
        <w:rPr>
          <w:rFonts w:asciiTheme="minorHAnsi" w:hAnsiTheme="minorHAnsi" w:cstheme="minorHAnsi"/>
          <w:color w:val="000000"/>
          <w:sz w:val="21"/>
          <w:szCs w:val="21"/>
        </w:rPr>
      </w:pPr>
    </w:p>
    <w:tbl>
      <w:tblPr>
        <w:tblW w:w="9065" w:type="dxa"/>
        <w:tblCellMar>
          <w:left w:w="0" w:type="dxa"/>
          <w:right w:w="0" w:type="dxa"/>
        </w:tblCellMar>
        <w:tblLook w:val="04A0" w:firstRow="1" w:lastRow="0" w:firstColumn="1" w:lastColumn="0" w:noHBand="0" w:noVBand="1"/>
      </w:tblPr>
      <w:tblGrid>
        <w:gridCol w:w="1934"/>
        <w:gridCol w:w="7131"/>
      </w:tblGrid>
      <w:tr w:rsidR="001342C6" w:rsidRPr="008D73B0" w14:paraId="6762F504" w14:textId="77777777" w:rsidTr="003B1B58">
        <w:trPr>
          <w:trHeight w:val="574"/>
        </w:trPr>
        <w:tc>
          <w:tcPr>
            <w:tcW w:w="1934" w:type="dxa"/>
            <w:tcBorders>
              <w:top w:val="single" w:sz="8" w:space="0" w:color="FFFFFF"/>
              <w:left w:val="single" w:sz="8" w:space="0" w:color="FFFFFF"/>
              <w:bottom w:val="single" w:sz="24" w:space="0" w:color="FFFFFF"/>
              <w:right w:val="single" w:sz="8" w:space="0" w:color="FFFFFF"/>
            </w:tcBorders>
            <w:shd w:val="clear" w:color="auto" w:fill="AAABB8"/>
            <w:tcMar>
              <w:top w:w="15" w:type="dxa"/>
              <w:left w:w="63" w:type="dxa"/>
              <w:bottom w:w="0" w:type="dxa"/>
              <w:right w:w="63" w:type="dxa"/>
            </w:tcMar>
            <w:vAlign w:val="center"/>
            <w:hideMark/>
          </w:tcPr>
          <w:p w14:paraId="515AF26F" w14:textId="77777777" w:rsidR="001342C6" w:rsidRPr="008D73B0" w:rsidRDefault="001342C6" w:rsidP="003B1B58">
            <w:pPr>
              <w:pStyle w:val="ListParagraph"/>
              <w:ind w:left="360"/>
              <w:rPr>
                <w:rFonts w:asciiTheme="minorHAnsi" w:hAnsiTheme="minorHAnsi" w:cstheme="minorHAnsi"/>
                <w:color w:val="000000"/>
                <w:sz w:val="21"/>
                <w:szCs w:val="21"/>
              </w:rPr>
            </w:pPr>
            <w:r w:rsidRPr="008D73B0">
              <w:rPr>
                <w:rFonts w:asciiTheme="minorHAnsi" w:hAnsiTheme="minorHAnsi" w:cstheme="minorHAnsi"/>
                <w:b/>
                <w:bCs/>
                <w:color w:val="000000"/>
                <w:sz w:val="21"/>
                <w:szCs w:val="21"/>
                <w:lang w:val="en-US"/>
              </w:rPr>
              <w:t>Integration Type</w:t>
            </w:r>
          </w:p>
        </w:tc>
        <w:tc>
          <w:tcPr>
            <w:tcW w:w="7131" w:type="dxa"/>
            <w:tcBorders>
              <w:top w:val="single" w:sz="8" w:space="0" w:color="FFFFFF"/>
              <w:left w:val="single" w:sz="8" w:space="0" w:color="FFFFFF"/>
              <w:bottom w:val="single" w:sz="24" w:space="0" w:color="FFFFFF"/>
              <w:right w:val="single" w:sz="8" w:space="0" w:color="FFFFFF"/>
            </w:tcBorders>
            <w:shd w:val="clear" w:color="auto" w:fill="AAABB8"/>
            <w:tcMar>
              <w:top w:w="15" w:type="dxa"/>
              <w:left w:w="63" w:type="dxa"/>
              <w:bottom w:w="0" w:type="dxa"/>
              <w:right w:w="63" w:type="dxa"/>
            </w:tcMar>
            <w:vAlign w:val="center"/>
            <w:hideMark/>
          </w:tcPr>
          <w:p w14:paraId="29136052" w14:textId="77777777" w:rsidR="001342C6" w:rsidRPr="008D73B0" w:rsidRDefault="001342C6" w:rsidP="003B1B58">
            <w:pPr>
              <w:pStyle w:val="ListParagraph"/>
              <w:ind w:left="360"/>
              <w:rPr>
                <w:rFonts w:asciiTheme="minorHAnsi" w:hAnsiTheme="minorHAnsi" w:cstheme="minorHAnsi"/>
                <w:color w:val="000000"/>
                <w:sz w:val="21"/>
                <w:szCs w:val="21"/>
              </w:rPr>
            </w:pPr>
            <w:r w:rsidRPr="008D73B0">
              <w:rPr>
                <w:rFonts w:asciiTheme="minorHAnsi" w:hAnsiTheme="minorHAnsi" w:cstheme="minorHAnsi"/>
                <w:b/>
                <w:bCs/>
                <w:color w:val="000000"/>
                <w:sz w:val="21"/>
                <w:szCs w:val="21"/>
                <w:lang w:val="en-US"/>
              </w:rPr>
              <w:t>Usage</w:t>
            </w:r>
          </w:p>
        </w:tc>
      </w:tr>
      <w:tr w:rsidR="001342C6" w:rsidRPr="008D73B0" w14:paraId="3C83FE35" w14:textId="77777777" w:rsidTr="003B1B58">
        <w:trPr>
          <w:trHeight w:val="903"/>
        </w:trPr>
        <w:tc>
          <w:tcPr>
            <w:tcW w:w="1934" w:type="dxa"/>
            <w:tcBorders>
              <w:top w:val="single" w:sz="24" w:space="0" w:color="FFFFFF"/>
              <w:left w:val="single" w:sz="8" w:space="0" w:color="FFFFFF"/>
              <w:bottom w:val="single" w:sz="8" w:space="0" w:color="FFFFFF"/>
              <w:right w:val="single" w:sz="8" w:space="0" w:color="FFFFFF"/>
            </w:tcBorders>
            <w:shd w:val="clear" w:color="auto" w:fill="AAABB8"/>
            <w:tcMar>
              <w:top w:w="15" w:type="dxa"/>
              <w:left w:w="63" w:type="dxa"/>
              <w:bottom w:w="0" w:type="dxa"/>
              <w:right w:w="63" w:type="dxa"/>
            </w:tcMar>
            <w:vAlign w:val="center"/>
            <w:hideMark/>
          </w:tcPr>
          <w:p w14:paraId="5A5E8261" w14:textId="77777777" w:rsidR="001342C6" w:rsidRPr="008D73B0" w:rsidRDefault="001342C6" w:rsidP="003B1B58">
            <w:pPr>
              <w:pStyle w:val="ListParagraph"/>
              <w:ind w:left="360"/>
              <w:rPr>
                <w:rFonts w:asciiTheme="minorHAnsi" w:hAnsiTheme="minorHAnsi" w:cstheme="minorHAnsi"/>
                <w:color w:val="000000"/>
                <w:sz w:val="21"/>
                <w:szCs w:val="21"/>
              </w:rPr>
            </w:pPr>
            <w:r>
              <w:rPr>
                <w:rFonts w:asciiTheme="minorHAnsi" w:hAnsiTheme="minorHAnsi" w:cstheme="minorHAnsi"/>
                <w:b/>
                <w:bCs/>
                <w:color w:val="000000"/>
                <w:sz w:val="21"/>
                <w:szCs w:val="21"/>
                <w:lang w:val="en-US"/>
              </w:rPr>
              <w:t>API Integration using Apigee</w:t>
            </w:r>
          </w:p>
        </w:tc>
        <w:tc>
          <w:tcPr>
            <w:tcW w:w="7131" w:type="dxa"/>
            <w:tcBorders>
              <w:top w:val="single" w:sz="24" w:space="0" w:color="FFFFFF"/>
              <w:left w:val="single" w:sz="8" w:space="0" w:color="FFFFFF"/>
              <w:bottom w:val="single" w:sz="8" w:space="0" w:color="FFFFFF"/>
              <w:right w:val="single" w:sz="8" w:space="0" w:color="FFFFFF"/>
            </w:tcBorders>
            <w:shd w:val="clear" w:color="auto" w:fill="E2E2E6"/>
            <w:tcMar>
              <w:top w:w="15" w:type="dxa"/>
              <w:left w:w="63" w:type="dxa"/>
              <w:bottom w:w="0" w:type="dxa"/>
              <w:right w:w="63" w:type="dxa"/>
            </w:tcMar>
            <w:vAlign w:val="center"/>
            <w:hideMark/>
          </w:tcPr>
          <w:p w14:paraId="76BC9A9A" w14:textId="77777777" w:rsidR="001342C6" w:rsidRPr="008D73B0" w:rsidRDefault="001342C6" w:rsidP="003B1B58">
            <w:pPr>
              <w:pStyle w:val="ListParagraph"/>
              <w:ind w:left="360"/>
              <w:rPr>
                <w:rFonts w:asciiTheme="minorHAnsi" w:hAnsiTheme="minorHAnsi" w:cstheme="minorHAnsi"/>
                <w:color w:val="000000"/>
                <w:sz w:val="21"/>
                <w:szCs w:val="21"/>
              </w:rPr>
            </w:pPr>
            <w:r>
              <w:rPr>
                <w:rFonts w:asciiTheme="minorHAnsi" w:hAnsiTheme="minorHAnsi" w:cstheme="minorHAnsi"/>
                <w:color w:val="000000"/>
                <w:sz w:val="21"/>
                <w:szCs w:val="21"/>
                <w:lang w:val="en-US"/>
              </w:rPr>
              <w:t>The new Parivartan Microservices will expose REST APIs to the front-end Web and Mobile applications via API Gateway Apigee.</w:t>
            </w:r>
          </w:p>
        </w:tc>
      </w:tr>
      <w:tr w:rsidR="001342C6" w:rsidRPr="008D73B0" w14:paraId="138E3EBE" w14:textId="77777777" w:rsidTr="003B1B58">
        <w:trPr>
          <w:trHeight w:val="1258"/>
        </w:trPr>
        <w:tc>
          <w:tcPr>
            <w:tcW w:w="1934" w:type="dxa"/>
            <w:tcBorders>
              <w:top w:val="single" w:sz="8" w:space="0" w:color="FFFFFF"/>
              <w:left w:val="single" w:sz="8" w:space="0" w:color="FFFFFF"/>
              <w:bottom w:val="single" w:sz="8" w:space="0" w:color="FFFFFF"/>
              <w:right w:val="single" w:sz="8" w:space="0" w:color="FFFFFF"/>
            </w:tcBorders>
            <w:shd w:val="clear" w:color="auto" w:fill="AAABB8"/>
            <w:tcMar>
              <w:top w:w="15" w:type="dxa"/>
              <w:left w:w="63" w:type="dxa"/>
              <w:bottom w:w="0" w:type="dxa"/>
              <w:right w:w="63" w:type="dxa"/>
            </w:tcMar>
            <w:vAlign w:val="center"/>
          </w:tcPr>
          <w:p w14:paraId="2EBBFF43" w14:textId="77777777" w:rsidR="001342C6" w:rsidRPr="008D73B0" w:rsidRDefault="001342C6" w:rsidP="003B1B58">
            <w:pPr>
              <w:pStyle w:val="ListParagraph"/>
              <w:ind w:left="360"/>
              <w:rPr>
                <w:rFonts w:asciiTheme="minorHAnsi" w:hAnsiTheme="minorHAnsi" w:cstheme="minorHAnsi"/>
                <w:b/>
                <w:bCs/>
                <w:color w:val="000000"/>
                <w:sz w:val="21"/>
                <w:szCs w:val="21"/>
                <w:lang w:val="en-US"/>
              </w:rPr>
            </w:pPr>
            <w:r>
              <w:rPr>
                <w:rFonts w:asciiTheme="minorHAnsi" w:hAnsiTheme="minorHAnsi" w:cstheme="minorHAnsi"/>
                <w:b/>
                <w:bCs/>
                <w:color w:val="000000"/>
                <w:sz w:val="21"/>
                <w:szCs w:val="21"/>
                <w:lang w:val="en-US"/>
              </w:rPr>
              <w:t>Asynchronous Publish/Sub using Kafka</w:t>
            </w:r>
          </w:p>
        </w:tc>
        <w:tc>
          <w:tcPr>
            <w:tcW w:w="7131" w:type="dxa"/>
            <w:tcBorders>
              <w:top w:val="single" w:sz="8" w:space="0" w:color="FFFFFF"/>
              <w:left w:val="single" w:sz="8" w:space="0" w:color="FFFFFF"/>
              <w:bottom w:val="single" w:sz="8" w:space="0" w:color="FFFFFF"/>
              <w:right w:val="single" w:sz="8" w:space="0" w:color="FFFFFF"/>
            </w:tcBorders>
            <w:shd w:val="clear" w:color="auto" w:fill="F1F1F3"/>
            <w:tcMar>
              <w:top w:w="15" w:type="dxa"/>
              <w:left w:w="63" w:type="dxa"/>
              <w:bottom w:w="0" w:type="dxa"/>
              <w:right w:w="63" w:type="dxa"/>
            </w:tcMar>
            <w:vAlign w:val="center"/>
          </w:tcPr>
          <w:p w14:paraId="7D3C762B" w14:textId="77777777" w:rsidR="001342C6" w:rsidRPr="008D73B0" w:rsidRDefault="001342C6" w:rsidP="003B1B58">
            <w:pPr>
              <w:pStyle w:val="ListParagraph"/>
              <w:ind w:left="360"/>
              <w:rPr>
                <w:rFonts w:asciiTheme="minorHAnsi" w:hAnsiTheme="minorHAnsi" w:cstheme="minorHAnsi"/>
                <w:color w:val="000000"/>
                <w:sz w:val="21"/>
                <w:szCs w:val="21"/>
                <w:lang w:val="en-US"/>
              </w:rPr>
            </w:pPr>
            <w:r>
              <w:rPr>
                <w:rFonts w:asciiTheme="minorHAnsi" w:hAnsiTheme="minorHAnsi" w:cstheme="minorHAnsi"/>
                <w:color w:val="000000"/>
                <w:sz w:val="21"/>
                <w:szCs w:val="21"/>
                <w:lang w:val="en-US"/>
              </w:rPr>
              <w:t xml:space="preserve">Kafka will be used in Parivartan for high throughput asynchronous messaging and Publish/subscribe scenarios. Wherever possible existing batch based processing will be converted to Event Driven processing within the scope of Parivartan. </w:t>
            </w:r>
          </w:p>
        </w:tc>
      </w:tr>
      <w:tr w:rsidR="001342C6" w:rsidRPr="008D73B0" w14:paraId="13899E62" w14:textId="77777777" w:rsidTr="003B1B58">
        <w:trPr>
          <w:trHeight w:val="1258"/>
        </w:trPr>
        <w:tc>
          <w:tcPr>
            <w:tcW w:w="1934" w:type="dxa"/>
            <w:tcBorders>
              <w:top w:val="single" w:sz="8" w:space="0" w:color="FFFFFF"/>
              <w:left w:val="single" w:sz="8" w:space="0" w:color="FFFFFF"/>
              <w:bottom w:val="single" w:sz="8" w:space="0" w:color="FFFFFF"/>
              <w:right w:val="single" w:sz="8" w:space="0" w:color="FFFFFF"/>
            </w:tcBorders>
            <w:shd w:val="clear" w:color="auto" w:fill="AAABB8"/>
            <w:tcMar>
              <w:top w:w="15" w:type="dxa"/>
              <w:left w:w="63" w:type="dxa"/>
              <w:bottom w:w="0" w:type="dxa"/>
              <w:right w:w="63" w:type="dxa"/>
            </w:tcMar>
            <w:vAlign w:val="center"/>
          </w:tcPr>
          <w:p w14:paraId="5309C0E2" w14:textId="77777777" w:rsidR="001342C6" w:rsidRPr="008D73B0" w:rsidRDefault="001342C6" w:rsidP="003B1B58">
            <w:pPr>
              <w:pStyle w:val="ListParagraph"/>
              <w:ind w:left="360"/>
              <w:rPr>
                <w:rFonts w:asciiTheme="minorHAnsi" w:hAnsiTheme="minorHAnsi" w:cstheme="minorHAnsi"/>
                <w:b/>
                <w:bCs/>
                <w:color w:val="000000"/>
                <w:sz w:val="21"/>
                <w:szCs w:val="21"/>
                <w:lang w:val="en-US"/>
              </w:rPr>
            </w:pPr>
            <w:r>
              <w:rPr>
                <w:rFonts w:asciiTheme="minorHAnsi" w:hAnsiTheme="minorHAnsi" w:cstheme="minorHAnsi"/>
                <w:b/>
                <w:bCs/>
                <w:color w:val="000000"/>
                <w:sz w:val="21"/>
                <w:szCs w:val="21"/>
                <w:lang w:val="en-US"/>
              </w:rPr>
              <w:t>Enterprise Service Bus using Camel</w:t>
            </w:r>
          </w:p>
        </w:tc>
        <w:tc>
          <w:tcPr>
            <w:tcW w:w="7131" w:type="dxa"/>
            <w:tcBorders>
              <w:top w:val="single" w:sz="8" w:space="0" w:color="FFFFFF"/>
              <w:left w:val="single" w:sz="8" w:space="0" w:color="FFFFFF"/>
              <w:bottom w:val="single" w:sz="8" w:space="0" w:color="FFFFFF"/>
              <w:right w:val="single" w:sz="8" w:space="0" w:color="FFFFFF"/>
            </w:tcBorders>
            <w:shd w:val="clear" w:color="auto" w:fill="F1F1F3"/>
            <w:tcMar>
              <w:top w:w="15" w:type="dxa"/>
              <w:left w:w="63" w:type="dxa"/>
              <w:bottom w:w="0" w:type="dxa"/>
              <w:right w:w="63" w:type="dxa"/>
            </w:tcMar>
            <w:vAlign w:val="center"/>
          </w:tcPr>
          <w:p w14:paraId="38399158" w14:textId="77777777" w:rsidR="001342C6" w:rsidRPr="008D73B0" w:rsidRDefault="001342C6" w:rsidP="003B1B58">
            <w:pPr>
              <w:pStyle w:val="ListParagraph"/>
              <w:ind w:left="360"/>
              <w:rPr>
                <w:rFonts w:asciiTheme="minorHAnsi" w:hAnsiTheme="minorHAnsi" w:cstheme="minorHAnsi"/>
                <w:color w:val="000000"/>
                <w:sz w:val="21"/>
                <w:szCs w:val="21"/>
                <w:lang w:val="en-US"/>
              </w:rPr>
            </w:pPr>
            <w:r>
              <w:rPr>
                <w:rFonts w:asciiTheme="minorHAnsi" w:hAnsiTheme="minorHAnsi" w:cstheme="minorHAnsi"/>
                <w:color w:val="000000"/>
                <w:sz w:val="21"/>
                <w:szCs w:val="21"/>
                <w:lang w:val="en-US"/>
              </w:rPr>
              <w:t>Integration between the new Microservices and the existing NSE core systems will be implemented using Camel. Camel will decouple new and the existing applications and perform protocol conversion between them. More details are provided below.</w:t>
            </w:r>
          </w:p>
        </w:tc>
      </w:tr>
      <w:tr w:rsidR="001342C6" w:rsidRPr="008D73B0" w14:paraId="7C1E638A" w14:textId="77777777" w:rsidTr="003B1B58">
        <w:trPr>
          <w:trHeight w:val="1258"/>
        </w:trPr>
        <w:tc>
          <w:tcPr>
            <w:tcW w:w="1934" w:type="dxa"/>
            <w:tcBorders>
              <w:top w:val="single" w:sz="8" w:space="0" w:color="FFFFFF"/>
              <w:left w:val="single" w:sz="8" w:space="0" w:color="FFFFFF"/>
              <w:bottom w:val="single" w:sz="8" w:space="0" w:color="FFFFFF"/>
              <w:right w:val="single" w:sz="8" w:space="0" w:color="FFFFFF"/>
            </w:tcBorders>
            <w:shd w:val="clear" w:color="auto" w:fill="AAABB8"/>
            <w:tcMar>
              <w:top w:w="15" w:type="dxa"/>
              <w:left w:w="63" w:type="dxa"/>
              <w:bottom w:w="0" w:type="dxa"/>
              <w:right w:w="63" w:type="dxa"/>
            </w:tcMar>
            <w:vAlign w:val="center"/>
          </w:tcPr>
          <w:p w14:paraId="218DDF09" w14:textId="77777777" w:rsidR="001342C6" w:rsidRPr="008D73B0" w:rsidRDefault="001342C6" w:rsidP="003B1B58">
            <w:pPr>
              <w:pStyle w:val="ListParagraph"/>
              <w:ind w:left="360"/>
              <w:rPr>
                <w:rFonts w:asciiTheme="minorHAnsi" w:hAnsiTheme="minorHAnsi" w:cstheme="minorHAnsi"/>
                <w:b/>
                <w:bCs/>
                <w:color w:val="000000"/>
                <w:sz w:val="21"/>
                <w:szCs w:val="21"/>
                <w:lang w:val="en-US"/>
              </w:rPr>
            </w:pPr>
            <w:r w:rsidRPr="008D73B0">
              <w:rPr>
                <w:rFonts w:asciiTheme="minorHAnsi" w:hAnsiTheme="minorHAnsi" w:cstheme="minorHAnsi"/>
                <w:b/>
                <w:bCs/>
                <w:color w:val="000000"/>
                <w:sz w:val="21"/>
                <w:szCs w:val="21"/>
                <w:lang w:val="en-US"/>
              </w:rPr>
              <w:lastRenderedPageBreak/>
              <w:t xml:space="preserve">Managed File Transfer </w:t>
            </w:r>
            <w:r>
              <w:rPr>
                <w:rFonts w:asciiTheme="minorHAnsi" w:hAnsiTheme="minorHAnsi" w:cstheme="minorHAnsi"/>
                <w:b/>
                <w:bCs/>
                <w:color w:val="000000"/>
                <w:sz w:val="21"/>
                <w:szCs w:val="21"/>
                <w:lang w:val="en-US"/>
              </w:rPr>
              <w:t>using IBM Sterling</w:t>
            </w:r>
          </w:p>
        </w:tc>
        <w:tc>
          <w:tcPr>
            <w:tcW w:w="7131" w:type="dxa"/>
            <w:tcBorders>
              <w:top w:val="single" w:sz="8" w:space="0" w:color="FFFFFF"/>
              <w:left w:val="single" w:sz="8" w:space="0" w:color="FFFFFF"/>
              <w:bottom w:val="single" w:sz="8" w:space="0" w:color="FFFFFF"/>
              <w:right w:val="single" w:sz="8" w:space="0" w:color="FFFFFF"/>
            </w:tcBorders>
            <w:shd w:val="clear" w:color="auto" w:fill="F1F1F3"/>
            <w:tcMar>
              <w:top w:w="15" w:type="dxa"/>
              <w:left w:w="63" w:type="dxa"/>
              <w:bottom w:w="0" w:type="dxa"/>
              <w:right w:w="63" w:type="dxa"/>
            </w:tcMar>
            <w:vAlign w:val="center"/>
          </w:tcPr>
          <w:p w14:paraId="5AB2100B" w14:textId="77777777" w:rsidR="001342C6" w:rsidRPr="008D73B0" w:rsidRDefault="001342C6" w:rsidP="003B1B58">
            <w:pPr>
              <w:pStyle w:val="ListParagraph"/>
              <w:ind w:left="360"/>
              <w:rPr>
                <w:rFonts w:asciiTheme="minorHAnsi" w:hAnsiTheme="minorHAnsi" w:cstheme="minorHAnsi"/>
                <w:color w:val="000000"/>
                <w:sz w:val="21"/>
                <w:szCs w:val="21"/>
                <w:lang w:val="en-US"/>
              </w:rPr>
            </w:pPr>
            <w:r>
              <w:rPr>
                <w:rFonts w:asciiTheme="minorHAnsi" w:hAnsiTheme="minorHAnsi" w:cstheme="minorHAnsi"/>
                <w:color w:val="000000"/>
                <w:sz w:val="21"/>
                <w:szCs w:val="21"/>
                <w:lang w:val="en-US"/>
              </w:rPr>
              <w:t xml:space="preserve">IBM Sterling </w:t>
            </w:r>
            <w:r w:rsidRPr="008D73B0">
              <w:rPr>
                <w:rFonts w:asciiTheme="minorHAnsi" w:hAnsiTheme="minorHAnsi" w:cstheme="minorHAnsi"/>
                <w:color w:val="000000"/>
                <w:sz w:val="21"/>
                <w:szCs w:val="21"/>
                <w:lang w:val="en-US"/>
              </w:rPr>
              <w:t xml:space="preserve">will be used to transfer files </w:t>
            </w:r>
            <w:r>
              <w:rPr>
                <w:rFonts w:asciiTheme="minorHAnsi" w:hAnsiTheme="minorHAnsi" w:cstheme="minorHAnsi"/>
                <w:color w:val="000000"/>
                <w:sz w:val="21"/>
                <w:szCs w:val="21"/>
                <w:lang w:val="en-US"/>
              </w:rPr>
              <w:t xml:space="preserve">in secure way </w:t>
            </w:r>
            <w:r w:rsidRPr="008D73B0">
              <w:rPr>
                <w:rFonts w:asciiTheme="minorHAnsi" w:hAnsiTheme="minorHAnsi" w:cstheme="minorHAnsi"/>
                <w:color w:val="000000"/>
                <w:sz w:val="21"/>
                <w:szCs w:val="21"/>
                <w:lang w:val="en-US"/>
              </w:rPr>
              <w:t xml:space="preserve">between applications where </w:t>
            </w:r>
            <w:r>
              <w:rPr>
                <w:rFonts w:asciiTheme="minorHAnsi" w:hAnsiTheme="minorHAnsi" w:cstheme="minorHAnsi"/>
                <w:color w:val="000000"/>
                <w:sz w:val="21"/>
                <w:szCs w:val="21"/>
                <w:lang w:val="en-US"/>
              </w:rPr>
              <w:t xml:space="preserve">batch files are </w:t>
            </w:r>
            <w:r w:rsidRPr="008D73B0">
              <w:rPr>
                <w:rFonts w:asciiTheme="minorHAnsi" w:hAnsiTheme="minorHAnsi" w:cstheme="minorHAnsi"/>
                <w:color w:val="000000"/>
                <w:sz w:val="21"/>
                <w:szCs w:val="21"/>
                <w:lang w:val="en-US"/>
              </w:rPr>
              <w:t xml:space="preserve">required </w:t>
            </w:r>
            <w:r>
              <w:rPr>
                <w:rFonts w:asciiTheme="minorHAnsi" w:hAnsiTheme="minorHAnsi" w:cstheme="minorHAnsi"/>
                <w:color w:val="000000"/>
                <w:sz w:val="21"/>
                <w:szCs w:val="21"/>
                <w:lang w:val="en-US"/>
              </w:rPr>
              <w:t>due to existing systems ability and scheduled nature processing. It</w:t>
            </w:r>
            <w:r w:rsidRPr="008D73B0">
              <w:rPr>
                <w:rFonts w:asciiTheme="minorHAnsi" w:hAnsiTheme="minorHAnsi" w:cstheme="minorHAnsi"/>
                <w:color w:val="000000"/>
                <w:sz w:val="21"/>
                <w:szCs w:val="21"/>
                <w:lang w:val="en-US"/>
              </w:rPr>
              <w:t xml:space="preserve"> provides secure data exchange mechanism and ability to centrally monitor, audit and control the file transfers</w:t>
            </w:r>
          </w:p>
        </w:tc>
      </w:tr>
    </w:tbl>
    <w:p w14:paraId="34DD9467" w14:textId="77777777" w:rsidR="001342C6" w:rsidRDefault="001342C6" w:rsidP="001342C6">
      <w:pPr>
        <w:pStyle w:val="ListParagraph"/>
        <w:ind w:left="360"/>
        <w:rPr>
          <w:rFonts w:asciiTheme="minorHAnsi" w:hAnsiTheme="minorHAnsi" w:cstheme="minorHAnsi"/>
          <w:color w:val="000000"/>
          <w:sz w:val="21"/>
          <w:szCs w:val="21"/>
        </w:rPr>
      </w:pPr>
    </w:p>
    <w:p w14:paraId="71A9BBFA" w14:textId="77777777" w:rsidR="001342C6" w:rsidRPr="00FD052F" w:rsidRDefault="001342C6" w:rsidP="001342C6">
      <w:pPr>
        <w:pStyle w:val="Heading2"/>
        <w:numPr>
          <w:ilvl w:val="0"/>
          <w:numId w:val="0"/>
        </w:numPr>
        <w:ind w:left="576"/>
        <w:rPr>
          <w:rFonts w:asciiTheme="minorHAnsi" w:hAnsiTheme="minorHAnsi" w:cstheme="minorHAnsi"/>
          <w:sz w:val="24"/>
          <w:szCs w:val="24"/>
        </w:rPr>
      </w:pPr>
    </w:p>
    <w:p w14:paraId="5C283C0C" w14:textId="7FA22680" w:rsidR="00B8569C" w:rsidRPr="00FD052F" w:rsidRDefault="00B8569C" w:rsidP="00B8569C">
      <w:pPr>
        <w:pStyle w:val="ListParagraph"/>
        <w:ind w:left="360"/>
        <w:rPr>
          <w:rFonts w:asciiTheme="minorHAnsi" w:hAnsiTheme="minorHAnsi" w:cstheme="minorHAnsi"/>
          <w:color w:val="000000"/>
          <w:sz w:val="21"/>
          <w:szCs w:val="21"/>
        </w:rPr>
      </w:pPr>
      <w:r w:rsidRPr="00FD052F">
        <w:rPr>
          <w:rFonts w:asciiTheme="minorHAnsi" w:hAnsiTheme="minorHAnsi" w:cstheme="minorHAnsi"/>
          <w:color w:val="000000"/>
          <w:sz w:val="21"/>
          <w:szCs w:val="21"/>
        </w:rPr>
        <w:t>The following diagram depicts at a high level the integration approach. Apache Camel is used as a lightweight ESB along with adapters for different protocol translations to communicate with various backend systems.</w:t>
      </w:r>
    </w:p>
    <w:p w14:paraId="709750C1" w14:textId="31B1A5BA" w:rsidR="00B8569C" w:rsidRPr="00FD052F" w:rsidRDefault="007B6787" w:rsidP="00B8569C">
      <w:pPr>
        <w:pStyle w:val="ListParagraph"/>
        <w:ind w:left="360"/>
        <w:jc w:val="center"/>
        <w:rPr>
          <w:rFonts w:asciiTheme="minorHAnsi" w:hAnsiTheme="minorHAnsi" w:cstheme="minorHAnsi"/>
          <w:color w:val="000000"/>
          <w:sz w:val="21"/>
          <w:szCs w:val="21"/>
        </w:rPr>
      </w:pPr>
      <w:r>
        <w:rPr>
          <w:rFonts w:asciiTheme="minorHAnsi" w:hAnsiTheme="minorHAnsi" w:cstheme="minorHAnsi"/>
          <w:noProof/>
          <w:color w:val="000000"/>
          <w:sz w:val="21"/>
          <w:szCs w:val="21"/>
          <w:lang w:eastAsia="en-IN"/>
        </w:rPr>
        <w:drawing>
          <wp:inline distT="0" distB="0" distL="0" distR="0" wp14:anchorId="072FA16C" wp14:editId="51D49B0E">
            <wp:extent cx="4781550" cy="2822027"/>
            <wp:effectExtent l="12700" t="12700" r="6350" b="1016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7-23 at 9.45.21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97994" cy="2831732"/>
                    </a:xfrm>
                    <a:prstGeom prst="rect">
                      <a:avLst/>
                    </a:prstGeom>
                    <a:ln>
                      <a:solidFill>
                        <a:schemeClr val="bg1">
                          <a:lumMod val="75000"/>
                        </a:schemeClr>
                      </a:solidFill>
                    </a:ln>
                  </pic:spPr>
                </pic:pic>
              </a:graphicData>
            </a:graphic>
          </wp:inline>
        </w:drawing>
      </w:r>
    </w:p>
    <w:p w14:paraId="39B650EA" w14:textId="45C26874" w:rsidR="00645498" w:rsidRDefault="00645498" w:rsidP="002812ED">
      <w:pPr>
        <w:pStyle w:val="ListParagraph"/>
        <w:numPr>
          <w:ilvl w:val="0"/>
          <w:numId w:val="20"/>
        </w:numPr>
        <w:rPr>
          <w:rFonts w:asciiTheme="minorHAnsi" w:hAnsiTheme="minorHAnsi" w:cstheme="minorHAnsi"/>
          <w:color w:val="000000"/>
          <w:sz w:val="21"/>
          <w:szCs w:val="21"/>
        </w:rPr>
      </w:pPr>
      <w:r>
        <w:rPr>
          <w:rFonts w:asciiTheme="minorHAnsi" w:hAnsiTheme="minorHAnsi" w:cstheme="minorHAnsi"/>
          <w:color w:val="000000"/>
          <w:sz w:val="21"/>
          <w:szCs w:val="21"/>
        </w:rPr>
        <w:t>Integration Hub (Apache Camel):</w:t>
      </w:r>
    </w:p>
    <w:p w14:paraId="4E2E1164" w14:textId="054D089C" w:rsidR="00645498" w:rsidRDefault="00645498" w:rsidP="00C11C28">
      <w:pPr>
        <w:pStyle w:val="ListParagraph"/>
        <w:numPr>
          <w:ilvl w:val="0"/>
          <w:numId w:val="78"/>
        </w:numPr>
        <w:rPr>
          <w:rFonts w:asciiTheme="minorHAnsi" w:hAnsiTheme="minorHAnsi" w:cstheme="minorHAnsi"/>
          <w:color w:val="000000"/>
          <w:sz w:val="21"/>
          <w:szCs w:val="21"/>
        </w:rPr>
      </w:pPr>
      <w:r>
        <w:rPr>
          <w:rFonts w:asciiTheme="minorHAnsi" w:hAnsiTheme="minorHAnsi" w:cstheme="minorHAnsi"/>
          <w:color w:val="000000"/>
          <w:sz w:val="21"/>
          <w:szCs w:val="21"/>
        </w:rPr>
        <w:t>Apache Camel message router allow to consume from an input destination, evaluate predicate and choose the right destination.</w:t>
      </w:r>
    </w:p>
    <w:p w14:paraId="774FED4F" w14:textId="4B2E89D6" w:rsidR="00645498" w:rsidRDefault="00E95928" w:rsidP="00C11C28">
      <w:pPr>
        <w:pStyle w:val="ListParagraph"/>
        <w:numPr>
          <w:ilvl w:val="0"/>
          <w:numId w:val="78"/>
        </w:numPr>
        <w:rPr>
          <w:rFonts w:asciiTheme="minorHAnsi" w:hAnsiTheme="minorHAnsi" w:cstheme="minorHAnsi"/>
          <w:color w:val="000000"/>
          <w:sz w:val="21"/>
          <w:szCs w:val="21"/>
        </w:rPr>
      </w:pPr>
      <w:r>
        <w:rPr>
          <w:rFonts w:asciiTheme="minorHAnsi" w:hAnsiTheme="minorHAnsi" w:cstheme="minorHAnsi"/>
          <w:color w:val="000000"/>
          <w:sz w:val="21"/>
          <w:szCs w:val="21"/>
        </w:rPr>
        <w:t>Apache camel transformer performs declarative transformation of the message according to declared input type and/or output type on a route definition which declares expected message type. Transformer Type:</w:t>
      </w:r>
    </w:p>
    <w:p w14:paraId="2E8E18E7" w14:textId="7A8AF88D" w:rsidR="00E95928" w:rsidRDefault="00E95928" w:rsidP="00C11C28">
      <w:pPr>
        <w:pStyle w:val="ListParagraph"/>
        <w:numPr>
          <w:ilvl w:val="1"/>
          <w:numId w:val="78"/>
        </w:numPr>
        <w:rPr>
          <w:rFonts w:asciiTheme="minorHAnsi" w:hAnsiTheme="minorHAnsi" w:cstheme="minorHAnsi"/>
          <w:color w:val="000000"/>
          <w:sz w:val="21"/>
          <w:szCs w:val="21"/>
        </w:rPr>
      </w:pPr>
      <w:r>
        <w:rPr>
          <w:rFonts w:asciiTheme="minorHAnsi" w:hAnsiTheme="minorHAnsi" w:cstheme="minorHAnsi"/>
          <w:color w:val="000000"/>
          <w:sz w:val="21"/>
          <w:szCs w:val="21"/>
        </w:rPr>
        <w:t xml:space="preserve">Data Format Transformer – </w:t>
      </w:r>
      <w:r w:rsidR="00212E22">
        <w:rPr>
          <w:rFonts w:asciiTheme="minorHAnsi" w:hAnsiTheme="minorHAnsi" w:cstheme="minorHAnsi"/>
          <w:color w:val="000000"/>
          <w:sz w:val="21"/>
          <w:szCs w:val="21"/>
        </w:rPr>
        <w:t>for transforming</w:t>
      </w:r>
      <w:r>
        <w:rPr>
          <w:rFonts w:asciiTheme="minorHAnsi" w:hAnsiTheme="minorHAnsi" w:cstheme="minorHAnsi"/>
          <w:color w:val="000000"/>
          <w:sz w:val="21"/>
          <w:szCs w:val="21"/>
        </w:rPr>
        <w:t xml:space="preserve"> </w:t>
      </w:r>
      <w:r w:rsidR="00212E22">
        <w:rPr>
          <w:rFonts w:asciiTheme="minorHAnsi" w:hAnsiTheme="minorHAnsi" w:cstheme="minorHAnsi"/>
          <w:color w:val="000000"/>
          <w:sz w:val="21"/>
          <w:szCs w:val="21"/>
        </w:rPr>
        <w:t>from one data format to another.</w:t>
      </w:r>
    </w:p>
    <w:p w14:paraId="3ACB9F00" w14:textId="011EFA30" w:rsidR="00E95928" w:rsidRDefault="00E95928" w:rsidP="00C11C28">
      <w:pPr>
        <w:pStyle w:val="ListParagraph"/>
        <w:numPr>
          <w:ilvl w:val="1"/>
          <w:numId w:val="78"/>
        </w:numPr>
        <w:rPr>
          <w:rFonts w:asciiTheme="minorHAnsi" w:hAnsiTheme="minorHAnsi" w:cstheme="minorHAnsi"/>
          <w:color w:val="000000"/>
          <w:sz w:val="21"/>
          <w:szCs w:val="21"/>
        </w:rPr>
      </w:pPr>
      <w:r>
        <w:rPr>
          <w:rFonts w:asciiTheme="minorHAnsi" w:hAnsiTheme="minorHAnsi" w:cstheme="minorHAnsi"/>
          <w:color w:val="000000"/>
          <w:sz w:val="21"/>
          <w:szCs w:val="21"/>
        </w:rPr>
        <w:t>Endpoint Transformer – using Endpoint</w:t>
      </w:r>
      <w:r w:rsidR="00212E22">
        <w:rPr>
          <w:rFonts w:asciiTheme="minorHAnsi" w:hAnsiTheme="minorHAnsi" w:cstheme="minorHAnsi"/>
          <w:color w:val="000000"/>
          <w:sz w:val="21"/>
          <w:szCs w:val="21"/>
        </w:rPr>
        <w:t xml:space="preserve"> for protocol conversion.</w:t>
      </w:r>
    </w:p>
    <w:p w14:paraId="2ABF6B8E" w14:textId="381772F7" w:rsidR="00E95928" w:rsidRDefault="00E95928" w:rsidP="00C11C28">
      <w:pPr>
        <w:pStyle w:val="ListParagraph"/>
        <w:numPr>
          <w:ilvl w:val="1"/>
          <w:numId w:val="78"/>
        </w:numPr>
        <w:rPr>
          <w:rFonts w:asciiTheme="minorHAnsi" w:hAnsiTheme="minorHAnsi" w:cstheme="minorHAnsi"/>
          <w:color w:val="000000"/>
          <w:sz w:val="21"/>
          <w:szCs w:val="21"/>
        </w:rPr>
      </w:pPr>
      <w:r>
        <w:rPr>
          <w:rFonts w:asciiTheme="minorHAnsi" w:hAnsiTheme="minorHAnsi" w:cstheme="minorHAnsi"/>
          <w:color w:val="000000"/>
          <w:sz w:val="21"/>
          <w:szCs w:val="21"/>
        </w:rPr>
        <w:t xml:space="preserve">Custom Transformer- using custom transformer class </w:t>
      </w:r>
    </w:p>
    <w:p w14:paraId="4A9EF6BB" w14:textId="3C3D5123" w:rsidR="00E95928" w:rsidRDefault="00E95928" w:rsidP="00C11C28">
      <w:pPr>
        <w:pStyle w:val="ListParagraph"/>
        <w:numPr>
          <w:ilvl w:val="0"/>
          <w:numId w:val="78"/>
        </w:numPr>
        <w:rPr>
          <w:rFonts w:asciiTheme="minorHAnsi" w:hAnsiTheme="minorHAnsi" w:cstheme="minorHAnsi"/>
          <w:color w:val="000000"/>
          <w:sz w:val="21"/>
          <w:szCs w:val="21"/>
        </w:rPr>
      </w:pPr>
      <w:r>
        <w:rPr>
          <w:rFonts w:asciiTheme="minorHAnsi" w:hAnsiTheme="minorHAnsi" w:cstheme="minorHAnsi"/>
          <w:color w:val="000000"/>
          <w:sz w:val="21"/>
          <w:szCs w:val="21"/>
        </w:rPr>
        <w:t>Protocol Translation – camel has multiple transformation features wherein it can be transformed from one protocol type to another one wherein it uses custom data transformation and type converters.</w:t>
      </w:r>
    </w:p>
    <w:p w14:paraId="705E746B" w14:textId="098E78A0" w:rsidR="00853F41" w:rsidRPr="00FD052F" w:rsidRDefault="00853F41" w:rsidP="002812ED">
      <w:pPr>
        <w:pStyle w:val="ListParagraph"/>
        <w:numPr>
          <w:ilvl w:val="0"/>
          <w:numId w:val="20"/>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Integration Architecture proposition is to use:</w:t>
      </w:r>
    </w:p>
    <w:p w14:paraId="72A51458" w14:textId="77777777" w:rsidR="00853F41" w:rsidRPr="00FD052F" w:rsidRDefault="00853F41" w:rsidP="002812ED">
      <w:pPr>
        <w:pStyle w:val="ListParagraph"/>
        <w:numPr>
          <w:ilvl w:val="0"/>
          <w:numId w:val="21"/>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Using APIs, managed &amp; controlled by an API manager for handling external requests with similar purpose as the UI / Access components developed.</w:t>
      </w:r>
    </w:p>
    <w:p w14:paraId="420A6E54" w14:textId="77777777" w:rsidR="00853F41" w:rsidRPr="00FD052F" w:rsidRDefault="00853F41" w:rsidP="002812ED">
      <w:pPr>
        <w:pStyle w:val="ListParagraph"/>
        <w:numPr>
          <w:ilvl w:val="0"/>
          <w:numId w:val="21"/>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Fast event-driven message queuing interface to handle the high throughput interfaces </w:t>
      </w:r>
    </w:p>
    <w:p w14:paraId="253757D2" w14:textId="77777777" w:rsidR="00853F41" w:rsidRPr="00FD052F" w:rsidRDefault="00853F41" w:rsidP="002812ED">
      <w:pPr>
        <w:pStyle w:val="ListParagraph"/>
        <w:numPr>
          <w:ilvl w:val="0"/>
          <w:numId w:val="21"/>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Light-weight Enterprise Service Bus (ESB) for converting the interfaces to standard protocols &amp; formats as needed by the new age digital platform that is being targeted by the reimagined journeys.</w:t>
      </w:r>
    </w:p>
    <w:p w14:paraId="5730DBD2" w14:textId="77777777" w:rsidR="00853F41" w:rsidRPr="00FD052F" w:rsidRDefault="00853F41" w:rsidP="002812ED">
      <w:pPr>
        <w:numPr>
          <w:ilvl w:val="0"/>
          <w:numId w:val="20"/>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As it was seen that there are many master &amp; some transactional data either used by multiple applications (such as security/ company data)  or hoping across applications (such as first to NOTIS application an then to NCMS), a master/ common data store is envisaged for both Trading and Clearing Platforms. </w:t>
      </w:r>
    </w:p>
    <w:p w14:paraId="086DDA8A" w14:textId="77777777" w:rsidR="00853F41" w:rsidRPr="00FD052F" w:rsidRDefault="00853F41" w:rsidP="002812ED">
      <w:pPr>
        <w:numPr>
          <w:ilvl w:val="0"/>
          <w:numId w:val="20"/>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The data transfer between Trading legacy application and new Clearing platform and vice versa is envisaged to happen via the Integration layer components (ESB or message queue) over secured protocols</w:t>
      </w:r>
    </w:p>
    <w:p w14:paraId="79658C0A" w14:textId="77777777" w:rsidR="00853F41" w:rsidRPr="00FD052F" w:rsidRDefault="00853F41" w:rsidP="002812ED">
      <w:pPr>
        <w:numPr>
          <w:ilvl w:val="0"/>
          <w:numId w:val="20"/>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Similarly integration between the two new platforms will also happen via secured protocols and preferably via integration layer</w:t>
      </w:r>
    </w:p>
    <w:p w14:paraId="47BA4668" w14:textId="77777777" w:rsidR="00853F41" w:rsidRPr="00FD052F" w:rsidRDefault="00853F41" w:rsidP="002812ED">
      <w:pPr>
        <w:numPr>
          <w:ilvl w:val="0"/>
          <w:numId w:val="20"/>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The communication with the COTS products are envisaged to happen the out of the box connectivity (over standard protocols) enabled by these applications.</w:t>
      </w:r>
    </w:p>
    <w:p w14:paraId="502BD77A" w14:textId="77777777" w:rsidR="00853F41" w:rsidRPr="00FD052F" w:rsidRDefault="00853F41" w:rsidP="002812ED">
      <w:pPr>
        <w:pStyle w:val="ListParagraph"/>
        <w:numPr>
          <w:ilvl w:val="0"/>
          <w:numId w:val="20"/>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lastRenderedPageBreak/>
        <w:t>The custom solution components will follow the architectural patterns and designs as explained in the technical architecture section.</w:t>
      </w:r>
    </w:p>
    <w:p w14:paraId="3CF6390A" w14:textId="77777777" w:rsidR="00853F41" w:rsidRPr="00FD052F" w:rsidRDefault="00853F41" w:rsidP="00853F41">
      <w:pPr>
        <w:rPr>
          <w:rFonts w:asciiTheme="minorHAnsi" w:hAnsiTheme="minorHAnsi" w:cstheme="minorHAnsi"/>
          <w:noProof/>
          <w:lang w:eastAsia="en-IN"/>
        </w:rPr>
      </w:pPr>
    </w:p>
    <w:p w14:paraId="4CF706AE" w14:textId="24E8870A" w:rsidR="00853F41" w:rsidRDefault="00853F41" w:rsidP="00853F41">
      <w:pPr>
        <w:rPr>
          <w:rFonts w:asciiTheme="minorHAnsi" w:hAnsiTheme="minorHAnsi" w:cstheme="minorHAnsi"/>
        </w:rPr>
      </w:pPr>
    </w:p>
    <w:p w14:paraId="76B438CF" w14:textId="7C6BBDAE" w:rsidR="00212E22" w:rsidRDefault="00F97D0D" w:rsidP="00F97D0D">
      <w:pPr>
        <w:jc w:val="center"/>
        <w:rPr>
          <w:rFonts w:asciiTheme="minorHAnsi" w:hAnsiTheme="minorHAnsi" w:cstheme="minorHAnsi"/>
        </w:rPr>
      </w:pPr>
      <w:r>
        <w:rPr>
          <w:rFonts w:asciiTheme="minorHAnsi" w:hAnsiTheme="minorHAnsi" w:cstheme="minorHAnsi"/>
          <w:noProof/>
          <w:lang w:eastAsia="en-IN"/>
        </w:rPr>
        <w:drawing>
          <wp:inline distT="0" distB="0" distL="0" distR="0" wp14:anchorId="4C58ADBA" wp14:editId="49FAFE07">
            <wp:extent cx="5620704" cy="3175000"/>
            <wp:effectExtent l="12700" t="12700" r="18415" b="1270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50984" cy="3192104"/>
                    </a:xfrm>
                    <a:prstGeom prst="rect">
                      <a:avLst/>
                    </a:prstGeom>
                    <a:noFill/>
                    <a:ln>
                      <a:solidFill>
                        <a:schemeClr val="tx1">
                          <a:lumMod val="50000"/>
                          <a:lumOff val="50000"/>
                        </a:schemeClr>
                      </a:solidFill>
                    </a:ln>
                  </pic:spPr>
                </pic:pic>
              </a:graphicData>
            </a:graphic>
          </wp:inline>
        </w:drawing>
      </w:r>
    </w:p>
    <w:p w14:paraId="20AD064C" w14:textId="5F1D4B20" w:rsidR="00212E22" w:rsidRPr="00FD052F" w:rsidRDefault="00212E22" w:rsidP="00853F41">
      <w:pPr>
        <w:rPr>
          <w:rFonts w:asciiTheme="minorHAnsi" w:hAnsiTheme="minorHAnsi" w:cstheme="minorHAnsi"/>
        </w:rPr>
      </w:pPr>
    </w:p>
    <w:p w14:paraId="062A3A41" w14:textId="77777777" w:rsidR="00853F41" w:rsidRPr="00FD052F" w:rsidRDefault="00853F41" w:rsidP="00853F41">
      <w:pPr>
        <w:rPr>
          <w:rFonts w:asciiTheme="minorHAnsi" w:hAnsiTheme="minorHAnsi" w:cstheme="minorHAnsi"/>
        </w:rPr>
      </w:pPr>
    </w:p>
    <w:p w14:paraId="1D0976E1" w14:textId="77777777" w:rsidR="00853F41" w:rsidRPr="00FD052F" w:rsidRDefault="00853F41" w:rsidP="001F3020">
      <w:pPr>
        <w:pStyle w:val="Heading2"/>
        <w:rPr>
          <w:rFonts w:asciiTheme="minorHAnsi" w:hAnsiTheme="minorHAnsi" w:cstheme="minorHAnsi"/>
          <w:sz w:val="24"/>
          <w:szCs w:val="24"/>
        </w:rPr>
      </w:pPr>
      <w:bookmarkStart w:id="212" w:name="_Toc44286805"/>
      <w:bookmarkStart w:id="213" w:name="_Toc48121396"/>
      <w:r w:rsidRPr="00FD052F">
        <w:rPr>
          <w:rFonts w:asciiTheme="minorHAnsi" w:hAnsiTheme="minorHAnsi" w:cstheme="minorHAnsi"/>
          <w:sz w:val="24"/>
          <w:szCs w:val="24"/>
        </w:rPr>
        <w:t>Integration Design Principles and Guidelines</w:t>
      </w:r>
      <w:bookmarkEnd w:id="212"/>
      <w:bookmarkEnd w:id="213"/>
    </w:p>
    <w:p w14:paraId="694A1B16" w14:textId="77777777" w:rsidR="001342C6" w:rsidRDefault="001342C6" w:rsidP="001342C6">
      <w:pPr>
        <w:pStyle w:val="ListParagraph"/>
        <w:numPr>
          <w:ilvl w:val="0"/>
          <w:numId w:val="27"/>
        </w:numPr>
        <w:rPr>
          <w:rFonts w:asciiTheme="minorHAnsi" w:hAnsiTheme="minorHAnsi" w:cstheme="minorHAnsi"/>
          <w:color w:val="000000"/>
          <w:sz w:val="21"/>
          <w:szCs w:val="21"/>
        </w:rPr>
      </w:pPr>
      <w:r>
        <w:rPr>
          <w:rFonts w:asciiTheme="minorHAnsi" w:hAnsiTheme="minorHAnsi" w:cstheme="minorHAnsi"/>
          <w:color w:val="000000"/>
          <w:sz w:val="21"/>
          <w:szCs w:val="21"/>
        </w:rPr>
        <w:t>Interfaces should expose standard format/protocols to &amp; from Parivartan.</w:t>
      </w:r>
    </w:p>
    <w:p w14:paraId="5AFE0D8E" w14:textId="77777777" w:rsidR="001342C6" w:rsidRDefault="001342C6" w:rsidP="001342C6">
      <w:pPr>
        <w:pStyle w:val="ListParagraph"/>
        <w:numPr>
          <w:ilvl w:val="0"/>
          <w:numId w:val="27"/>
        </w:numPr>
        <w:rPr>
          <w:rFonts w:asciiTheme="minorHAnsi" w:hAnsiTheme="minorHAnsi" w:cstheme="minorHAnsi"/>
          <w:color w:val="000000"/>
          <w:sz w:val="21"/>
          <w:szCs w:val="21"/>
        </w:rPr>
      </w:pPr>
      <w:r>
        <w:rPr>
          <w:rFonts w:asciiTheme="minorHAnsi" w:hAnsiTheme="minorHAnsi" w:cstheme="minorHAnsi"/>
          <w:color w:val="000000"/>
          <w:sz w:val="21"/>
          <w:szCs w:val="21"/>
        </w:rPr>
        <w:t>Batch Interfaces should have restart, retry and start from pending batch elements. Batch scheduling/ size/ number of batch should be configurable.</w:t>
      </w:r>
    </w:p>
    <w:p w14:paraId="5F5AF65F" w14:textId="77777777" w:rsidR="001342C6" w:rsidRPr="001B4DA0" w:rsidRDefault="001342C6" w:rsidP="001342C6">
      <w:pPr>
        <w:pStyle w:val="ListParagraph"/>
        <w:numPr>
          <w:ilvl w:val="0"/>
          <w:numId w:val="27"/>
        </w:numPr>
        <w:rPr>
          <w:rFonts w:asciiTheme="minorHAnsi" w:hAnsiTheme="minorHAnsi" w:cstheme="minorHAnsi"/>
          <w:color w:val="000000"/>
          <w:sz w:val="21"/>
          <w:szCs w:val="21"/>
        </w:rPr>
      </w:pPr>
      <w:r>
        <w:rPr>
          <w:rFonts w:asciiTheme="minorHAnsi" w:hAnsiTheme="minorHAnsi" w:cstheme="minorHAnsi"/>
          <w:color w:val="000000"/>
          <w:sz w:val="21"/>
          <w:szCs w:val="21"/>
        </w:rPr>
        <w:t xml:space="preserve">Real time high volume interfaces:  </w:t>
      </w:r>
      <w:r w:rsidRPr="001B4DA0">
        <w:rPr>
          <w:rFonts w:asciiTheme="minorHAnsi" w:hAnsiTheme="minorHAnsi" w:cstheme="minorHAnsi"/>
          <w:color w:val="000000"/>
          <w:sz w:val="21"/>
          <w:szCs w:val="21"/>
        </w:rPr>
        <w:t>Should take care of data reliability/ integrity under exceptional scenarios by making use of product features and restart logic using sequence number.</w:t>
      </w:r>
    </w:p>
    <w:p w14:paraId="3FAA8908" w14:textId="77777777" w:rsidR="001342C6" w:rsidRDefault="001342C6" w:rsidP="001342C6">
      <w:pPr>
        <w:pStyle w:val="ListParagraph"/>
        <w:numPr>
          <w:ilvl w:val="0"/>
          <w:numId w:val="27"/>
        </w:numPr>
        <w:rPr>
          <w:rFonts w:asciiTheme="minorHAnsi" w:hAnsiTheme="minorHAnsi" w:cstheme="minorHAnsi"/>
          <w:color w:val="000000"/>
          <w:sz w:val="21"/>
          <w:szCs w:val="21"/>
        </w:rPr>
      </w:pPr>
      <w:r>
        <w:rPr>
          <w:rFonts w:asciiTheme="minorHAnsi" w:hAnsiTheme="minorHAnsi" w:cstheme="minorHAnsi"/>
          <w:color w:val="000000"/>
          <w:sz w:val="21"/>
          <w:szCs w:val="21"/>
        </w:rPr>
        <w:t>Integration layer should take care of protocol conversion and messaging format requirement from core system to Parivartan and in the format required for 3</w:t>
      </w:r>
      <w:r w:rsidRPr="00477BB4">
        <w:rPr>
          <w:rFonts w:asciiTheme="minorHAnsi" w:hAnsiTheme="minorHAnsi" w:cstheme="minorHAnsi"/>
          <w:color w:val="000000"/>
          <w:sz w:val="21"/>
          <w:szCs w:val="21"/>
          <w:vertAlign w:val="superscript"/>
        </w:rPr>
        <w:t>rd</w:t>
      </w:r>
      <w:r>
        <w:rPr>
          <w:rFonts w:asciiTheme="minorHAnsi" w:hAnsiTheme="minorHAnsi" w:cstheme="minorHAnsi"/>
          <w:color w:val="000000"/>
          <w:sz w:val="21"/>
          <w:szCs w:val="21"/>
        </w:rPr>
        <w:t xml:space="preserve"> party integrations.</w:t>
      </w:r>
    </w:p>
    <w:p w14:paraId="0C57CEAD" w14:textId="77777777" w:rsidR="001342C6" w:rsidRPr="00FD052F" w:rsidRDefault="001342C6" w:rsidP="001342C6">
      <w:pPr>
        <w:pStyle w:val="ListParagraph"/>
        <w:numPr>
          <w:ilvl w:val="0"/>
          <w:numId w:val="27"/>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Email and SMS service should be call through API layer and using Kafka messaging service for retry and queuing mechanism.</w:t>
      </w:r>
    </w:p>
    <w:p w14:paraId="1FA0835D" w14:textId="77777777" w:rsidR="001342C6" w:rsidRPr="00FD052F" w:rsidRDefault="001342C6" w:rsidP="001342C6">
      <w:pPr>
        <w:pStyle w:val="ListParagraph"/>
        <w:numPr>
          <w:ilvl w:val="0"/>
          <w:numId w:val="27"/>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 External interfaces should be check</w:t>
      </w:r>
      <w:r>
        <w:rPr>
          <w:rFonts w:asciiTheme="minorHAnsi" w:hAnsiTheme="minorHAnsi" w:cstheme="minorHAnsi"/>
          <w:color w:val="000000"/>
          <w:sz w:val="21"/>
          <w:szCs w:val="21"/>
        </w:rPr>
        <w:t>ed</w:t>
      </w:r>
      <w:r w:rsidRPr="00FD052F">
        <w:rPr>
          <w:rFonts w:asciiTheme="minorHAnsi" w:hAnsiTheme="minorHAnsi" w:cstheme="minorHAnsi"/>
          <w:color w:val="000000"/>
          <w:sz w:val="21"/>
          <w:szCs w:val="21"/>
        </w:rPr>
        <w:t xml:space="preserve"> for feasibility of using through API layer and if not possible then</w:t>
      </w:r>
      <w:r>
        <w:rPr>
          <w:rFonts w:asciiTheme="minorHAnsi" w:hAnsiTheme="minorHAnsi" w:cstheme="minorHAnsi"/>
          <w:color w:val="000000"/>
          <w:sz w:val="21"/>
          <w:szCs w:val="21"/>
        </w:rPr>
        <w:t xml:space="preserve"> may</w:t>
      </w:r>
      <w:r w:rsidRPr="00FD052F">
        <w:rPr>
          <w:rFonts w:asciiTheme="minorHAnsi" w:hAnsiTheme="minorHAnsi" w:cstheme="minorHAnsi"/>
          <w:color w:val="000000"/>
          <w:sz w:val="21"/>
          <w:szCs w:val="21"/>
        </w:rPr>
        <w:t xml:space="preserve"> continue with existing interface</w:t>
      </w:r>
      <w:r>
        <w:rPr>
          <w:rFonts w:asciiTheme="minorHAnsi" w:hAnsiTheme="minorHAnsi" w:cstheme="minorHAnsi"/>
          <w:color w:val="000000"/>
          <w:sz w:val="21"/>
          <w:szCs w:val="21"/>
        </w:rPr>
        <w:t xml:space="preserve"> for e.g., interface with SEBI, NSDL/CDSL, IDBI and others </w:t>
      </w:r>
    </w:p>
    <w:p w14:paraId="6BDC4952" w14:textId="77777777" w:rsidR="001342C6" w:rsidRPr="00FD052F" w:rsidRDefault="001342C6" w:rsidP="001342C6">
      <w:pPr>
        <w:pStyle w:val="ListParagraph"/>
        <w:numPr>
          <w:ilvl w:val="0"/>
          <w:numId w:val="27"/>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Use of Selective Data Replication using publish – subscribe replication approach. This helps in simplifying implementation, more resilient, and low latency.</w:t>
      </w:r>
    </w:p>
    <w:p w14:paraId="7CF5B404" w14:textId="77777777" w:rsidR="001342C6" w:rsidRPr="00FD052F" w:rsidRDefault="001342C6" w:rsidP="001342C6">
      <w:pPr>
        <w:pStyle w:val="ListParagraph"/>
        <w:numPr>
          <w:ilvl w:val="0"/>
          <w:numId w:val="27"/>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Website documents should be available to be accessed through API call to Document Management system instead of cron jo</w:t>
      </w:r>
      <w:r>
        <w:rPr>
          <w:rFonts w:asciiTheme="minorHAnsi" w:hAnsiTheme="minorHAnsi" w:cstheme="minorHAnsi"/>
          <w:color w:val="000000"/>
          <w:sz w:val="21"/>
          <w:szCs w:val="21"/>
        </w:rPr>
        <w:t>b</w:t>
      </w:r>
      <w:r w:rsidRPr="00FD052F">
        <w:rPr>
          <w:rFonts w:asciiTheme="minorHAnsi" w:hAnsiTheme="minorHAnsi" w:cstheme="minorHAnsi"/>
          <w:color w:val="000000"/>
          <w:sz w:val="21"/>
          <w:szCs w:val="21"/>
        </w:rPr>
        <w:t>, upload of docs to given repository and other steps.</w:t>
      </w:r>
    </w:p>
    <w:p w14:paraId="7907E693" w14:textId="77777777" w:rsidR="001342C6" w:rsidRPr="00FD052F" w:rsidRDefault="001342C6" w:rsidP="001342C6">
      <w:pPr>
        <w:pStyle w:val="ListParagraph"/>
        <w:numPr>
          <w:ilvl w:val="0"/>
          <w:numId w:val="27"/>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Point-to-Point interfaces in DBLink and SFTP should be changed to publish-subscribe or enterprise service bus (ESB) based communication. </w:t>
      </w:r>
    </w:p>
    <w:p w14:paraId="3F258F9C" w14:textId="77777777" w:rsidR="001342C6" w:rsidRPr="00FD052F" w:rsidRDefault="001342C6" w:rsidP="001342C6">
      <w:pPr>
        <w:pStyle w:val="ListParagraph"/>
        <w:numPr>
          <w:ilvl w:val="0"/>
          <w:numId w:val="27"/>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Communication between Trading and Clearing Platform only through standard interface protocol or API based layer.</w:t>
      </w:r>
    </w:p>
    <w:p w14:paraId="1F033767" w14:textId="77777777" w:rsidR="001342C6" w:rsidRPr="00FD052F" w:rsidRDefault="001342C6" w:rsidP="001342C6">
      <w:pPr>
        <w:pStyle w:val="ListParagraph"/>
        <w:numPr>
          <w:ilvl w:val="0"/>
          <w:numId w:val="27"/>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Use of Datawarehouse for View / Reporting purpose should be encouraged instead for data sharing among application purpose.</w:t>
      </w:r>
    </w:p>
    <w:p w14:paraId="59713B30" w14:textId="77777777" w:rsidR="001342C6" w:rsidRPr="00FD052F" w:rsidRDefault="001342C6" w:rsidP="001342C6">
      <w:pPr>
        <w:pStyle w:val="ListParagraph"/>
        <w:numPr>
          <w:ilvl w:val="0"/>
          <w:numId w:val="27"/>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Check whether internal system communication (through DBLink or TCP) to change with Microservices interaction / API exchange patterns if it is possible to match with required latency.</w:t>
      </w:r>
    </w:p>
    <w:p w14:paraId="67F8994B" w14:textId="77777777" w:rsidR="001342C6" w:rsidRDefault="001342C6" w:rsidP="001342C6">
      <w:pPr>
        <w:pStyle w:val="ListParagraph"/>
        <w:numPr>
          <w:ilvl w:val="0"/>
          <w:numId w:val="27"/>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Check implementation of digital signature with DMS so that multiple transactions to make doc digitally signed can be minimized.</w:t>
      </w:r>
    </w:p>
    <w:p w14:paraId="57FC9272" w14:textId="7F56D425" w:rsidR="00F6667E" w:rsidRDefault="00F6667E" w:rsidP="00F6667E">
      <w:pPr>
        <w:rPr>
          <w:rFonts w:asciiTheme="minorHAnsi" w:hAnsiTheme="minorHAnsi" w:cstheme="minorHAnsi"/>
          <w:color w:val="000000"/>
          <w:sz w:val="21"/>
          <w:szCs w:val="21"/>
        </w:rPr>
      </w:pPr>
    </w:p>
    <w:p w14:paraId="7C1A0625" w14:textId="77777777" w:rsidR="00F6667E" w:rsidRPr="00F6667E" w:rsidRDefault="00F6667E" w:rsidP="00F6667E">
      <w:pPr>
        <w:pStyle w:val="Heading2"/>
        <w:rPr>
          <w:rFonts w:asciiTheme="minorHAnsi" w:hAnsiTheme="minorHAnsi" w:cstheme="minorHAnsi"/>
          <w:sz w:val="24"/>
          <w:szCs w:val="24"/>
        </w:rPr>
      </w:pPr>
      <w:bookmarkStart w:id="214" w:name="_Toc48121397"/>
      <w:r w:rsidRPr="00F6667E">
        <w:rPr>
          <w:rFonts w:asciiTheme="minorHAnsi" w:hAnsiTheme="minorHAnsi" w:cstheme="minorHAnsi"/>
          <w:sz w:val="24"/>
          <w:szCs w:val="24"/>
        </w:rPr>
        <w:lastRenderedPageBreak/>
        <w:t>Parivartan Clearing &amp; Settlement and Collateral To-Be Interface List:</w:t>
      </w:r>
      <w:bookmarkEnd w:id="214"/>
    </w:p>
    <w:p w14:paraId="0D6AC137" w14:textId="77777777" w:rsidR="00F6667E" w:rsidRDefault="00D44AB0" w:rsidP="00F6667E">
      <w:pPr>
        <w:rPr>
          <w:rFonts w:asciiTheme="minorHAnsi" w:hAnsiTheme="minorHAnsi" w:cstheme="minorHAnsi"/>
          <w:noProof/>
        </w:rPr>
      </w:pPr>
      <w:r w:rsidRPr="00D44AB0">
        <w:rPr>
          <w:rFonts w:asciiTheme="minorHAnsi" w:hAnsiTheme="minorHAnsi" w:cstheme="minorHAnsi"/>
          <w:noProof/>
        </w:rPr>
        <w:object w:dxaOrig="1534" w:dyaOrig="997" w14:anchorId="238BCC96">
          <v:shape id="_x0000_i1029" type="#_x0000_t75" alt="" style="width:93.05pt;height:61pt;mso-width-percent:0;mso-height-percent:0;mso-width-percent:0;mso-height-percent:0" o:ole="">
            <v:imagedata r:id="rId60" o:title=""/>
          </v:shape>
          <o:OLEObject Type="Link" ProgID="Excel.Sheet.12" ShapeID="_x0000_i1029" DrawAspect="Icon" r:id="rId61" UpdateMode="Always">
            <o:LinkType>EnhancedMetaFile</o:LinkType>
            <o:LockedField>false</o:LockedField>
            <o:FieldCodes>\f 0</o:FieldCodes>
          </o:OLEObject>
        </w:object>
      </w:r>
    </w:p>
    <w:p w14:paraId="5383138D" w14:textId="77777777" w:rsidR="00F6667E" w:rsidRDefault="00F6667E" w:rsidP="00F6667E">
      <w:pPr>
        <w:rPr>
          <w:rFonts w:asciiTheme="minorHAnsi" w:hAnsiTheme="minorHAnsi" w:cstheme="minorHAnsi"/>
        </w:rPr>
      </w:pPr>
    </w:p>
    <w:p w14:paraId="6691E761" w14:textId="73A456D3" w:rsidR="00F6667E" w:rsidRDefault="00F97D0D" w:rsidP="00F6667E">
      <w:pPr>
        <w:jc w:val="center"/>
        <w:rPr>
          <w:rFonts w:asciiTheme="minorHAnsi" w:hAnsiTheme="minorHAnsi" w:cstheme="minorHAnsi"/>
        </w:rPr>
      </w:pPr>
      <w:r>
        <w:rPr>
          <w:rFonts w:asciiTheme="minorHAnsi" w:hAnsiTheme="minorHAnsi" w:cstheme="minorHAnsi"/>
          <w:noProof/>
          <w:lang w:eastAsia="en-IN"/>
        </w:rPr>
        <w:drawing>
          <wp:inline distT="0" distB="0" distL="0" distR="0" wp14:anchorId="02A3DEF5" wp14:editId="63AD0BAF">
            <wp:extent cx="4953000" cy="2789932"/>
            <wp:effectExtent l="12700" t="12700" r="12700" b="171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85565" cy="2808275"/>
                    </a:xfrm>
                    <a:prstGeom prst="rect">
                      <a:avLst/>
                    </a:prstGeom>
                    <a:noFill/>
                    <a:ln>
                      <a:solidFill>
                        <a:schemeClr val="tx1">
                          <a:lumMod val="50000"/>
                          <a:lumOff val="50000"/>
                        </a:schemeClr>
                      </a:solidFill>
                    </a:ln>
                  </pic:spPr>
                </pic:pic>
              </a:graphicData>
            </a:graphic>
          </wp:inline>
        </w:drawing>
      </w:r>
    </w:p>
    <w:p w14:paraId="0E4F58D9" w14:textId="77777777" w:rsidR="00B954CE" w:rsidRDefault="00B954CE" w:rsidP="00F6667E">
      <w:pPr>
        <w:jc w:val="center"/>
        <w:rPr>
          <w:rFonts w:asciiTheme="minorHAnsi" w:hAnsiTheme="minorHAnsi" w:cstheme="minorHAnsi"/>
        </w:rPr>
      </w:pPr>
    </w:p>
    <w:p w14:paraId="0666684E" w14:textId="2B7059A4" w:rsidR="00F6667E" w:rsidRDefault="00F97D0D" w:rsidP="00F6667E">
      <w:pPr>
        <w:jc w:val="center"/>
        <w:rPr>
          <w:rFonts w:asciiTheme="minorHAnsi" w:hAnsiTheme="minorHAnsi" w:cstheme="minorHAnsi"/>
        </w:rPr>
      </w:pPr>
      <w:r>
        <w:rPr>
          <w:rFonts w:asciiTheme="minorHAnsi" w:hAnsiTheme="minorHAnsi" w:cstheme="minorHAnsi"/>
          <w:noProof/>
          <w:lang w:eastAsia="en-IN"/>
        </w:rPr>
        <w:drawing>
          <wp:inline distT="0" distB="0" distL="0" distR="0" wp14:anchorId="102BA4C0" wp14:editId="755C07C1">
            <wp:extent cx="4902200" cy="2828622"/>
            <wp:effectExtent l="12700" t="12700" r="12700" b="1651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24324" cy="2841387"/>
                    </a:xfrm>
                    <a:prstGeom prst="rect">
                      <a:avLst/>
                    </a:prstGeom>
                    <a:noFill/>
                    <a:ln>
                      <a:solidFill>
                        <a:schemeClr val="tx1">
                          <a:lumMod val="50000"/>
                          <a:lumOff val="50000"/>
                        </a:schemeClr>
                      </a:solidFill>
                    </a:ln>
                  </pic:spPr>
                </pic:pic>
              </a:graphicData>
            </a:graphic>
          </wp:inline>
        </w:drawing>
      </w:r>
    </w:p>
    <w:p w14:paraId="21BC39AD" w14:textId="77777777" w:rsidR="00F6667E" w:rsidRDefault="00F6667E" w:rsidP="00F6667E">
      <w:pPr>
        <w:rPr>
          <w:rFonts w:asciiTheme="minorHAnsi" w:hAnsiTheme="minorHAnsi" w:cstheme="minorHAnsi"/>
        </w:rPr>
      </w:pPr>
    </w:p>
    <w:p w14:paraId="4CFD644F" w14:textId="79C95C08" w:rsidR="00F6667E" w:rsidRDefault="003B1B58" w:rsidP="00F6667E">
      <w:pPr>
        <w:jc w:val="center"/>
        <w:rPr>
          <w:rFonts w:asciiTheme="minorHAnsi" w:hAnsiTheme="minorHAnsi" w:cstheme="minorHAnsi"/>
        </w:rPr>
      </w:pPr>
      <w:r>
        <w:rPr>
          <w:rFonts w:asciiTheme="minorHAnsi" w:hAnsiTheme="minorHAnsi" w:cstheme="minorHAnsi"/>
          <w:noProof/>
          <w:lang w:eastAsia="en-IN"/>
        </w:rPr>
        <w:lastRenderedPageBreak/>
        <w:drawing>
          <wp:inline distT="0" distB="0" distL="0" distR="0" wp14:anchorId="3CDC9179" wp14:editId="74C59E74">
            <wp:extent cx="5778500" cy="3191607"/>
            <wp:effectExtent l="12700" t="12700" r="12700" b="889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06191" cy="3206901"/>
                    </a:xfrm>
                    <a:prstGeom prst="rect">
                      <a:avLst/>
                    </a:prstGeom>
                    <a:noFill/>
                    <a:ln>
                      <a:solidFill>
                        <a:schemeClr val="tx1">
                          <a:lumMod val="50000"/>
                          <a:lumOff val="50000"/>
                        </a:schemeClr>
                      </a:solidFill>
                    </a:ln>
                  </pic:spPr>
                </pic:pic>
              </a:graphicData>
            </a:graphic>
          </wp:inline>
        </w:drawing>
      </w:r>
    </w:p>
    <w:p w14:paraId="41157F9C" w14:textId="77777777" w:rsidR="00F6667E" w:rsidRPr="00F6667E" w:rsidRDefault="00F6667E" w:rsidP="00F6667E">
      <w:pPr>
        <w:rPr>
          <w:rFonts w:asciiTheme="minorHAnsi" w:hAnsiTheme="minorHAnsi" w:cstheme="minorHAnsi"/>
          <w:color w:val="000000"/>
          <w:sz w:val="21"/>
          <w:szCs w:val="21"/>
        </w:rPr>
      </w:pPr>
    </w:p>
    <w:p w14:paraId="27E8481B" w14:textId="3E4327AB" w:rsidR="00853F41" w:rsidRPr="00C7707F" w:rsidRDefault="00853F41" w:rsidP="00853F41">
      <w:pPr>
        <w:pStyle w:val="Heading2"/>
        <w:rPr>
          <w:rFonts w:asciiTheme="minorHAnsi" w:hAnsiTheme="minorHAnsi" w:cstheme="minorHAnsi"/>
          <w:sz w:val="24"/>
          <w:szCs w:val="24"/>
        </w:rPr>
      </w:pPr>
      <w:bookmarkStart w:id="215" w:name="_Toc44286806"/>
      <w:bookmarkStart w:id="216" w:name="_Toc48121398"/>
      <w:r w:rsidRPr="00FD052F">
        <w:rPr>
          <w:rFonts w:asciiTheme="minorHAnsi" w:hAnsiTheme="minorHAnsi" w:cstheme="minorHAnsi"/>
          <w:sz w:val="24"/>
          <w:szCs w:val="24"/>
        </w:rPr>
        <w:t>Integration Scenarios</w:t>
      </w:r>
      <w:bookmarkEnd w:id="215"/>
      <w:bookmarkEnd w:id="216"/>
    </w:p>
    <w:p w14:paraId="2D756F64" w14:textId="77777777" w:rsidR="001342C6" w:rsidRPr="002C58C9" w:rsidRDefault="001342C6" w:rsidP="001342C6">
      <w:pPr>
        <w:rPr>
          <w:rFonts w:asciiTheme="minorHAnsi" w:hAnsiTheme="minorHAnsi" w:cstheme="minorHAnsi"/>
          <w:b/>
          <w:sz w:val="21"/>
          <w:szCs w:val="21"/>
        </w:rPr>
      </w:pPr>
      <w:r w:rsidRPr="002C58C9">
        <w:rPr>
          <w:rFonts w:asciiTheme="minorHAnsi" w:hAnsiTheme="minorHAnsi" w:cstheme="minorHAnsi"/>
          <w:b/>
          <w:sz w:val="21"/>
          <w:szCs w:val="21"/>
        </w:rPr>
        <w:t>Scenario 1: Real-time interfaces from Exchange Legacy System  to Parivartan Clearing (e.g.: Clearing journey- trade events)</w:t>
      </w:r>
    </w:p>
    <w:p w14:paraId="0D3F274C" w14:textId="77777777" w:rsidR="001342C6" w:rsidRPr="00FD052F" w:rsidRDefault="001342C6" w:rsidP="001342C6">
      <w:pPr>
        <w:rPr>
          <w:rFonts w:asciiTheme="minorHAnsi" w:hAnsiTheme="minorHAnsi" w:cstheme="minorHAnsi"/>
        </w:rPr>
      </w:pPr>
    </w:p>
    <w:p w14:paraId="4AD34B87" w14:textId="77777777" w:rsidR="001342C6" w:rsidRPr="00FD052F" w:rsidRDefault="001342C6" w:rsidP="001342C6">
      <w:pPr>
        <w:numPr>
          <w:ilvl w:val="0"/>
          <w:numId w:val="22"/>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Currently the trades (and client positions/ margins) are send to clearing interface systems (NCMS, NCIS etc.) via a TCP/IP sockets with a fixed binary message format using client-server technology., with the server and client components being written in C/C++</w:t>
      </w:r>
    </w:p>
    <w:p w14:paraId="2705475F" w14:textId="77777777" w:rsidR="001342C6" w:rsidRPr="00FD052F" w:rsidRDefault="001342C6" w:rsidP="001342C6">
      <w:pPr>
        <w:numPr>
          <w:ilvl w:val="0"/>
          <w:numId w:val="22"/>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The proposed solution envisage to retain the provider side format and pro</w:t>
      </w:r>
      <w:r>
        <w:rPr>
          <w:rFonts w:asciiTheme="minorHAnsi" w:hAnsiTheme="minorHAnsi" w:cstheme="minorHAnsi"/>
          <w:color w:val="000000"/>
          <w:sz w:val="21"/>
          <w:szCs w:val="21"/>
        </w:rPr>
        <w:t>tocol and accept the same via Camel ESB</w:t>
      </w:r>
      <w:r w:rsidRPr="00FD052F">
        <w:rPr>
          <w:rFonts w:asciiTheme="minorHAnsi" w:hAnsiTheme="minorHAnsi" w:cstheme="minorHAnsi"/>
          <w:color w:val="000000"/>
          <w:sz w:val="21"/>
          <w:szCs w:val="21"/>
        </w:rPr>
        <w:t>, which will push t</w:t>
      </w:r>
      <w:r>
        <w:rPr>
          <w:rFonts w:asciiTheme="minorHAnsi" w:hAnsiTheme="minorHAnsi" w:cstheme="minorHAnsi"/>
          <w:color w:val="000000"/>
          <w:sz w:val="21"/>
          <w:szCs w:val="21"/>
        </w:rPr>
        <w:t>he trade message received into Kafka</w:t>
      </w:r>
      <w:r w:rsidRPr="00FD052F">
        <w:rPr>
          <w:rFonts w:asciiTheme="minorHAnsi" w:hAnsiTheme="minorHAnsi" w:cstheme="minorHAnsi"/>
          <w:color w:val="000000"/>
          <w:sz w:val="21"/>
          <w:szCs w:val="21"/>
        </w:rPr>
        <w:t xml:space="preserve">. </w:t>
      </w:r>
    </w:p>
    <w:p w14:paraId="108FCC60" w14:textId="77777777" w:rsidR="001342C6" w:rsidRPr="00FD052F" w:rsidRDefault="001342C6" w:rsidP="001342C6">
      <w:pPr>
        <w:numPr>
          <w:ilvl w:val="0"/>
          <w:numId w:val="22"/>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The </w:t>
      </w:r>
      <w:r>
        <w:rPr>
          <w:rFonts w:asciiTheme="minorHAnsi" w:hAnsiTheme="minorHAnsi" w:cstheme="minorHAnsi"/>
          <w:color w:val="000000"/>
          <w:sz w:val="21"/>
          <w:szCs w:val="21"/>
        </w:rPr>
        <w:t>Camel ESB</w:t>
      </w:r>
      <w:r w:rsidRPr="00FD052F">
        <w:rPr>
          <w:rFonts w:asciiTheme="minorHAnsi" w:hAnsiTheme="minorHAnsi" w:cstheme="minorHAnsi"/>
          <w:color w:val="000000"/>
          <w:sz w:val="21"/>
          <w:szCs w:val="21"/>
        </w:rPr>
        <w:t xml:space="preserve"> will reside in the </w:t>
      </w:r>
      <w:r>
        <w:rPr>
          <w:rFonts w:asciiTheme="minorHAnsi" w:hAnsiTheme="minorHAnsi" w:cstheme="minorHAnsi"/>
          <w:color w:val="000000"/>
          <w:sz w:val="21"/>
          <w:szCs w:val="21"/>
        </w:rPr>
        <w:t>Parivartan Exchange</w:t>
      </w:r>
      <w:r w:rsidRPr="00FD052F">
        <w:rPr>
          <w:rFonts w:asciiTheme="minorHAnsi" w:hAnsiTheme="minorHAnsi" w:cstheme="minorHAnsi"/>
          <w:color w:val="000000"/>
          <w:sz w:val="21"/>
          <w:szCs w:val="21"/>
        </w:rPr>
        <w:t xml:space="preserve"> platform, to ensure minimum issues of security and performance.</w:t>
      </w:r>
    </w:p>
    <w:p w14:paraId="77A02F93" w14:textId="77777777" w:rsidR="001342C6" w:rsidRPr="00FD052F" w:rsidRDefault="001342C6" w:rsidP="001342C6">
      <w:pPr>
        <w:numPr>
          <w:ilvl w:val="0"/>
          <w:numId w:val="22"/>
        </w:numPr>
        <w:rPr>
          <w:rFonts w:asciiTheme="minorHAnsi" w:hAnsiTheme="minorHAnsi" w:cstheme="minorHAnsi"/>
          <w:color w:val="000000"/>
          <w:sz w:val="21"/>
          <w:szCs w:val="21"/>
        </w:rPr>
      </w:pPr>
      <w:r>
        <w:rPr>
          <w:rFonts w:asciiTheme="minorHAnsi" w:hAnsiTheme="minorHAnsi" w:cstheme="minorHAnsi"/>
          <w:color w:val="000000"/>
          <w:sz w:val="21"/>
          <w:szCs w:val="21"/>
        </w:rPr>
        <w:t>Kafka</w:t>
      </w:r>
      <w:r w:rsidRPr="00FD052F">
        <w:rPr>
          <w:rFonts w:asciiTheme="minorHAnsi" w:hAnsiTheme="minorHAnsi" w:cstheme="minorHAnsi"/>
          <w:color w:val="000000"/>
          <w:sz w:val="21"/>
          <w:szCs w:val="21"/>
        </w:rPr>
        <w:t xml:space="preserve"> is envisaged to be present in both the Trading and Clearing platform and will provide secure, reliable, scalable and high performance data transfer.</w:t>
      </w:r>
    </w:p>
    <w:p w14:paraId="574E1D27" w14:textId="77777777" w:rsidR="001342C6" w:rsidRPr="00FD052F" w:rsidRDefault="001342C6" w:rsidP="001342C6">
      <w:pPr>
        <w:numPr>
          <w:ilvl w:val="0"/>
          <w:numId w:val="22"/>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The Clearing side receiver component will listen to the topic on which the message is sent; will transform the message on receiving the trade and proceed with the processing intended as per functional requirements (need not always immediately persist)</w:t>
      </w:r>
    </w:p>
    <w:p w14:paraId="6AC139A8" w14:textId="77777777" w:rsidR="001342C6" w:rsidRPr="00FD052F" w:rsidRDefault="001342C6" w:rsidP="001342C6">
      <w:pPr>
        <w:numPr>
          <w:ilvl w:val="0"/>
          <w:numId w:val="22"/>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The received component will also check the duplicates based on sequence number before processing</w:t>
      </w:r>
    </w:p>
    <w:p w14:paraId="11CDCFBB" w14:textId="77777777" w:rsidR="001342C6" w:rsidRPr="00FD052F" w:rsidRDefault="001342C6" w:rsidP="001342C6">
      <w:pPr>
        <w:pStyle w:val="ListParagraph"/>
        <w:numPr>
          <w:ilvl w:val="0"/>
          <w:numId w:val="22"/>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The interface, as required by the performance needs and considering constraints based on processing needs, may use appropriate scaling methods </w:t>
      </w:r>
      <w:r>
        <w:rPr>
          <w:rFonts w:asciiTheme="minorHAnsi" w:hAnsiTheme="minorHAnsi" w:cstheme="minorHAnsi"/>
          <w:color w:val="000000"/>
          <w:sz w:val="21"/>
          <w:szCs w:val="21"/>
        </w:rPr>
        <w:t xml:space="preserve">such as number of partitions of Kafka Topic </w:t>
      </w:r>
      <w:r w:rsidRPr="00FD052F">
        <w:rPr>
          <w:rFonts w:asciiTheme="minorHAnsi" w:hAnsiTheme="minorHAnsi" w:cstheme="minorHAnsi"/>
          <w:color w:val="000000"/>
          <w:sz w:val="21"/>
          <w:szCs w:val="21"/>
        </w:rPr>
        <w:t>(</w:t>
      </w:r>
      <w:r>
        <w:rPr>
          <w:rFonts w:asciiTheme="minorHAnsi" w:hAnsiTheme="minorHAnsi" w:cstheme="minorHAnsi"/>
          <w:color w:val="000000"/>
          <w:sz w:val="21"/>
          <w:szCs w:val="21"/>
        </w:rPr>
        <w:t>partition allocation can be based on the member identifier</w:t>
      </w:r>
      <w:r w:rsidRPr="00FD052F">
        <w:rPr>
          <w:rFonts w:asciiTheme="minorHAnsi" w:hAnsiTheme="minorHAnsi" w:cstheme="minorHAnsi"/>
          <w:color w:val="000000"/>
          <w:sz w:val="21"/>
          <w:szCs w:val="21"/>
        </w:rPr>
        <w:t xml:space="preserve"> (say, separate topics &amp; instances for clearing member groups) and caching methods. </w:t>
      </w:r>
    </w:p>
    <w:p w14:paraId="3AFA02E6" w14:textId="77777777" w:rsidR="00853F41" w:rsidRPr="00FD052F" w:rsidRDefault="00853F41" w:rsidP="00853F41">
      <w:pPr>
        <w:pStyle w:val="ListParagraph"/>
        <w:ind w:left="360"/>
        <w:rPr>
          <w:rFonts w:asciiTheme="minorHAnsi" w:hAnsiTheme="minorHAnsi" w:cstheme="minorHAnsi"/>
          <w:lang w:val="en-US"/>
        </w:rPr>
      </w:pPr>
    </w:p>
    <w:p w14:paraId="244E1270" w14:textId="458754D9" w:rsidR="00853F41" w:rsidRPr="00FD052F" w:rsidRDefault="00853F41" w:rsidP="00853F41">
      <w:pPr>
        <w:pStyle w:val="ListParagraph"/>
        <w:ind w:left="360"/>
        <w:rPr>
          <w:rFonts w:asciiTheme="minorHAnsi" w:hAnsiTheme="minorHAnsi" w:cstheme="minorHAnsi"/>
          <w:u w:val="single"/>
        </w:rPr>
      </w:pPr>
      <w:r w:rsidRPr="00FD052F">
        <w:rPr>
          <w:rFonts w:asciiTheme="minorHAnsi" w:hAnsiTheme="minorHAnsi" w:cstheme="minorHAnsi"/>
          <w:u w:val="single"/>
          <w:lang w:val="en-US"/>
        </w:rPr>
        <w:t xml:space="preserve">Example: Trade / Positions from Risk Combiners to </w:t>
      </w:r>
      <w:r w:rsidR="007E4068">
        <w:rPr>
          <w:rFonts w:asciiTheme="minorHAnsi" w:hAnsiTheme="minorHAnsi" w:cstheme="minorHAnsi"/>
          <w:u w:val="single"/>
          <w:lang w:val="en-US"/>
        </w:rPr>
        <w:t xml:space="preserve">Parivartan </w:t>
      </w:r>
      <w:r w:rsidRPr="00FD052F">
        <w:rPr>
          <w:rFonts w:asciiTheme="minorHAnsi" w:hAnsiTheme="minorHAnsi" w:cstheme="minorHAnsi"/>
          <w:u w:val="single"/>
          <w:lang w:val="en-US"/>
        </w:rPr>
        <w:t>Clearing</w:t>
      </w:r>
    </w:p>
    <w:p w14:paraId="62262734" w14:textId="77777777" w:rsidR="00853F41" w:rsidRPr="00FD052F" w:rsidRDefault="00853F41" w:rsidP="00853F41">
      <w:pPr>
        <w:pStyle w:val="ListParagraph"/>
        <w:ind w:left="360"/>
        <w:rPr>
          <w:rFonts w:asciiTheme="minorHAnsi" w:hAnsiTheme="minorHAnsi" w:cstheme="minorHAnsi"/>
          <w:lang w:val="en-US"/>
        </w:rPr>
      </w:pPr>
    </w:p>
    <w:p w14:paraId="6CBAF1E5" w14:textId="793A3CB6" w:rsidR="00853F41" w:rsidRPr="00FD052F" w:rsidRDefault="003B1B58" w:rsidP="005E4D33">
      <w:pPr>
        <w:pStyle w:val="ListParagraph"/>
        <w:ind w:left="360"/>
        <w:jc w:val="center"/>
        <w:rPr>
          <w:rFonts w:asciiTheme="minorHAnsi" w:hAnsiTheme="minorHAnsi" w:cstheme="minorHAnsi"/>
        </w:rPr>
      </w:pPr>
      <w:r w:rsidRPr="00FD052F">
        <w:rPr>
          <w:rFonts w:asciiTheme="minorHAnsi" w:hAnsiTheme="minorHAnsi" w:cstheme="minorHAnsi"/>
          <w:noProof/>
          <w:lang w:eastAsia="en-IN"/>
        </w:rPr>
        <w:lastRenderedPageBreak/>
        <w:drawing>
          <wp:inline distT="0" distB="0" distL="0" distR="0" wp14:anchorId="4A37FB04" wp14:editId="1239DB05">
            <wp:extent cx="5048250" cy="2619858"/>
            <wp:effectExtent l="12700" t="12700" r="6350" b="952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66266" cy="2629208"/>
                    </a:xfrm>
                    <a:prstGeom prst="rect">
                      <a:avLst/>
                    </a:prstGeom>
                    <a:noFill/>
                    <a:ln>
                      <a:solidFill>
                        <a:schemeClr val="tx1">
                          <a:lumMod val="50000"/>
                          <a:lumOff val="50000"/>
                        </a:schemeClr>
                      </a:solidFill>
                    </a:ln>
                  </pic:spPr>
                </pic:pic>
              </a:graphicData>
            </a:graphic>
          </wp:inline>
        </w:drawing>
      </w:r>
    </w:p>
    <w:p w14:paraId="5ADECFA2" w14:textId="14ADF7F9" w:rsidR="00853F41" w:rsidRPr="002C58C9" w:rsidRDefault="00853F41" w:rsidP="00853F41">
      <w:pPr>
        <w:rPr>
          <w:rFonts w:asciiTheme="minorHAnsi" w:hAnsiTheme="minorHAnsi" w:cstheme="minorHAnsi"/>
          <w:b/>
          <w:sz w:val="21"/>
          <w:szCs w:val="21"/>
        </w:rPr>
      </w:pPr>
      <w:r w:rsidRPr="002C58C9">
        <w:rPr>
          <w:rFonts w:asciiTheme="minorHAnsi" w:hAnsiTheme="minorHAnsi" w:cstheme="minorHAnsi"/>
          <w:b/>
          <w:sz w:val="21"/>
          <w:szCs w:val="21"/>
        </w:rPr>
        <w:t xml:space="preserve">Scenario 2: Real-time interfaces across </w:t>
      </w:r>
      <w:r w:rsidR="007E4068" w:rsidRPr="002C58C9">
        <w:rPr>
          <w:rFonts w:asciiTheme="minorHAnsi" w:hAnsiTheme="minorHAnsi" w:cstheme="minorHAnsi"/>
          <w:b/>
          <w:sz w:val="21"/>
          <w:szCs w:val="21"/>
        </w:rPr>
        <w:t xml:space="preserve"> from Parivartan </w:t>
      </w:r>
      <w:r w:rsidRPr="002C58C9">
        <w:rPr>
          <w:rFonts w:asciiTheme="minorHAnsi" w:hAnsiTheme="minorHAnsi" w:cstheme="minorHAnsi"/>
          <w:b/>
          <w:sz w:val="21"/>
          <w:szCs w:val="21"/>
        </w:rPr>
        <w:t>Clearing</w:t>
      </w:r>
      <w:r w:rsidR="007E4068" w:rsidRPr="002C58C9">
        <w:rPr>
          <w:rFonts w:asciiTheme="minorHAnsi" w:hAnsiTheme="minorHAnsi" w:cstheme="minorHAnsi"/>
          <w:b/>
          <w:sz w:val="21"/>
          <w:szCs w:val="21"/>
        </w:rPr>
        <w:t xml:space="preserve"> to Exchange Legacy System</w:t>
      </w:r>
    </w:p>
    <w:p w14:paraId="30D053FE" w14:textId="77777777" w:rsidR="00853F41" w:rsidRPr="00FD052F" w:rsidRDefault="00853F41" w:rsidP="00853F41">
      <w:pPr>
        <w:rPr>
          <w:rFonts w:asciiTheme="minorHAnsi" w:hAnsiTheme="minorHAnsi" w:cstheme="minorHAnsi"/>
        </w:rPr>
      </w:pPr>
    </w:p>
    <w:p w14:paraId="47A97EEB" w14:textId="77777777" w:rsidR="001342C6" w:rsidRPr="00FD052F" w:rsidRDefault="001342C6" w:rsidP="001342C6">
      <w:pPr>
        <w:numPr>
          <w:ilvl w:val="0"/>
          <w:numId w:val="23"/>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Currently the trades (and client positions/ margins) are send to clearing interface systems (NCMS, NCIS etc.) via a TCP/IP sockets with a fixed binary message format using client-server technology, with the server and client components being written in C/C++</w:t>
      </w:r>
    </w:p>
    <w:p w14:paraId="4C76CCB8" w14:textId="77777777" w:rsidR="001342C6" w:rsidRPr="00FD052F" w:rsidRDefault="001342C6" w:rsidP="001342C6">
      <w:pPr>
        <w:pStyle w:val="ListParagraph"/>
        <w:numPr>
          <w:ilvl w:val="0"/>
          <w:numId w:val="23"/>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Currently the trades after updates (such as client core rectification, confirmation, allocation of INST trades), needs to be send back to both trading solution and clearing/ risk management solution.</w:t>
      </w:r>
    </w:p>
    <w:p w14:paraId="04989666" w14:textId="77777777" w:rsidR="001342C6" w:rsidRPr="00FD052F" w:rsidRDefault="001342C6" w:rsidP="001342C6">
      <w:pPr>
        <w:pStyle w:val="ListParagraph"/>
        <w:numPr>
          <w:ilvl w:val="0"/>
          <w:numId w:val="23"/>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Since the trades received may be </w:t>
      </w:r>
    </w:p>
    <w:p w14:paraId="6CCE7B94" w14:textId="77777777" w:rsidR="001342C6" w:rsidRPr="00FD052F" w:rsidRDefault="001342C6" w:rsidP="001342C6">
      <w:pPr>
        <w:pStyle w:val="ListParagraph"/>
        <w:numPr>
          <w:ilvl w:val="1"/>
          <w:numId w:val="24"/>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Traded on either NSE or in other exchanges</w:t>
      </w:r>
    </w:p>
    <w:p w14:paraId="4867C344" w14:textId="77777777" w:rsidR="001342C6" w:rsidRPr="00FD052F" w:rsidRDefault="001342C6" w:rsidP="001342C6">
      <w:pPr>
        <w:pStyle w:val="ListParagraph"/>
        <w:numPr>
          <w:ilvl w:val="1"/>
          <w:numId w:val="24"/>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To be settled on either NCCL or in other clearing house</w:t>
      </w:r>
    </w:p>
    <w:p w14:paraId="4FBAF420" w14:textId="77777777" w:rsidR="001342C6" w:rsidRPr="00FD052F" w:rsidRDefault="001342C6" w:rsidP="001342C6">
      <w:pPr>
        <w:pStyle w:val="ListParagraph"/>
        <w:numPr>
          <w:ilvl w:val="1"/>
          <w:numId w:val="24"/>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The above might be changed due to a CP code modification</w:t>
      </w:r>
    </w:p>
    <w:p w14:paraId="52344318" w14:textId="77777777" w:rsidR="001342C6" w:rsidRPr="00FD052F" w:rsidRDefault="001342C6" w:rsidP="001342C6">
      <w:pPr>
        <w:pStyle w:val="ListParagraph"/>
        <w:numPr>
          <w:ilvl w:val="0"/>
          <w:numId w:val="23"/>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Hence the update trade needs to be send to multiple destinations conditionally.</w:t>
      </w:r>
    </w:p>
    <w:p w14:paraId="39FED6E5" w14:textId="77777777" w:rsidR="001342C6" w:rsidRPr="00FD052F" w:rsidRDefault="001342C6" w:rsidP="001342C6">
      <w:pPr>
        <w:pStyle w:val="ListParagraph"/>
        <w:numPr>
          <w:ilvl w:val="0"/>
          <w:numId w:val="23"/>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In this scenario the destination component currently is acting as a TCP client, with a restart logic based on sequence numbers</w:t>
      </w:r>
    </w:p>
    <w:p w14:paraId="0086ED9B" w14:textId="77777777" w:rsidR="001342C6" w:rsidRPr="00FD052F" w:rsidRDefault="001342C6" w:rsidP="001342C6">
      <w:pPr>
        <w:pStyle w:val="ListParagraph"/>
        <w:numPr>
          <w:ilvl w:val="0"/>
          <w:numId w:val="23"/>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Hence, to retain the current interface at the other end, will need to have a TCP server component, which needs from a persistent store so as to service a possible restart at the other end.</w:t>
      </w:r>
    </w:p>
    <w:p w14:paraId="535601B0" w14:textId="77777777" w:rsidR="001342C6" w:rsidRPr="00FD052F" w:rsidRDefault="001342C6" w:rsidP="001342C6">
      <w:pPr>
        <w:pStyle w:val="ListParagraph"/>
        <w:numPr>
          <w:ilvl w:val="0"/>
          <w:numId w:val="23"/>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As shown in the diagram, the trade after the update will be pushed into the message queue, read at the trading platform end, and persisted. The respective TCP servers will send the trade updates to the respective destinations (TCP clients).</w:t>
      </w:r>
    </w:p>
    <w:p w14:paraId="258BA77D" w14:textId="77777777" w:rsidR="001342C6" w:rsidRPr="00FD052F" w:rsidRDefault="001342C6" w:rsidP="001342C6">
      <w:pPr>
        <w:pStyle w:val="ListParagraph"/>
        <w:numPr>
          <w:ilvl w:val="0"/>
          <w:numId w:val="23"/>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This scenario also involves a notification use case – to notify the clearing member of the CP. This is envisaged to achieve via a notification service deployed on the enterprise service bus, which will utilize connectivity provided by ESB for Email, SOAP/HTTP(S) etc. The service may use the configurations read and parameters in the request to decide the destinations.</w:t>
      </w:r>
    </w:p>
    <w:p w14:paraId="79A53096" w14:textId="77777777" w:rsidR="001342C6" w:rsidRPr="00FD052F" w:rsidRDefault="001342C6" w:rsidP="001342C6">
      <w:pPr>
        <w:pStyle w:val="ListParagraph"/>
        <w:numPr>
          <w:ilvl w:val="0"/>
          <w:numId w:val="23"/>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Alternatively, a notification tool/ product may be employed for this particular intention.</w:t>
      </w:r>
    </w:p>
    <w:p w14:paraId="1A0E18B9" w14:textId="77777777" w:rsidR="001342C6" w:rsidRDefault="001342C6" w:rsidP="00853F41">
      <w:pPr>
        <w:pStyle w:val="ListParagraph"/>
        <w:ind w:left="360"/>
        <w:rPr>
          <w:rFonts w:asciiTheme="minorHAnsi" w:hAnsiTheme="minorHAnsi" w:cstheme="minorHAnsi"/>
          <w:u w:val="single"/>
          <w:lang w:val="en-US"/>
        </w:rPr>
      </w:pPr>
    </w:p>
    <w:p w14:paraId="2FEA8C66" w14:textId="140EE258" w:rsidR="00853F41" w:rsidRPr="00FD052F" w:rsidRDefault="00853F41" w:rsidP="00853F41">
      <w:pPr>
        <w:pStyle w:val="ListParagraph"/>
        <w:ind w:left="360"/>
        <w:rPr>
          <w:rFonts w:asciiTheme="minorHAnsi" w:hAnsiTheme="minorHAnsi" w:cstheme="minorHAnsi"/>
          <w:u w:val="single"/>
          <w:lang w:val="en-US"/>
        </w:rPr>
      </w:pPr>
      <w:r w:rsidRPr="00FD052F">
        <w:rPr>
          <w:rFonts w:asciiTheme="minorHAnsi" w:hAnsiTheme="minorHAnsi" w:cstheme="minorHAnsi"/>
          <w:u w:val="single"/>
          <w:lang w:val="en-US"/>
        </w:rPr>
        <w:t xml:space="preserve">Example: Trade update from </w:t>
      </w:r>
      <w:r w:rsidR="00985620">
        <w:rPr>
          <w:rFonts w:asciiTheme="minorHAnsi" w:hAnsiTheme="minorHAnsi" w:cstheme="minorHAnsi"/>
          <w:u w:val="single"/>
          <w:lang w:val="en-US"/>
        </w:rPr>
        <w:t xml:space="preserve">Parivartan </w:t>
      </w:r>
      <w:r w:rsidRPr="00FD052F">
        <w:rPr>
          <w:rFonts w:asciiTheme="minorHAnsi" w:hAnsiTheme="minorHAnsi" w:cstheme="minorHAnsi"/>
          <w:u w:val="single"/>
          <w:lang w:val="en-US"/>
        </w:rPr>
        <w:t>Clearing to Trading &amp; Risk:</w:t>
      </w:r>
    </w:p>
    <w:p w14:paraId="5418F5D4" w14:textId="77777777" w:rsidR="00853F41" w:rsidRPr="00FD052F" w:rsidRDefault="00853F41" w:rsidP="00853F41">
      <w:pPr>
        <w:pStyle w:val="ListParagraph"/>
        <w:ind w:left="360"/>
        <w:rPr>
          <w:rFonts w:asciiTheme="minorHAnsi" w:hAnsiTheme="minorHAnsi" w:cstheme="minorHAnsi"/>
          <w:u w:val="single"/>
          <w:lang w:val="en-US"/>
        </w:rPr>
      </w:pPr>
    </w:p>
    <w:p w14:paraId="5C9BAF83" w14:textId="77777777" w:rsidR="00853F41" w:rsidRPr="00FD052F" w:rsidRDefault="00853F41" w:rsidP="007840C6">
      <w:pPr>
        <w:pStyle w:val="ListParagraph"/>
        <w:ind w:left="360"/>
        <w:jc w:val="center"/>
        <w:rPr>
          <w:rFonts w:asciiTheme="minorHAnsi" w:hAnsiTheme="minorHAnsi" w:cstheme="minorHAnsi"/>
          <w:u w:val="single"/>
        </w:rPr>
      </w:pPr>
      <w:r w:rsidRPr="00FD052F">
        <w:rPr>
          <w:rFonts w:asciiTheme="minorHAnsi" w:hAnsiTheme="minorHAnsi" w:cstheme="minorHAnsi"/>
          <w:noProof/>
          <w:u w:val="single"/>
          <w:lang w:eastAsia="en-IN"/>
        </w:rPr>
        <w:lastRenderedPageBreak/>
        <w:drawing>
          <wp:inline distT="0" distB="0" distL="0" distR="0" wp14:anchorId="70736E7B" wp14:editId="0396FC34">
            <wp:extent cx="4995751" cy="2646433"/>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7008" cy="2668288"/>
                    </a:xfrm>
                    <a:prstGeom prst="rect">
                      <a:avLst/>
                    </a:prstGeom>
                    <a:noFill/>
                  </pic:spPr>
                </pic:pic>
              </a:graphicData>
            </a:graphic>
          </wp:inline>
        </w:drawing>
      </w:r>
    </w:p>
    <w:p w14:paraId="5BA92B33" w14:textId="77777777" w:rsidR="00853F41" w:rsidRPr="00FD052F" w:rsidRDefault="00853F41" w:rsidP="00853F41">
      <w:pPr>
        <w:pStyle w:val="ListParagraph"/>
        <w:ind w:left="360"/>
        <w:rPr>
          <w:rFonts w:asciiTheme="minorHAnsi" w:hAnsiTheme="minorHAnsi" w:cstheme="minorHAnsi"/>
        </w:rPr>
      </w:pPr>
    </w:p>
    <w:p w14:paraId="03EB31FA" w14:textId="77777777" w:rsidR="00853F41" w:rsidRPr="002C58C9" w:rsidRDefault="00853F41" w:rsidP="00853F41">
      <w:pPr>
        <w:rPr>
          <w:rFonts w:asciiTheme="minorHAnsi" w:hAnsiTheme="minorHAnsi" w:cstheme="minorHAnsi"/>
          <w:b/>
          <w:sz w:val="21"/>
          <w:szCs w:val="21"/>
        </w:rPr>
      </w:pPr>
      <w:r w:rsidRPr="002C58C9">
        <w:rPr>
          <w:rFonts w:asciiTheme="minorHAnsi" w:hAnsiTheme="minorHAnsi" w:cstheme="minorHAnsi"/>
          <w:b/>
          <w:sz w:val="21"/>
          <w:szCs w:val="21"/>
        </w:rPr>
        <w:t>Scenario 3: Legacy Interfaces – Within &amp; Across Platforms</w:t>
      </w:r>
    </w:p>
    <w:p w14:paraId="70E8ED41" w14:textId="77777777" w:rsidR="00853F41" w:rsidRPr="00FD052F" w:rsidRDefault="00853F41" w:rsidP="00853F41">
      <w:pPr>
        <w:pStyle w:val="ListParagraph"/>
        <w:ind w:left="360"/>
        <w:rPr>
          <w:rFonts w:asciiTheme="minorHAnsi" w:hAnsiTheme="minorHAnsi" w:cstheme="minorHAnsi"/>
          <w:color w:val="000000"/>
          <w:sz w:val="21"/>
          <w:szCs w:val="21"/>
        </w:rPr>
      </w:pPr>
      <w:r w:rsidRPr="00FD052F">
        <w:rPr>
          <w:rFonts w:asciiTheme="minorHAnsi" w:hAnsiTheme="minorHAnsi" w:cstheme="minorHAnsi"/>
          <w:color w:val="000000"/>
          <w:sz w:val="21"/>
          <w:szCs w:val="21"/>
        </w:rPr>
        <w:t>and vis-à-vis For SFTP/ HTTPS interfaces may directly access other side</w:t>
      </w:r>
    </w:p>
    <w:p w14:paraId="17ABC782" w14:textId="77777777" w:rsidR="00D22F01" w:rsidRPr="00FD052F" w:rsidRDefault="00D22F01" w:rsidP="00D22F01">
      <w:pPr>
        <w:pStyle w:val="ListParagraph"/>
        <w:numPr>
          <w:ilvl w:val="0"/>
          <w:numId w:val="25"/>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Analysis of current interfaces shows, apart from a few AQ JMS &amp; HTTP interfaces and the TCP/IP interfaces stated below, others use DB links and FTP (or SFTP).</w:t>
      </w:r>
    </w:p>
    <w:p w14:paraId="34117C40" w14:textId="77777777" w:rsidR="00D22F01" w:rsidRPr="00FD052F" w:rsidRDefault="00D22F01" w:rsidP="00D22F01">
      <w:pPr>
        <w:pStyle w:val="ListParagraph"/>
        <w:numPr>
          <w:ilvl w:val="0"/>
          <w:numId w:val="25"/>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Some of these are pull interfaces, while others are push.</w:t>
      </w:r>
    </w:p>
    <w:p w14:paraId="1DD87BAB" w14:textId="77777777" w:rsidR="00D22F01" w:rsidRPr="00FD052F" w:rsidRDefault="00D22F01" w:rsidP="00D22F01">
      <w:pPr>
        <w:pStyle w:val="ListParagraph"/>
        <w:numPr>
          <w:ilvl w:val="0"/>
          <w:numId w:val="25"/>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Some of these are across Trading &amp; Clearing areas</w:t>
      </w:r>
    </w:p>
    <w:p w14:paraId="150D0F7D" w14:textId="77777777" w:rsidR="00D22F01" w:rsidRPr="00FD052F" w:rsidRDefault="00D22F01" w:rsidP="00D22F01">
      <w:pPr>
        <w:pStyle w:val="ListParagraph"/>
        <w:numPr>
          <w:ilvl w:val="0"/>
          <w:numId w:val="25"/>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The proposed platform envisage to employ a light weight Enterprise Service Bus to convert one side (new platform side) of the legacy interfaces to standard protocols &amp; formats while retaining the other side format &amp; protocol (unless there is an agreement and viability of upgrading the whole interface in time).</w:t>
      </w:r>
    </w:p>
    <w:p w14:paraId="3117E303" w14:textId="77777777" w:rsidR="00D22F01" w:rsidRPr="00FD052F" w:rsidRDefault="00D22F01" w:rsidP="00D22F01">
      <w:pPr>
        <w:pStyle w:val="ListParagraph"/>
        <w:numPr>
          <w:ilvl w:val="0"/>
          <w:numId w:val="25"/>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The ESB service will use either JDBC or FTP/ SFTP (or any other supported legacy interface) to connect to the legacy application / database. These services will be exposed as web services to the new platform.</w:t>
      </w:r>
    </w:p>
    <w:p w14:paraId="7C6CB132" w14:textId="63120D36" w:rsidR="00D22F01" w:rsidRDefault="00D22F01" w:rsidP="00D22F01">
      <w:pPr>
        <w:pStyle w:val="ListParagraph"/>
        <w:numPr>
          <w:ilvl w:val="0"/>
          <w:numId w:val="25"/>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In case of cross platform legacy interfaces, the ESB interface will be built on the ESB deployed on same side of the legacy application and accessed by the component on the other platform via secured channel.</w:t>
      </w:r>
    </w:p>
    <w:p w14:paraId="4691CC53" w14:textId="77777777" w:rsidR="00296CBA" w:rsidRPr="00FD052F" w:rsidRDefault="00296CBA" w:rsidP="00296CBA">
      <w:pPr>
        <w:pStyle w:val="ListParagraph"/>
        <w:ind w:left="360"/>
        <w:rPr>
          <w:rFonts w:asciiTheme="minorHAnsi" w:hAnsiTheme="minorHAnsi" w:cstheme="minorHAnsi"/>
          <w:color w:val="000000"/>
          <w:sz w:val="21"/>
          <w:szCs w:val="21"/>
        </w:rPr>
      </w:pPr>
    </w:p>
    <w:p w14:paraId="6E05022E" w14:textId="679CADD5" w:rsidR="00853F41" w:rsidRPr="00FD052F" w:rsidRDefault="003D3AAD" w:rsidP="007840C6">
      <w:pPr>
        <w:pStyle w:val="ListParagraph"/>
        <w:ind w:left="360"/>
        <w:jc w:val="center"/>
        <w:rPr>
          <w:rFonts w:asciiTheme="minorHAnsi" w:hAnsiTheme="minorHAnsi" w:cstheme="minorHAnsi"/>
        </w:rPr>
      </w:pPr>
      <w:r w:rsidRPr="003D3AAD">
        <w:rPr>
          <w:rFonts w:asciiTheme="minorHAnsi" w:hAnsiTheme="minorHAnsi" w:cstheme="minorHAnsi"/>
          <w:noProof/>
        </w:rPr>
        <w:drawing>
          <wp:inline distT="0" distB="0" distL="0" distR="0" wp14:anchorId="00C5BC58" wp14:editId="73A9BA50">
            <wp:extent cx="4064000" cy="2286000"/>
            <wp:effectExtent l="12700" t="12700" r="1270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64000" cy="2286000"/>
                    </a:xfrm>
                    <a:prstGeom prst="rect">
                      <a:avLst/>
                    </a:prstGeom>
                    <a:ln>
                      <a:solidFill>
                        <a:schemeClr val="tx1">
                          <a:lumMod val="50000"/>
                          <a:lumOff val="50000"/>
                        </a:schemeClr>
                      </a:solidFill>
                    </a:ln>
                  </pic:spPr>
                </pic:pic>
              </a:graphicData>
            </a:graphic>
          </wp:inline>
        </w:drawing>
      </w:r>
    </w:p>
    <w:p w14:paraId="513196F8" w14:textId="77777777" w:rsidR="00853F41" w:rsidRPr="00FD052F" w:rsidRDefault="00853F41" w:rsidP="00853F41">
      <w:pPr>
        <w:pStyle w:val="ListParagraph"/>
        <w:ind w:left="360"/>
        <w:rPr>
          <w:rFonts w:asciiTheme="minorHAnsi" w:hAnsiTheme="minorHAnsi" w:cstheme="minorHAnsi"/>
        </w:rPr>
      </w:pPr>
    </w:p>
    <w:p w14:paraId="76799676" w14:textId="77777777" w:rsidR="00853F41" w:rsidRPr="00FD052F" w:rsidRDefault="00853F41" w:rsidP="00853F41">
      <w:pPr>
        <w:pStyle w:val="ListParagraph"/>
        <w:ind w:left="360"/>
        <w:rPr>
          <w:rFonts w:asciiTheme="minorHAnsi" w:hAnsiTheme="minorHAnsi" w:cstheme="minorHAnsi"/>
          <w:lang w:val="en-US"/>
        </w:rPr>
      </w:pPr>
      <w:r w:rsidRPr="00FD052F">
        <w:rPr>
          <w:rFonts w:asciiTheme="minorHAnsi" w:hAnsiTheme="minorHAnsi" w:cstheme="minorHAnsi"/>
          <w:lang w:val="en-US"/>
        </w:rPr>
        <w:t>Based on the current Integration architecture details, currently envisaged imagination of the existing applications, the following integration architecture is visualized.</w:t>
      </w:r>
    </w:p>
    <w:p w14:paraId="318E1C10" w14:textId="77777777" w:rsidR="00853F41" w:rsidRPr="00FD052F" w:rsidRDefault="00853F41" w:rsidP="00853F41">
      <w:pPr>
        <w:pStyle w:val="ListParagraph"/>
        <w:ind w:left="360"/>
        <w:rPr>
          <w:rFonts w:asciiTheme="minorHAnsi" w:hAnsiTheme="minorHAnsi" w:cstheme="minorHAnsi"/>
          <w:lang w:val="en-US"/>
        </w:rPr>
      </w:pPr>
    </w:p>
    <w:p w14:paraId="33D75A92" w14:textId="77777777" w:rsidR="00853F41" w:rsidRPr="00FD052F" w:rsidRDefault="00853F41" w:rsidP="001F3020">
      <w:pPr>
        <w:pStyle w:val="Heading2"/>
        <w:rPr>
          <w:rFonts w:asciiTheme="minorHAnsi" w:hAnsiTheme="minorHAnsi" w:cstheme="minorHAnsi"/>
          <w:sz w:val="24"/>
          <w:szCs w:val="24"/>
        </w:rPr>
      </w:pPr>
      <w:bookmarkStart w:id="217" w:name="_Toc44286807"/>
      <w:bookmarkStart w:id="218" w:name="_Toc48121399"/>
      <w:r w:rsidRPr="00FD052F">
        <w:rPr>
          <w:rFonts w:asciiTheme="minorHAnsi" w:hAnsiTheme="minorHAnsi" w:cstheme="minorHAnsi"/>
          <w:sz w:val="24"/>
          <w:szCs w:val="24"/>
        </w:rPr>
        <w:t>Integration Architecture (Detailed):</w:t>
      </w:r>
      <w:bookmarkEnd w:id="217"/>
      <w:bookmarkEnd w:id="218"/>
    </w:p>
    <w:p w14:paraId="67BA54D3" w14:textId="22152274" w:rsidR="00853F41" w:rsidRPr="00FD052F" w:rsidRDefault="00296CBA" w:rsidP="007840C6">
      <w:pPr>
        <w:pStyle w:val="ListParagraph"/>
        <w:ind w:left="360"/>
        <w:jc w:val="center"/>
        <w:rPr>
          <w:rFonts w:asciiTheme="minorHAnsi" w:hAnsiTheme="minorHAnsi" w:cstheme="minorHAnsi"/>
        </w:rPr>
      </w:pPr>
      <w:r w:rsidRPr="00FD052F">
        <w:rPr>
          <w:rFonts w:asciiTheme="minorHAnsi" w:hAnsiTheme="minorHAnsi" w:cstheme="minorHAnsi"/>
          <w:noProof/>
          <w:lang w:eastAsia="en-IN"/>
        </w:rPr>
        <w:lastRenderedPageBreak/>
        <w:drawing>
          <wp:inline distT="0" distB="0" distL="0" distR="0" wp14:anchorId="1FD77A7C" wp14:editId="0B1637B7">
            <wp:extent cx="5162550" cy="2990887"/>
            <wp:effectExtent l="12700" t="12700" r="6350" b="19050"/>
            <wp:docPr id="39" name="Picture 39" descr="A picture containing sitting, parking, parked,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92308" cy="3008127"/>
                    </a:xfrm>
                    <a:prstGeom prst="rect">
                      <a:avLst/>
                    </a:prstGeom>
                    <a:noFill/>
                    <a:ln>
                      <a:solidFill>
                        <a:schemeClr val="tx1">
                          <a:lumMod val="50000"/>
                          <a:lumOff val="50000"/>
                        </a:schemeClr>
                      </a:solidFill>
                    </a:ln>
                  </pic:spPr>
                </pic:pic>
              </a:graphicData>
            </a:graphic>
          </wp:inline>
        </w:drawing>
      </w:r>
    </w:p>
    <w:p w14:paraId="72550EEC" w14:textId="77777777" w:rsidR="00853F41" w:rsidRPr="00FD052F" w:rsidRDefault="00853F41" w:rsidP="00853F41">
      <w:pPr>
        <w:pStyle w:val="ListParagraph"/>
        <w:ind w:left="360"/>
        <w:rPr>
          <w:rFonts w:asciiTheme="minorHAnsi" w:hAnsiTheme="minorHAnsi" w:cstheme="minorHAnsi"/>
        </w:rPr>
      </w:pPr>
    </w:p>
    <w:p w14:paraId="442A5FA2" w14:textId="77777777" w:rsidR="00853F41" w:rsidRPr="00FD052F" w:rsidRDefault="00853F41" w:rsidP="001F3020">
      <w:pPr>
        <w:pStyle w:val="Heading2"/>
        <w:rPr>
          <w:rFonts w:asciiTheme="minorHAnsi" w:hAnsiTheme="minorHAnsi" w:cstheme="minorHAnsi"/>
          <w:sz w:val="24"/>
          <w:szCs w:val="24"/>
        </w:rPr>
      </w:pPr>
      <w:bookmarkStart w:id="219" w:name="_Toc44286808"/>
      <w:bookmarkStart w:id="220" w:name="_Toc48121400"/>
      <w:r w:rsidRPr="00FD052F">
        <w:rPr>
          <w:rFonts w:asciiTheme="minorHAnsi" w:hAnsiTheme="minorHAnsi" w:cstheme="minorHAnsi"/>
          <w:sz w:val="24"/>
          <w:szCs w:val="24"/>
        </w:rPr>
        <w:t>Integration Patterns to Various Backend Systems</w:t>
      </w:r>
      <w:bookmarkEnd w:id="219"/>
      <w:bookmarkEnd w:id="220"/>
    </w:p>
    <w:p w14:paraId="28A392E9" w14:textId="0323F373" w:rsidR="00853F41" w:rsidRPr="00FD052F" w:rsidRDefault="00853F41" w:rsidP="00853F41">
      <w:pPr>
        <w:rPr>
          <w:rFonts w:asciiTheme="minorHAnsi" w:hAnsiTheme="minorHAnsi" w:cstheme="minorHAnsi"/>
          <w:color w:val="000000"/>
          <w:sz w:val="21"/>
          <w:szCs w:val="21"/>
        </w:rPr>
      </w:pPr>
      <w:r w:rsidRPr="00FD052F">
        <w:rPr>
          <w:rFonts w:asciiTheme="minorHAnsi" w:hAnsiTheme="minorHAnsi" w:cstheme="minorHAnsi"/>
        </w:rPr>
        <w:tab/>
      </w:r>
      <w:r w:rsidRPr="00FD052F">
        <w:rPr>
          <w:rFonts w:asciiTheme="minorHAnsi" w:hAnsiTheme="minorHAnsi" w:cstheme="minorHAnsi"/>
          <w:color w:val="000000"/>
          <w:sz w:val="21"/>
          <w:szCs w:val="21"/>
        </w:rPr>
        <w:t xml:space="preserve">Referring to the logical architecture depicted above the following highlighted layers depict </w:t>
      </w:r>
      <w:r w:rsidRPr="00FD052F">
        <w:rPr>
          <w:rFonts w:asciiTheme="minorHAnsi" w:hAnsiTheme="minorHAnsi" w:cstheme="minorHAnsi"/>
          <w:color w:val="000000"/>
          <w:sz w:val="21"/>
          <w:szCs w:val="21"/>
        </w:rPr>
        <w:tab/>
        <w:t xml:space="preserve">the </w:t>
      </w:r>
      <w:r w:rsidR="001E40F5" w:rsidRPr="00FD052F">
        <w:rPr>
          <w:rFonts w:asciiTheme="minorHAnsi" w:hAnsiTheme="minorHAnsi" w:cstheme="minorHAnsi"/>
          <w:color w:val="000000"/>
          <w:sz w:val="21"/>
          <w:szCs w:val="21"/>
        </w:rPr>
        <w:tab/>
      </w:r>
      <w:r w:rsidRPr="00FD052F">
        <w:rPr>
          <w:rFonts w:asciiTheme="minorHAnsi" w:hAnsiTheme="minorHAnsi" w:cstheme="minorHAnsi"/>
          <w:color w:val="000000"/>
          <w:sz w:val="21"/>
          <w:szCs w:val="21"/>
        </w:rPr>
        <w:t>integration components involved in the architecture</w:t>
      </w:r>
    </w:p>
    <w:p w14:paraId="2647ABF2" w14:textId="47A8DA82" w:rsidR="00853F41" w:rsidRPr="00FD052F" w:rsidRDefault="00853F41" w:rsidP="00853F41">
      <w:pPr>
        <w:jc w:val="center"/>
        <w:rPr>
          <w:rFonts w:asciiTheme="minorHAnsi" w:hAnsiTheme="minorHAnsi" w:cstheme="minorHAnsi"/>
        </w:rPr>
      </w:pPr>
    </w:p>
    <w:p w14:paraId="30D289A0" w14:textId="77777777" w:rsidR="00296CBA" w:rsidRPr="00FD052F" w:rsidRDefault="00296CBA" w:rsidP="00296CBA">
      <w:pPr>
        <w:pStyle w:val="ListParagraph"/>
        <w:numPr>
          <w:ilvl w:val="1"/>
          <w:numId w:val="10"/>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The microservices will be built to receive invocations from client applications through REST</w:t>
      </w:r>
      <w:r>
        <w:rPr>
          <w:rFonts w:asciiTheme="minorHAnsi" w:hAnsiTheme="minorHAnsi" w:cstheme="minorHAnsi"/>
          <w:color w:val="000000"/>
          <w:sz w:val="21"/>
          <w:szCs w:val="21"/>
        </w:rPr>
        <w:t xml:space="preserve"> </w:t>
      </w:r>
      <w:r w:rsidRPr="00FD052F">
        <w:rPr>
          <w:rFonts w:asciiTheme="minorHAnsi" w:hAnsiTheme="minorHAnsi" w:cstheme="minorHAnsi"/>
          <w:color w:val="000000"/>
          <w:sz w:val="21"/>
          <w:szCs w:val="21"/>
        </w:rPr>
        <w:t>interfaces with endpoints proxies created on API Gateway.</w:t>
      </w:r>
    </w:p>
    <w:p w14:paraId="17F683B0" w14:textId="77777777" w:rsidR="00296CBA" w:rsidRPr="00FD052F" w:rsidRDefault="00296CBA" w:rsidP="00296CBA">
      <w:pPr>
        <w:pStyle w:val="ListParagraph"/>
        <w:numPr>
          <w:ilvl w:val="1"/>
          <w:numId w:val="10"/>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The Gateway will perform client authentication and authorization to invoke a microservice</w:t>
      </w:r>
    </w:p>
    <w:p w14:paraId="6726B221" w14:textId="77777777" w:rsidR="00296CBA" w:rsidRPr="00FD052F" w:rsidRDefault="00296CBA" w:rsidP="00296CBA">
      <w:pPr>
        <w:pStyle w:val="ListParagraph"/>
        <w:numPr>
          <w:ilvl w:val="1"/>
          <w:numId w:val="10"/>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Each request to an API should include the client id of the client app invoking the API and also the logged in user id on the front end passed as HTTP Header parameters</w:t>
      </w:r>
    </w:p>
    <w:p w14:paraId="528C88DC" w14:textId="77777777" w:rsidR="00296CBA" w:rsidRPr="00FD052F" w:rsidRDefault="00296CBA" w:rsidP="00296CBA">
      <w:pPr>
        <w:pStyle w:val="ListParagraph"/>
        <w:numPr>
          <w:ilvl w:val="1"/>
          <w:numId w:val="10"/>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All REST-ful invocations should enforce TLS encryption of communication tunnel so the entire payload in encrypted</w:t>
      </w:r>
    </w:p>
    <w:p w14:paraId="746B36D6" w14:textId="77777777" w:rsidR="00296CBA" w:rsidRPr="00FD052F" w:rsidRDefault="00296CBA" w:rsidP="00296CBA">
      <w:pPr>
        <w:pStyle w:val="ListParagraph"/>
        <w:numPr>
          <w:ilvl w:val="1"/>
          <w:numId w:val="10"/>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The microservices will be integrating to Domain Datastores on Oracle </w:t>
      </w:r>
    </w:p>
    <w:p w14:paraId="5023A48E" w14:textId="77777777" w:rsidR="00296CBA" w:rsidRPr="00FD052F" w:rsidRDefault="00296CBA" w:rsidP="00296CBA">
      <w:pPr>
        <w:pStyle w:val="ListParagraph"/>
        <w:numPr>
          <w:ilvl w:val="1"/>
          <w:numId w:val="10"/>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There will be a need to integrate to other systems like CRM, BPM, ECM, Document Management, NSE Core Systems, Third Party Services</w:t>
      </w:r>
    </w:p>
    <w:p w14:paraId="026CBC53" w14:textId="77777777" w:rsidR="00296CBA" w:rsidRPr="00262DCE" w:rsidRDefault="00296CBA" w:rsidP="00296CBA">
      <w:pPr>
        <w:pStyle w:val="ListParagraph"/>
        <w:numPr>
          <w:ilvl w:val="1"/>
          <w:numId w:val="10"/>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For simple REST protocols based integrations microservices can directly invoke REST interfaces exposed by backend systems. E.g. BPM, BRM, CRM and other systems built on modern stack of products would all support REST ful APIs that microservices can invoke.</w:t>
      </w:r>
    </w:p>
    <w:p w14:paraId="20815C60" w14:textId="77777777" w:rsidR="00296CBA" w:rsidRDefault="00296CBA" w:rsidP="00296CBA">
      <w:pPr>
        <w:pStyle w:val="ListParagraph"/>
        <w:numPr>
          <w:ilvl w:val="1"/>
          <w:numId w:val="10"/>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For systems that provide some more interface protocols like JMS, SOAP etc protocols adapters</w:t>
      </w:r>
      <w:r>
        <w:rPr>
          <w:rFonts w:asciiTheme="minorHAnsi" w:hAnsiTheme="minorHAnsi" w:cstheme="minorHAnsi"/>
          <w:color w:val="000000"/>
          <w:sz w:val="21"/>
          <w:szCs w:val="21"/>
        </w:rPr>
        <w:t xml:space="preserve"> of Apache Camel</w:t>
      </w:r>
      <w:r w:rsidRPr="00FD052F">
        <w:rPr>
          <w:rFonts w:asciiTheme="minorHAnsi" w:hAnsiTheme="minorHAnsi" w:cstheme="minorHAnsi"/>
          <w:color w:val="000000"/>
          <w:sz w:val="21"/>
          <w:szCs w:val="21"/>
        </w:rPr>
        <w:t xml:space="preserve"> may be used to implement the protocol translation. The various Springboot components supporting integration to DB, REST interfaces, Web Services have been depicted in the common framework components section of this document</w:t>
      </w:r>
    </w:p>
    <w:p w14:paraId="1DC18667" w14:textId="77777777" w:rsidR="00296CBA" w:rsidRPr="00FD052F" w:rsidRDefault="00296CBA" w:rsidP="00296CBA">
      <w:pPr>
        <w:pStyle w:val="ListParagraph"/>
        <w:numPr>
          <w:ilvl w:val="1"/>
          <w:numId w:val="10"/>
        </w:numPr>
        <w:rPr>
          <w:rFonts w:asciiTheme="minorHAnsi" w:hAnsiTheme="minorHAnsi" w:cstheme="minorHAnsi"/>
          <w:color w:val="000000"/>
          <w:sz w:val="21"/>
          <w:szCs w:val="21"/>
        </w:rPr>
      </w:pPr>
      <w:r>
        <w:rPr>
          <w:rFonts w:asciiTheme="minorHAnsi" w:hAnsiTheme="minorHAnsi" w:cstheme="minorHAnsi"/>
          <w:color w:val="000000"/>
          <w:sz w:val="21"/>
          <w:szCs w:val="21"/>
        </w:rPr>
        <w:t>3</w:t>
      </w:r>
      <w:r w:rsidRPr="00262DCE">
        <w:rPr>
          <w:rFonts w:asciiTheme="minorHAnsi" w:hAnsiTheme="minorHAnsi" w:cstheme="minorHAnsi"/>
          <w:color w:val="000000"/>
          <w:sz w:val="21"/>
          <w:szCs w:val="21"/>
          <w:vertAlign w:val="superscript"/>
        </w:rPr>
        <w:t>rd</w:t>
      </w:r>
      <w:r>
        <w:rPr>
          <w:rFonts w:asciiTheme="minorHAnsi" w:hAnsiTheme="minorHAnsi" w:cstheme="minorHAnsi"/>
          <w:color w:val="000000"/>
          <w:sz w:val="21"/>
          <w:szCs w:val="21"/>
        </w:rPr>
        <w:t xml:space="preserve"> Party integration will not involve Camel but direct REST ful invocation from microservices</w:t>
      </w:r>
    </w:p>
    <w:p w14:paraId="244DD863" w14:textId="77777777" w:rsidR="00296CBA" w:rsidRPr="00FD052F" w:rsidRDefault="00296CBA" w:rsidP="00296CBA">
      <w:pPr>
        <w:pStyle w:val="ListParagraph"/>
        <w:rPr>
          <w:rFonts w:asciiTheme="minorHAnsi" w:hAnsiTheme="minorHAnsi" w:cstheme="minorHAnsi"/>
          <w:color w:val="000000"/>
          <w:sz w:val="21"/>
          <w:szCs w:val="21"/>
        </w:rPr>
      </w:pPr>
    </w:p>
    <w:p w14:paraId="597325EE" w14:textId="77777777" w:rsidR="00296CBA" w:rsidRPr="00FD052F" w:rsidRDefault="00296CBA" w:rsidP="00296CBA">
      <w:pPr>
        <w:pStyle w:val="ListParagraph"/>
        <w:numPr>
          <w:ilvl w:val="1"/>
          <w:numId w:val="10"/>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For more complex interfaces with socket or custom protocol based integration, lightweight ESB like Apache Camel can be used for the integration.</w:t>
      </w:r>
    </w:p>
    <w:p w14:paraId="3182FEBE" w14:textId="77777777" w:rsidR="00296CBA" w:rsidRPr="00FD052F" w:rsidRDefault="00296CBA" w:rsidP="00296CBA">
      <w:pPr>
        <w:pStyle w:val="ListParagraph"/>
        <w:rPr>
          <w:rFonts w:asciiTheme="minorHAnsi" w:hAnsiTheme="minorHAnsi" w:cstheme="minorHAnsi"/>
        </w:rPr>
      </w:pPr>
    </w:p>
    <w:p w14:paraId="09738C5A" w14:textId="77777777" w:rsidR="00296CBA" w:rsidRDefault="00296CBA" w:rsidP="00296CBA">
      <w:pPr>
        <w:pStyle w:val="ListParagraph"/>
        <w:numPr>
          <w:ilvl w:val="1"/>
          <w:numId w:val="10"/>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Apache Camel is an integration engine, which can be used to facilitate interactions between a wide and varied array of technologies. These bridges between services and technologies are called routes. Routes are implemented on an engine (the CamelContext), and they communicate with so-called “exchange messages”.</w:t>
      </w:r>
    </w:p>
    <w:p w14:paraId="00984002" w14:textId="77777777" w:rsidR="00336095" w:rsidRPr="00336095" w:rsidRDefault="00336095" w:rsidP="00336095">
      <w:pPr>
        <w:pStyle w:val="ListParagraph"/>
        <w:rPr>
          <w:rFonts w:asciiTheme="minorHAnsi" w:hAnsiTheme="minorHAnsi" w:cstheme="minorHAnsi"/>
          <w:color w:val="000000"/>
          <w:sz w:val="21"/>
          <w:szCs w:val="21"/>
        </w:rPr>
      </w:pPr>
    </w:p>
    <w:p w14:paraId="227F16BE" w14:textId="63016EBE" w:rsidR="00336095" w:rsidRDefault="00336095" w:rsidP="00336095">
      <w:pPr>
        <w:rPr>
          <w:rFonts w:asciiTheme="minorHAnsi" w:hAnsiTheme="minorHAnsi" w:cstheme="minorHAnsi"/>
          <w:color w:val="000000"/>
          <w:sz w:val="21"/>
          <w:szCs w:val="21"/>
        </w:rPr>
      </w:pPr>
    </w:p>
    <w:p w14:paraId="49026CE7" w14:textId="7D18B9BF" w:rsidR="00336095" w:rsidRDefault="00336095" w:rsidP="00336095">
      <w:pPr>
        <w:rPr>
          <w:rFonts w:asciiTheme="minorHAnsi" w:hAnsiTheme="minorHAnsi" w:cstheme="minorHAnsi"/>
          <w:color w:val="000000"/>
          <w:sz w:val="21"/>
          <w:szCs w:val="21"/>
        </w:rPr>
      </w:pPr>
    </w:p>
    <w:p w14:paraId="389AE0CE" w14:textId="7B2325DB" w:rsidR="00336095" w:rsidRPr="00336095" w:rsidRDefault="00336095" w:rsidP="00336095">
      <w:pPr>
        <w:pStyle w:val="Heading2"/>
        <w:rPr>
          <w:rFonts w:asciiTheme="minorHAnsi" w:hAnsiTheme="minorHAnsi" w:cstheme="minorHAnsi"/>
          <w:sz w:val="22"/>
          <w:szCs w:val="22"/>
        </w:rPr>
      </w:pPr>
      <w:bookmarkStart w:id="221" w:name="_Toc48121401"/>
      <w:r w:rsidRPr="00336095">
        <w:rPr>
          <w:rFonts w:asciiTheme="minorHAnsi" w:hAnsiTheme="minorHAnsi" w:cstheme="minorHAnsi"/>
          <w:sz w:val="22"/>
          <w:szCs w:val="22"/>
        </w:rPr>
        <w:lastRenderedPageBreak/>
        <w:t>Apache Camel Adapters</w:t>
      </w:r>
      <w:bookmarkEnd w:id="221"/>
    </w:p>
    <w:tbl>
      <w:tblPr>
        <w:tblStyle w:val="TableGrid"/>
        <w:tblW w:w="0" w:type="auto"/>
        <w:tblInd w:w="720" w:type="dxa"/>
        <w:tblLook w:val="04A0" w:firstRow="1" w:lastRow="0" w:firstColumn="1" w:lastColumn="0" w:noHBand="0" w:noVBand="1"/>
      </w:tblPr>
      <w:tblGrid>
        <w:gridCol w:w="928"/>
        <w:gridCol w:w="4099"/>
        <w:gridCol w:w="3989"/>
      </w:tblGrid>
      <w:tr w:rsidR="00DE799B" w:rsidRPr="00DE799B" w14:paraId="5A71A0D3" w14:textId="77777777" w:rsidTr="00B24E7C">
        <w:trPr>
          <w:trHeight w:val="254"/>
        </w:trPr>
        <w:tc>
          <w:tcPr>
            <w:tcW w:w="928" w:type="dxa"/>
          </w:tcPr>
          <w:p w14:paraId="2C57DF15" w14:textId="743AFB53" w:rsidR="00336095" w:rsidRPr="00DE799B" w:rsidRDefault="00DE799B" w:rsidP="00853F41">
            <w:pPr>
              <w:pStyle w:val="ListParagraph"/>
              <w:ind w:left="0"/>
              <w:rPr>
                <w:rFonts w:asciiTheme="minorHAnsi" w:hAnsiTheme="minorHAnsi" w:cstheme="minorHAnsi"/>
                <w:b/>
                <w:bCs/>
                <w:sz w:val="15"/>
                <w:szCs w:val="15"/>
              </w:rPr>
            </w:pPr>
            <w:r w:rsidRPr="00DE799B">
              <w:rPr>
                <w:rFonts w:asciiTheme="minorHAnsi" w:hAnsiTheme="minorHAnsi" w:cstheme="minorHAnsi"/>
                <w:b/>
                <w:bCs/>
                <w:sz w:val="15"/>
                <w:szCs w:val="15"/>
              </w:rPr>
              <w:t>Protocol</w:t>
            </w:r>
          </w:p>
        </w:tc>
        <w:tc>
          <w:tcPr>
            <w:tcW w:w="4099" w:type="dxa"/>
          </w:tcPr>
          <w:p w14:paraId="4215E47F" w14:textId="580C012F" w:rsidR="00336095" w:rsidRPr="00DE799B" w:rsidRDefault="00DE799B" w:rsidP="00853F41">
            <w:pPr>
              <w:pStyle w:val="ListParagraph"/>
              <w:ind w:left="0"/>
              <w:rPr>
                <w:rFonts w:asciiTheme="minorHAnsi" w:hAnsiTheme="minorHAnsi" w:cstheme="minorHAnsi"/>
                <w:b/>
                <w:bCs/>
                <w:sz w:val="15"/>
                <w:szCs w:val="15"/>
              </w:rPr>
            </w:pPr>
            <w:r w:rsidRPr="00DE799B">
              <w:rPr>
                <w:rFonts w:asciiTheme="minorHAnsi" w:hAnsiTheme="minorHAnsi" w:cstheme="minorHAnsi"/>
                <w:b/>
                <w:bCs/>
                <w:sz w:val="15"/>
                <w:szCs w:val="15"/>
              </w:rPr>
              <w:t>Description</w:t>
            </w:r>
          </w:p>
        </w:tc>
        <w:tc>
          <w:tcPr>
            <w:tcW w:w="3989" w:type="dxa"/>
          </w:tcPr>
          <w:p w14:paraId="5CEBBAFF" w14:textId="752A67C5" w:rsidR="00336095" w:rsidRPr="00DE799B" w:rsidRDefault="00DE799B" w:rsidP="00853F41">
            <w:pPr>
              <w:pStyle w:val="ListParagraph"/>
              <w:ind w:left="0"/>
              <w:rPr>
                <w:rFonts w:asciiTheme="minorHAnsi" w:hAnsiTheme="minorHAnsi" w:cstheme="minorHAnsi"/>
                <w:b/>
                <w:bCs/>
                <w:sz w:val="15"/>
                <w:szCs w:val="15"/>
              </w:rPr>
            </w:pPr>
            <w:r w:rsidRPr="00DE799B">
              <w:rPr>
                <w:rFonts w:asciiTheme="minorHAnsi" w:hAnsiTheme="minorHAnsi" w:cstheme="minorHAnsi"/>
                <w:b/>
                <w:bCs/>
                <w:sz w:val="15"/>
                <w:szCs w:val="15"/>
              </w:rPr>
              <w:t>URI</w:t>
            </w:r>
          </w:p>
        </w:tc>
      </w:tr>
      <w:tr w:rsidR="00DE799B" w:rsidRPr="00DE799B" w14:paraId="19E6882F" w14:textId="77777777" w:rsidTr="00B24E7C">
        <w:trPr>
          <w:trHeight w:val="2664"/>
        </w:trPr>
        <w:tc>
          <w:tcPr>
            <w:tcW w:w="928" w:type="dxa"/>
          </w:tcPr>
          <w:p w14:paraId="5433B6D6" w14:textId="2EFDD853" w:rsidR="00336095" w:rsidRPr="00DE799B" w:rsidRDefault="0046485D" w:rsidP="00853F41">
            <w:pPr>
              <w:pStyle w:val="ListParagraph"/>
              <w:ind w:left="0"/>
              <w:rPr>
                <w:rFonts w:asciiTheme="minorHAnsi" w:hAnsiTheme="minorHAnsi" w:cstheme="minorHAnsi"/>
                <w:sz w:val="15"/>
                <w:szCs w:val="15"/>
              </w:rPr>
            </w:pPr>
            <w:r>
              <w:rPr>
                <w:rFonts w:asciiTheme="minorHAnsi" w:hAnsiTheme="minorHAnsi" w:cstheme="minorHAnsi"/>
                <w:sz w:val="15"/>
                <w:szCs w:val="15"/>
              </w:rPr>
              <w:t>S</w:t>
            </w:r>
            <w:r w:rsidR="00DE799B" w:rsidRPr="00DE799B">
              <w:rPr>
                <w:rFonts w:asciiTheme="minorHAnsi" w:hAnsiTheme="minorHAnsi" w:cstheme="minorHAnsi"/>
                <w:sz w:val="15"/>
                <w:szCs w:val="15"/>
              </w:rPr>
              <w:t>FTP</w:t>
            </w:r>
          </w:p>
        </w:tc>
        <w:tc>
          <w:tcPr>
            <w:tcW w:w="4099" w:type="dxa"/>
          </w:tcPr>
          <w:p w14:paraId="0C83DE57" w14:textId="77777777" w:rsidR="00DE799B" w:rsidRPr="00DE799B" w:rsidRDefault="00DE799B" w:rsidP="00DE799B">
            <w:pPr>
              <w:rPr>
                <w:rFonts w:asciiTheme="minorHAnsi" w:hAnsiTheme="minorHAnsi" w:cstheme="minorHAnsi"/>
                <w:sz w:val="15"/>
                <w:szCs w:val="15"/>
              </w:rPr>
            </w:pPr>
            <w:r w:rsidRPr="00DE799B">
              <w:rPr>
                <w:rStyle w:val="Strong"/>
                <w:rFonts w:asciiTheme="minorHAnsi" w:hAnsiTheme="minorHAnsi" w:cstheme="minorHAnsi"/>
                <w:color w:val="333333"/>
                <w:sz w:val="15"/>
                <w:szCs w:val="15"/>
              </w:rPr>
              <w:t>Both producer and consumer are supported</w:t>
            </w:r>
          </w:p>
          <w:p w14:paraId="7AD5D760" w14:textId="566CC100" w:rsidR="00DE799B" w:rsidRPr="00DE799B" w:rsidRDefault="00DE799B" w:rsidP="00DE799B">
            <w:pPr>
              <w:pStyle w:val="NormalWeb"/>
              <w:spacing w:before="0" w:beforeAutospacing="0" w:after="0" w:afterAutospacing="0"/>
              <w:rPr>
                <w:rFonts w:asciiTheme="minorHAnsi" w:hAnsiTheme="minorHAnsi" w:cstheme="minorHAnsi"/>
                <w:color w:val="333333"/>
                <w:sz w:val="15"/>
                <w:szCs w:val="15"/>
              </w:rPr>
            </w:pPr>
            <w:r w:rsidRPr="00DE799B">
              <w:rPr>
                <w:rFonts w:asciiTheme="minorHAnsi" w:hAnsiTheme="minorHAnsi" w:cstheme="minorHAnsi"/>
                <w:color w:val="333333"/>
                <w:sz w:val="15"/>
                <w:szCs w:val="15"/>
              </w:rPr>
              <w:t>This component provides access to remote file systems over the FTP and SFTP protocols. Absolute path is</w:t>
            </w:r>
            <w:r w:rsidRPr="00DE799B">
              <w:rPr>
                <w:rStyle w:val="apple-converted-space"/>
                <w:rFonts w:asciiTheme="minorHAnsi" w:hAnsiTheme="minorHAnsi" w:cstheme="minorHAnsi"/>
                <w:color w:val="333333"/>
                <w:sz w:val="15"/>
                <w:szCs w:val="15"/>
              </w:rPr>
              <w:t> </w:t>
            </w:r>
            <w:r w:rsidRPr="00DE799B">
              <w:rPr>
                <w:rStyle w:val="Strong"/>
                <w:rFonts w:asciiTheme="minorHAnsi" w:eastAsiaTheme="majorEastAsia" w:hAnsiTheme="minorHAnsi" w:cstheme="minorHAnsi"/>
                <w:color w:val="333333"/>
                <w:sz w:val="15"/>
                <w:szCs w:val="15"/>
              </w:rPr>
              <w:t>not</w:t>
            </w:r>
            <w:r w:rsidRPr="00DE799B">
              <w:rPr>
                <w:rStyle w:val="apple-converted-space"/>
                <w:rFonts w:asciiTheme="minorHAnsi" w:hAnsiTheme="minorHAnsi" w:cstheme="minorHAnsi"/>
                <w:color w:val="333333"/>
                <w:sz w:val="15"/>
                <w:szCs w:val="15"/>
              </w:rPr>
              <w:t> </w:t>
            </w:r>
            <w:r w:rsidRPr="00DE799B">
              <w:rPr>
                <w:rFonts w:asciiTheme="minorHAnsi" w:hAnsiTheme="minorHAnsi" w:cstheme="minorHAnsi"/>
                <w:color w:val="333333"/>
                <w:sz w:val="15"/>
                <w:szCs w:val="15"/>
              </w:rPr>
              <w:t>supported. Camel translates absolute path to relative by trimming all leading slashes from</w:t>
            </w:r>
            <w:r w:rsidRPr="00DE799B">
              <w:rPr>
                <w:rStyle w:val="apple-converted-space"/>
                <w:rFonts w:asciiTheme="minorHAnsi" w:hAnsiTheme="minorHAnsi" w:cstheme="minorHAnsi"/>
                <w:color w:val="333333"/>
                <w:sz w:val="15"/>
                <w:szCs w:val="15"/>
              </w:rPr>
              <w:t> </w:t>
            </w:r>
            <w:r w:rsidRPr="00DE799B">
              <w:rPr>
                <w:rFonts w:asciiTheme="minorHAnsi" w:hAnsiTheme="minorHAnsi" w:cstheme="minorHAnsi"/>
                <w:color w:val="333333"/>
                <w:sz w:val="15"/>
                <w:szCs w:val="15"/>
              </w:rPr>
              <w:t>directoryname.</w:t>
            </w:r>
          </w:p>
          <w:p w14:paraId="78B4898A" w14:textId="77777777" w:rsidR="00DE799B" w:rsidRPr="00DE799B" w:rsidRDefault="00DE799B" w:rsidP="00DE799B">
            <w:pPr>
              <w:pStyle w:val="NormalWeb"/>
              <w:spacing w:before="0" w:beforeAutospacing="0" w:after="0" w:afterAutospacing="0"/>
              <w:rPr>
                <w:rFonts w:asciiTheme="minorHAnsi" w:hAnsiTheme="minorHAnsi" w:cstheme="minorHAnsi"/>
                <w:color w:val="333333"/>
                <w:sz w:val="15"/>
                <w:szCs w:val="15"/>
              </w:rPr>
            </w:pPr>
            <w:r w:rsidRPr="00DE799B">
              <w:rPr>
                <w:rFonts w:asciiTheme="minorHAnsi" w:hAnsiTheme="minorHAnsi" w:cstheme="minorHAnsi"/>
                <w:color w:val="333333"/>
                <w:sz w:val="15"/>
                <w:szCs w:val="15"/>
              </w:rPr>
              <w:t>Maven users will need to add the following dependency to their</w:t>
            </w:r>
            <w:r w:rsidRPr="00DE799B">
              <w:rPr>
                <w:rStyle w:val="apple-converted-space"/>
                <w:rFonts w:asciiTheme="minorHAnsi" w:hAnsiTheme="minorHAnsi" w:cstheme="minorHAnsi"/>
                <w:color w:val="333333"/>
                <w:sz w:val="15"/>
                <w:szCs w:val="15"/>
              </w:rPr>
              <w:t> </w:t>
            </w:r>
            <w:r w:rsidRPr="00DE799B">
              <w:rPr>
                <w:rStyle w:val="HTMLCode"/>
                <w:rFonts w:asciiTheme="minorHAnsi" w:eastAsiaTheme="majorEastAsia" w:hAnsiTheme="minorHAnsi" w:cstheme="minorHAnsi"/>
                <w:color w:val="4F51AE"/>
                <w:sz w:val="15"/>
                <w:szCs w:val="15"/>
                <w:shd w:val="clear" w:color="auto" w:fill="FEFEFE"/>
              </w:rPr>
              <w:t>pom.xml</w:t>
            </w:r>
            <w:r w:rsidRPr="00DE799B">
              <w:rPr>
                <w:rStyle w:val="apple-converted-space"/>
                <w:rFonts w:asciiTheme="minorHAnsi" w:hAnsiTheme="minorHAnsi" w:cstheme="minorHAnsi"/>
                <w:color w:val="333333"/>
                <w:sz w:val="15"/>
                <w:szCs w:val="15"/>
              </w:rPr>
              <w:t> </w:t>
            </w:r>
            <w:r w:rsidRPr="00DE799B">
              <w:rPr>
                <w:rFonts w:asciiTheme="minorHAnsi" w:hAnsiTheme="minorHAnsi" w:cstheme="minorHAnsi"/>
                <w:color w:val="333333"/>
                <w:sz w:val="15"/>
                <w:szCs w:val="15"/>
              </w:rPr>
              <w:t>for this component:</w:t>
            </w:r>
          </w:p>
          <w:p w14:paraId="410D6327" w14:textId="77777777" w:rsidR="00DE799B" w:rsidRPr="00DE799B" w:rsidRDefault="00DE799B" w:rsidP="00DE799B">
            <w:pPr>
              <w:pStyle w:val="HTMLPreformatted"/>
              <w:rPr>
                <w:rStyle w:val="HTMLCode"/>
                <w:rFonts w:asciiTheme="minorHAnsi" w:eastAsiaTheme="majorEastAsia" w:hAnsiTheme="minorHAnsi" w:cstheme="minorHAnsi"/>
                <w:color w:val="4F51AE"/>
                <w:sz w:val="15"/>
                <w:szCs w:val="15"/>
                <w:shd w:val="clear" w:color="auto" w:fill="FEFEFE"/>
              </w:rPr>
            </w:pPr>
            <w:r w:rsidRPr="00DE799B">
              <w:rPr>
                <w:rStyle w:val="hljs-tag"/>
                <w:rFonts w:asciiTheme="minorHAnsi" w:eastAsiaTheme="majorEastAsia" w:hAnsiTheme="minorHAnsi" w:cstheme="minorHAnsi"/>
                <w:color w:val="000080"/>
                <w:sz w:val="15"/>
                <w:szCs w:val="15"/>
                <w:shd w:val="clear" w:color="auto" w:fill="FEFEFE"/>
              </w:rPr>
              <w:t>&lt;</w:t>
            </w:r>
            <w:r w:rsidRPr="00DE799B">
              <w:rPr>
                <w:rStyle w:val="hljs-name"/>
                <w:rFonts w:asciiTheme="minorHAnsi" w:hAnsiTheme="minorHAnsi" w:cstheme="minorHAnsi"/>
                <w:color w:val="000080"/>
                <w:sz w:val="15"/>
                <w:szCs w:val="15"/>
                <w:shd w:val="clear" w:color="auto" w:fill="FEFEFE"/>
              </w:rPr>
              <w:t>dependency</w:t>
            </w:r>
            <w:r w:rsidRPr="00DE799B">
              <w:rPr>
                <w:rStyle w:val="hljs-tag"/>
                <w:rFonts w:asciiTheme="minorHAnsi" w:eastAsiaTheme="majorEastAsia" w:hAnsiTheme="minorHAnsi" w:cstheme="minorHAnsi"/>
                <w:color w:val="000080"/>
                <w:sz w:val="15"/>
                <w:szCs w:val="15"/>
                <w:shd w:val="clear" w:color="auto" w:fill="FEFEFE"/>
              </w:rPr>
              <w:t>&gt;</w:t>
            </w:r>
          </w:p>
          <w:p w14:paraId="39A197ED" w14:textId="77777777" w:rsidR="00DE799B" w:rsidRPr="00DE799B" w:rsidRDefault="00DE799B" w:rsidP="00DE799B">
            <w:pPr>
              <w:pStyle w:val="HTMLPreformatted"/>
              <w:rPr>
                <w:rStyle w:val="HTMLCode"/>
                <w:rFonts w:asciiTheme="minorHAnsi" w:eastAsiaTheme="majorEastAsia" w:hAnsiTheme="minorHAnsi" w:cstheme="minorHAnsi"/>
                <w:color w:val="4F51AE"/>
                <w:sz w:val="15"/>
                <w:szCs w:val="15"/>
                <w:shd w:val="clear" w:color="auto" w:fill="FEFEFE"/>
              </w:rPr>
            </w:pPr>
            <w:r w:rsidRPr="00DE799B">
              <w:rPr>
                <w:rStyle w:val="HTMLCode"/>
                <w:rFonts w:asciiTheme="minorHAnsi" w:eastAsiaTheme="majorEastAsia" w:hAnsiTheme="minorHAnsi" w:cstheme="minorHAnsi"/>
                <w:color w:val="4F51AE"/>
                <w:sz w:val="15"/>
                <w:szCs w:val="15"/>
                <w:shd w:val="clear" w:color="auto" w:fill="FEFEFE"/>
              </w:rPr>
              <w:t xml:space="preserve">    </w:t>
            </w:r>
            <w:r w:rsidRPr="00DE799B">
              <w:rPr>
                <w:rStyle w:val="hljs-tag"/>
                <w:rFonts w:asciiTheme="minorHAnsi" w:eastAsiaTheme="majorEastAsia" w:hAnsiTheme="minorHAnsi" w:cstheme="minorHAnsi"/>
                <w:color w:val="000080"/>
                <w:sz w:val="15"/>
                <w:szCs w:val="15"/>
                <w:shd w:val="clear" w:color="auto" w:fill="FEFEFE"/>
              </w:rPr>
              <w:t>&lt;</w:t>
            </w:r>
            <w:r w:rsidRPr="00DE799B">
              <w:rPr>
                <w:rStyle w:val="hljs-name"/>
                <w:rFonts w:asciiTheme="minorHAnsi" w:hAnsiTheme="minorHAnsi" w:cstheme="minorHAnsi"/>
                <w:color w:val="000080"/>
                <w:sz w:val="15"/>
                <w:szCs w:val="15"/>
                <w:shd w:val="clear" w:color="auto" w:fill="FEFEFE"/>
              </w:rPr>
              <w:t>groupId</w:t>
            </w:r>
            <w:r w:rsidRPr="00DE799B">
              <w:rPr>
                <w:rStyle w:val="hljs-tag"/>
                <w:rFonts w:asciiTheme="minorHAnsi" w:eastAsiaTheme="majorEastAsia" w:hAnsiTheme="minorHAnsi" w:cstheme="minorHAnsi"/>
                <w:color w:val="000080"/>
                <w:sz w:val="15"/>
                <w:szCs w:val="15"/>
                <w:shd w:val="clear" w:color="auto" w:fill="FEFEFE"/>
              </w:rPr>
              <w:t>&gt;</w:t>
            </w:r>
            <w:r w:rsidRPr="00DE799B">
              <w:rPr>
                <w:rStyle w:val="HTMLCode"/>
                <w:rFonts w:asciiTheme="minorHAnsi" w:eastAsiaTheme="majorEastAsia" w:hAnsiTheme="minorHAnsi" w:cstheme="minorHAnsi"/>
                <w:color w:val="4F51AE"/>
                <w:sz w:val="15"/>
                <w:szCs w:val="15"/>
                <w:shd w:val="clear" w:color="auto" w:fill="FEFEFE"/>
              </w:rPr>
              <w:t>org.apache.camel</w:t>
            </w:r>
            <w:r w:rsidRPr="00DE799B">
              <w:rPr>
                <w:rStyle w:val="hljs-tag"/>
                <w:rFonts w:asciiTheme="minorHAnsi" w:eastAsiaTheme="majorEastAsia" w:hAnsiTheme="minorHAnsi" w:cstheme="minorHAnsi"/>
                <w:color w:val="000080"/>
                <w:sz w:val="15"/>
                <w:szCs w:val="15"/>
                <w:shd w:val="clear" w:color="auto" w:fill="FEFEFE"/>
              </w:rPr>
              <w:t>&lt;/</w:t>
            </w:r>
            <w:r w:rsidRPr="00DE799B">
              <w:rPr>
                <w:rStyle w:val="hljs-name"/>
                <w:rFonts w:asciiTheme="minorHAnsi" w:hAnsiTheme="minorHAnsi" w:cstheme="minorHAnsi"/>
                <w:color w:val="000080"/>
                <w:sz w:val="15"/>
                <w:szCs w:val="15"/>
                <w:shd w:val="clear" w:color="auto" w:fill="FEFEFE"/>
              </w:rPr>
              <w:t>groupId</w:t>
            </w:r>
            <w:r w:rsidRPr="00DE799B">
              <w:rPr>
                <w:rStyle w:val="hljs-tag"/>
                <w:rFonts w:asciiTheme="minorHAnsi" w:eastAsiaTheme="majorEastAsia" w:hAnsiTheme="minorHAnsi" w:cstheme="minorHAnsi"/>
                <w:color w:val="000080"/>
                <w:sz w:val="15"/>
                <w:szCs w:val="15"/>
                <w:shd w:val="clear" w:color="auto" w:fill="FEFEFE"/>
              </w:rPr>
              <w:t>&gt;</w:t>
            </w:r>
          </w:p>
          <w:p w14:paraId="074E20E3" w14:textId="77777777" w:rsidR="00DE799B" w:rsidRPr="00DE799B" w:rsidRDefault="00DE799B" w:rsidP="00DE799B">
            <w:pPr>
              <w:pStyle w:val="HTMLPreformatted"/>
              <w:rPr>
                <w:rStyle w:val="HTMLCode"/>
                <w:rFonts w:asciiTheme="minorHAnsi" w:eastAsiaTheme="majorEastAsia" w:hAnsiTheme="minorHAnsi" w:cstheme="minorHAnsi"/>
                <w:color w:val="4F51AE"/>
                <w:sz w:val="15"/>
                <w:szCs w:val="15"/>
                <w:shd w:val="clear" w:color="auto" w:fill="FEFEFE"/>
              </w:rPr>
            </w:pPr>
            <w:r w:rsidRPr="00DE799B">
              <w:rPr>
                <w:rStyle w:val="HTMLCode"/>
                <w:rFonts w:asciiTheme="minorHAnsi" w:eastAsiaTheme="majorEastAsia" w:hAnsiTheme="minorHAnsi" w:cstheme="minorHAnsi"/>
                <w:color w:val="4F51AE"/>
                <w:sz w:val="15"/>
                <w:szCs w:val="15"/>
                <w:shd w:val="clear" w:color="auto" w:fill="FEFEFE"/>
              </w:rPr>
              <w:t xml:space="preserve">    </w:t>
            </w:r>
            <w:r w:rsidRPr="00DE799B">
              <w:rPr>
                <w:rStyle w:val="hljs-tag"/>
                <w:rFonts w:asciiTheme="minorHAnsi" w:eastAsiaTheme="majorEastAsia" w:hAnsiTheme="minorHAnsi" w:cstheme="minorHAnsi"/>
                <w:color w:val="000080"/>
                <w:sz w:val="15"/>
                <w:szCs w:val="15"/>
                <w:shd w:val="clear" w:color="auto" w:fill="FEFEFE"/>
              </w:rPr>
              <w:t>&lt;</w:t>
            </w:r>
            <w:r w:rsidRPr="00DE799B">
              <w:rPr>
                <w:rStyle w:val="hljs-name"/>
                <w:rFonts w:asciiTheme="minorHAnsi" w:hAnsiTheme="minorHAnsi" w:cstheme="minorHAnsi"/>
                <w:color w:val="000080"/>
                <w:sz w:val="15"/>
                <w:szCs w:val="15"/>
                <w:shd w:val="clear" w:color="auto" w:fill="FEFEFE"/>
              </w:rPr>
              <w:t>artifactId</w:t>
            </w:r>
            <w:r w:rsidRPr="00DE799B">
              <w:rPr>
                <w:rStyle w:val="hljs-tag"/>
                <w:rFonts w:asciiTheme="minorHAnsi" w:eastAsiaTheme="majorEastAsia" w:hAnsiTheme="minorHAnsi" w:cstheme="minorHAnsi"/>
                <w:color w:val="000080"/>
                <w:sz w:val="15"/>
                <w:szCs w:val="15"/>
                <w:shd w:val="clear" w:color="auto" w:fill="FEFEFE"/>
              </w:rPr>
              <w:t>&gt;</w:t>
            </w:r>
            <w:r w:rsidRPr="00DE799B">
              <w:rPr>
                <w:rStyle w:val="HTMLCode"/>
                <w:rFonts w:asciiTheme="minorHAnsi" w:eastAsiaTheme="majorEastAsia" w:hAnsiTheme="minorHAnsi" w:cstheme="minorHAnsi"/>
                <w:color w:val="4F51AE"/>
                <w:sz w:val="15"/>
                <w:szCs w:val="15"/>
                <w:shd w:val="clear" w:color="auto" w:fill="FEFEFE"/>
              </w:rPr>
              <w:t>camel-ftp</w:t>
            </w:r>
            <w:r w:rsidRPr="00DE799B">
              <w:rPr>
                <w:rStyle w:val="hljs-tag"/>
                <w:rFonts w:asciiTheme="minorHAnsi" w:eastAsiaTheme="majorEastAsia" w:hAnsiTheme="minorHAnsi" w:cstheme="minorHAnsi"/>
                <w:color w:val="000080"/>
                <w:sz w:val="15"/>
                <w:szCs w:val="15"/>
                <w:shd w:val="clear" w:color="auto" w:fill="FEFEFE"/>
              </w:rPr>
              <w:t>&lt;/</w:t>
            </w:r>
            <w:r w:rsidRPr="00DE799B">
              <w:rPr>
                <w:rStyle w:val="hljs-name"/>
                <w:rFonts w:asciiTheme="minorHAnsi" w:hAnsiTheme="minorHAnsi" w:cstheme="minorHAnsi"/>
                <w:color w:val="000080"/>
                <w:sz w:val="15"/>
                <w:szCs w:val="15"/>
                <w:shd w:val="clear" w:color="auto" w:fill="FEFEFE"/>
              </w:rPr>
              <w:t>artifactId</w:t>
            </w:r>
            <w:r w:rsidRPr="00DE799B">
              <w:rPr>
                <w:rStyle w:val="hljs-tag"/>
                <w:rFonts w:asciiTheme="minorHAnsi" w:eastAsiaTheme="majorEastAsia" w:hAnsiTheme="minorHAnsi" w:cstheme="minorHAnsi"/>
                <w:color w:val="000080"/>
                <w:sz w:val="15"/>
                <w:szCs w:val="15"/>
                <w:shd w:val="clear" w:color="auto" w:fill="FEFEFE"/>
              </w:rPr>
              <w:t>&gt;</w:t>
            </w:r>
          </w:p>
          <w:p w14:paraId="5B506A5F" w14:textId="77777777" w:rsidR="00DE799B" w:rsidRPr="00DE799B" w:rsidRDefault="00DE799B" w:rsidP="00DE799B">
            <w:pPr>
              <w:pStyle w:val="HTMLPreformatted"/>
              <w:rPr>
                <w:rStyle w:val="HTMLCode"/>
                <w:rFonts w:asciiTheme="minorHAnsi" w:eastAsiaTheme="majorEastAsia" w:hAnsiTheme="minorHAnsi" w:cstheme="minorHAnsi"/>
                <w:color w:val="4F51AE"/>
                <w:sz w:val="15"/>
                <w:szCs w:val="15"/>
                <w:shd w:val="clear" w:color="auto" w:fill="FEFEFE"/>
              </w:rPr>
            </w:pPr>
            <w:r w:rsidRPr="00DE799B">
              <w:rPr>
                <w:rStyle w:val="HTMLCode"/>
                <w:rFonts w:asciiTheme="minorHAnsi" w:eastAsiaTheme="majorEastAsia" w:hAnsiTheme="minorHAnsi" w:cstheme="minorHAnsi"/>
                <w:color w:val="4F51AE"/>
                <w:sz w:val="15"/>
                <w:szCs w:val="15"/>
                <w:shd w:val="clear" w:color="auto" w:fill="FEFEFE"/>
              </w:rPr>
              <w:t xml:space="preserve">    </w:t>
            </w:r>
            <w:r w:rsidRPr="00DE799B">
              <w:rPr>
                <w:rStyle w:val="hljs-tag"/>
                <w:rFonts w:asciiTheme="minorHAnsi" w:eastAsiaTheme="majorEastAsia" w:hAnsiTheme="minorHAnsi" w:cstheme="minorHAnsi"/>
                <w:color w:val="000080"/>
                <w:sz w:val="15"/>
                <w:szCs w:val="15"/>
                <w:shd w:val="clear" w:color="auto" w:fill="FEFEFE"/>
              </w:rPr>
              <w:t>&lt;</w:t>
            </w:r>
            <w:r w:rsidRPr="00DE799B">
              <w:rPr>
                <w:rStyle w:val="hljs-name"/>
                <w:rFonts w:asciiTheme="minorHAnsi" w:hAnsiTheme="minorHAnsi" w:cstheme="minorHAnsi"/>
                <w:color w:val="000080"/>
                <w:sz w:val="15"/>
                <w:szCs w:val="15"/>
                <w:shd w:val="clear" w:color="auto" w:fill="FEFEFE"/>
              </w:rPr>
              <w:t>version</w:t>
            </w:r>
            <w:r w:rsidRPr="00DE799B">
              <w:rPr>
                <w:rStyle w:val="hljs-tag"/>
                <w:rFonts w:asciiTheme="minorHAnsi" w:eastAsiaTheme="majorEastAsia" w:hAnsiTheme="minorHAnsi" w:cstheme="minorHAnsi"/>
                <w:color w:val="000080"/>
                <w:sz w:val="15"/>
                <w:szCs w:val="15"/>
                <w:shd w:val="clear" w:color="auto" w:fill="FEFEFE"/>
              </w:rPr>
              <w:t>&gt;</w:t>
            </w:r>
            <w:r w:rsidRPr="00DE799B">
              <w:rPr>
                <w:rStyle w:val="HTMLCode"/>
                <w:rFonts w:asciiTheme="minorHAnsi" w:eastAsiaTheme="majorEastAsia" w:hAnsiTheme="minorHAnsi" w:cstheme="minorHAnsi"/>
                <w:color w:val="4F51AE"/>
                <w:sz w:val="15"/>
                <w:szCs w:val="15"/>
                <w:shd w:val="clear" w:color="auto" w:fill="FEFEFE"/>
              </w:rPr>
              <w:t>x.x.x</w:t>
            </w:r>
            <w:r w:rsidRPr="00DE799B">
              <w:rPr>
                <w:rStyle w:val="hljs-tag"/>
                <w:rFonts w:asciiTheme="minorHAnsi" w:eastAsiaTheme="majorEastAsia" w:hAnsiTheme="minorHAnsi" w:cstheme="minorHAnsi"/>
                <w:color w:val="000080"/>
                <w:sz w:val="15"/>
                <w:szCs w:val="15"/>
                <w:shd w:val="clear" w:color="auto" w:fill="FEFEFE"/>
              </w:rPr>
              <w:t>&lt;/</w:t>
            </w:r>
            <w:r w:rsidRPr="00DE799B">
              <w:rPr>
                <w:rStyle w:val="hljs-name"/>
                <w:rFonts w:asciiTheme="minorHAnsi" w:hAnsiTheme="minorHAnsi" w:cstheme="minorHAnsi"/>
                <w:color w:val="000080"/>
                <w:sz w:val="15"/>
                <w:szCs w:val="15"/>
                <w:shd w:val="clear" w:color="auto" w:fill="FEFEFE"/>
              </w:rPr>
              <w:t>version</w:t>
            </w:r>
            <w:r w:rsidRPr="00DE799B">
              <w:rPr>
                <w:rStyle w:val="hljs-tag"/>
                <w:rFonts w:asciiTheme="minorHAnsi" w:eastAsiaTheme="majorEastAsia" w:hAnsiTheme="minorHAnsi" w:cstheme="minorHAnsi"/>
                <w:color w:val="000080"/>
                <w:sz w:val="15"/>
                <w:szCs w:val="15"/>
                <w:shd w:val="clear" w:color="auto" w:fill="FEFEFE"/>
              </w:rPr>
              <w:t>&gt;</w:t>
            </w:r>
            <w:r w:rsidRPr="00DE799B">
              <w:rPr>
                <w:rStyle w:val="HTMLCode"/>
                <w:rFonts w:asciiTheme="minorHAnsi" w:eastAsiaTheme="majorEastAsia" w:hAnsiTheme="minorHAnsi" w:cstheme="minorHAnsi"/>
                <w:color w:val="4F51AE"/>
                <w:sz w:val="15"/>
                <w:szCs w:val="15"/>
                <w:shd w:val="clear" w:color="auto" w:fill="FEFEFE"/>
              </w:rPr>
              <w:t>See the documentation of the Apache Commons</w:t>
            </w:r>
          </w:p>
          <w:p w14:paraId="370DAA69" w14:textId="77777777" w:rsidR="00DE799B" w:rsidRPr="00DE799B" w:rsidRDefault="00DE799B" w:rsidP="00DE799B">
            <w:pPr>
              <w:pStyle w:val="HTMLPreformatted"/>
              <w:rPr>
                <w:rStyle w:val="HTMLCode"/>
                <w:rFonts w:asciiTheme="minorHAnsi" w:eastAsiaTheme="majorEastAsia" w:hAnsiTheme="minorHAnsi" w:cstheme="minorHAnsi"/>
                <w:color w:val="4F51AE"/>
                <w:sz w:val="15"/>
                <w:szCs w:val="15"/>
                <w:shd w:val="clear" w:color="auto" w:fill="FEFEFE"/>
              </w:rPr>
            </w:pPr>
            <w:r w:rsidRPr="00DE799B">
              <w:rPr>
                <w:rStyle w:val="HTMLCode"/>
                <w:rFonts w:asciiTheme="minorHAnsi" w:eastAsiaTheme="majorEastAsia" w:hAnsiTheme="minorHAnsi" w:cstheme="minorHAnsi"/>
                <w:color w:val="4F51AE"/>
                <w:sz w:val="15"/>
                <w:szCs w:val="15"/>
                <w:shd w:val="clear" w:color="auto" w:fill="FEFEFE"/>
              </w:rPr>
              <w:t xml:space="preserve">    </w:t>
            </w:r>
            <w:r w:rsidRPr="00DE799B">
              <w:rPr>
                <w:rStyle w:val="hljs-comment"/>
                <w:rFonts w:asciiTheme="minorHAnsi" w:hAnsiTheme="minorHAnsi" w:cstheme="minorHAnsi"/>
                <w:i/>
                <w:iCs/>
                <w:color w:val="999988"/>
                <w:sz w:val="15"/>
                <w:szCs w:val="15"/>
                <w:shd w:val="clear" w:color="auto" w:fill="FEFEFE"/>
              </w:rPr>
              <w:t>&lt;!-- use the same version as your Camel core version --&gt;</w:t>
            </w:r>
          </w:p>
          <w:p w14:paraId="224F4734" w14:textId="77777777" w:rsidR="00DE799B" w:rsidRPr="00DE799B" w:rsidRDefault="00DE799B" w:rsidP="00DE799B">
            <w:pPr>
              <w:pStyle w:val="HTMLPreformatted"/>
              <w:rPr>
                <w:rFonts w:asciiTheme="minorHAnsi" w:hAnsiTheme="minorHAnsi" w:cstheme="minorHAnsi"/>
                <w:color w:val="4F51AE"/>
                <w:sz w:val="15"/>
                <w:szCs w:val="15"/>
              </w:rPr>
            </w:pPr>
            <w:r w:rsidRPr="00DE799B">
              <w:rPr>
                <w:rStyle w:val="hljs-tag"/>
                <w:rFonts w:asciiTheme="minorHAnsi" w:eastAsiaTheme="majorEastAsia" w:hAnsiTheme="minorHAnsi" w:cstheme="minorHAnsi"/>
                <w:color w:val="000080"/>
                <w:sz w:val="15"/>
                <w:szCs w:val="15"/>
                <w:shd w:val="clear" w:color="auto" w:fill="FEFEFE"/>
              </w:rPr>
              <w:t>&lt;/</w:t>
            </w:r>
            <w:r w:rsidRPr="00DE799B">
              <w:rPr>
                <w:rStyle w:val="hljs-name"/>
                <w:rFonts w:asciiTheme="minorHAnsi" w:hAnsiTheme="minorHAnsi" w:cstheme="minorHAnsi"/>
                <w:color w:val="000080"/>
                <w:sz w:val="15"/>
                <w:szCs w:val="15"/>
                <w:shd w:val="clear" w:color="auto" w:fill="FEFEFE"/>
              </w:rPr>
              <w:t>dependency</w:t>
            </w:r>
            <w:r w:rsidRPr="00DE799B">
              <w:rPr>
                <w:rStyle w:val="hljs-tag"/>
                <w:rFonts w:asciiTheme="minorHAnsi" w:eastAsiaTheme="majorEastAsia" w:hAnsiTheme="minorHAnsi" w:cstheme="minorHAnsi"/>
                <w:color w:val="000080"/>
                <w:sz w:val="15"/>
                <w:szCs w:val="15"/>
                <w:shd w:val="clear" w:color="auto" w:fill="FEFEFE"/>
              </w:rPr>
              <w:t>&gt;</w:t>
            </w:r>
          </w:p>
          <w:p w14:paraId="5EFA1711" w14:textId="77777777" w:rsidR="00336095" w:rsidRPr="00DE799B" w:rsidRDefault="00336095" w:rsidP="00853F41">
            <w:pPr>
              <w:pStyle w:val="ListParagraph"/>
              <w:ind w:left="0"/>
              <w:rPr>
                <w:rFonts w:asciiTheme="minorHAnsi" w:hAnsiTheme="minorHAnsi" w:cstheme="minorHAnsi"/>
                <w:sz w:val="15"/>
                <w:szCs w:val="15"/>
              </w:rPr>
            </w:pPr>
          </w:p>
        </w:tc>
        <w:tc>
          <w:tcPr>
            <w:tcW w:w="3989" w:type="dxa"/>
          </w:tcPr>
          <w:p w14:paraId="113D1F11" w14:textId="77777777" w:rsidR="00DE799B" w:rsidRPr="00DE799B" w:rsidRDefault="00DE799B" w:rsidP="00DE799B">
            <w:pPr>
              <w:rPr>
                <w:rFonts w:asciiTheme="minorHAnsi" w:hAnsiTheme="minorHAnsi" w:cstheme="minorHAnsi"/>
                <w:color w:val="4F51AE"/>
                <w:sz w:val="15"/>
                <w:szCs w:val="15"/>
                <w:shd w:val="clear" w:color="auto" w:fill="FEFEFE"/>
              </w:rPr>
            </w:pPr>
            <w:r w:rsidRPr="00DE799B">
              <w:rPr>
                <w:rFonts w:asciiTheme="minorHAnsi" w:hAnsiTheme="minorHAnsi" w:cstheme="minorHAnsi"/>
                <w:color w:val="4F51AE"/>
                <w:sz w:val="15"/>
                <w:szCs w:val="15"/>
                <w:shd w:val="clear" w:color="auto" w:fill="FEFEFE"/>
              </w:rPr>
              <w:t>sftp:</w:t>
            </w:r>
            <w:r w:rsidRPr="00DE799B">
              <w:rPr>
                <w:rStyle w:val="hljs-comment"/>
                <w:rFonts w:asciiTheme="minorHAnsi" w:hAnsiTheme="minorHAnsi" w:cstheme="minorHAnsi"/>
                <w:i/>
                <w:iCs/>
                <w:color w:val="999988"/>
                <w:sz w:val="15"/>
                <w:szCs w:val="15"/>
                <w:shd w:val="clear" w:color="auto" w:fill="FEFEFE"/>
              </w:rPr>
              <w:t>//[username@]hostname[:port]/directoryname[?options]</w:t>
            </w:r>
          </w:p>
          <w:p w14:paraId="70DD9AA0" w14:textId="77777777" w:rsidR="00DE799B" w:rsidRPr="00DE799B" w:rsidRDefault="00DE799B" w:rsidP="00DE799B">
            <w:pPr>
              <w:rPr>
                <w:rFonts w:asciiTheme="minorHAnsi" w:hAnsiTheme="minorHAnsi" w:cstheme="minorHAnsi"/>
                <w:sz w:val="15"/>
                <w:szCs w:val="15"/>
              </w:rPr>
            </w:pPr>
            <w:r w:rsidRPr="00DE799B">
              <w:rPr>
                <w:rFonts w:asciiTheme="minorHAnsi" w:hAnsiTheme="minorHAnsi" w:cstheme="minorHAnsi"/>
                <w:color w:val="4F51AE"/>
                <w:sz w:val="15"/>
                <w:szCs w:val="15"/>
                <w:shd w:val="clear" w:color="auto" w:fill="FEFEFE"/>
              </w:rPr>
              <w:t>ftps:</w:t>
            </w:r>
            <w:r w:rsidRPr="00DE799B">
              <w:rPr>
                <w:rStyle w:val="hljs-comment"/>
                <w:rFonts w:asciiTheme="minorHAnsi" w:hAnsiTheme="minorHAnsi" w:cstheme="minorHAnsi"/>
                <w:i/>
                <w:iCs/>
                <w:color w:val="999988"/>
                <w:sz w:val="15"/>
                <w:szCs w:val="15"/>
                <w:shd w:val="clear" w:color="auto" w:fill="FEFEFE"/>
              </w:rPr>
              <w:t>//[username@]hostname[:port]/directoryname[?options]</w:t>
            </w:r>
          </w:p>
          <w:p w14:paraId="3B53D386" w14:textId="77777777" w:rsidR="00336095" w:rsidRPr="00DE799B" w:rsidRDefault="00336095" w:rsidP="00853F41">
            <w:pPr>
              <w:pStyle w:val="ListParagraph"/>
              <w:ind w:left="0"/>
              <w:rPr>
                <w:rFonts w:asciiTheme="minorHAnsi" w:hAnsiTheme="minorHAnsi" w:cstheme="minorHAnsi"/>
                <w:sz w:val="15"/>
                <w:szCs w:val="15"/>
              </w:rPr>
            </w:pPr>
          </w:p>
        </w:tc>
      </w:tr>
      <w:tr w:rsidR="00DE799B" w:rsidRPr="00DE799B" w14:paraId="5B072399" w14:textId="77777777" w:rsidTr="00B24E7C">
        <w:trPr>
          <w:trHeight w:val="263"/>
        </w:trPr>
        <w:tc>
          <w:tcPr>
            <w:tcW w:w="928" w:type="dxa"/>
          </w:tcPr>
          <w:p w14:paraId="3C033802" w14:textId="34F5C6C6" w:rsidR="00336095" w:rsidRPr="00DE799B" w:rsidRDefault="00DE799B" w:rsidP="00853F41">
            <w:pPr>
              <w:pStyle w:val="ListParagraph"/>
              <w:ind w:left="0"/>
              <w:rPr>
                <w:rFonts w:asciiTheme="minorHAnsi" w:hAnsiTheme="minorHAnsi" w:cstheme="minorHAnsi"/>
                <w:sz w:val="15"/>
                <w:szCs w:val="15"/>
              </w:rPr>
            </w:pPr>
            <w:r w:rsidRPr="00DE799B">
              <w:rPr>
                <w:rFonts w:asciiTheme="minorHAnsi" w:hAnsiTheme="minorHAnsi" w:cstheme="minorHAnsi"/>
                <w:sz w:val="15"/>
                <w:szCs w:val="15"/>
              </w:rPr>
              <w:t>JDBC</w:t>
            </w:r>
          </w:p>
        </w:tc>
        <w:tc>
          <w:tcPr>
            <w:tcW w:w="4099" w:type="dxa"/>
          </w:tcPr>
          <w:p w14:paraId="32F4F14B" w14:textId="77777777" w:rsidR="00DE799B" w:rsidRPr="00DE799B" w:rsidRDefault="00DE799B" w:rsidP="00DE799B">
            <w:pPr>
              <w:pStyle w:val="NormalWeb"/>
              <w:spacing w:before="0" w:beforeAutospacing="0" w:after="0" w:afterAutospacing="0"/>
              <w:rPr>
                <w:rFonts w:asciiTheme="minorHAnsi" w:hAnsiTheme="minorHAnsi" w:cstheme="minorHAnsi"/>
                <w:color w:val="333333"/>
                <w:sz w:val="15"/>
                <w:szCs w:val="15"/>
              </w:rPr>
            </w:pPr>
            <w:r w:rsidRPr="00DE799B">
              <w:rPr>
                <w:rStyle w:val="Strong"/>
                <w:rFonts w:asciiTheme="minorHAnsi" w:hAnsiTheme="minorHAnsi" w:cstheme="minorHAnsi"/>
                <w:color w:val="333333"/>
                <w:sz w:val="15"/>
                <w:szCs w:val="15"/>
              </w:rPr>
              <w:t>Only producer is supported</w:t>
            </w:r>
          </w:p>
          <w:p w14:paraId="79D9A967" w14:textId="77777777" w:rsidR="00DE799B" w:rsidRPr="00DE799B" w:rsidRDefault="00DE799B" w:rsidP="00DE799B">
            <w:pPr>
              <w:pStyle w:val="NormalWeb"/>
              <w:spacing w:before="0" w:beforeAutospacing="0" w:after="0" w:afterAutospacing="0"/>
              <w:rPr>
                <w:rFonts w:asciiTheme="minorHAnsi" w:hAnsiTheme="minorHAnsi" w:cstheme="minorHAnsi"/>
                <w:color w:val="333333"/>
                <w:sz w:val="15"/>
                <w:szCs w:val="15"/>
              </w:rPr>
            </w:pPr>
            <w:r w:rsidRPr="00DE799B">
              <w:rPr>
                <w:rFonts w:asciiTheme="minorHAnsi" w:hAnsiTheme="minorHAnsi" w:cstheme="minorHAnsi"/>
                <w:color w:val="333333"/>
                <w:sz w:val="15"/>
                <w:szCs w:val="15"/>
              </w:rPr>
              <w:t>The JDBC component enables you to access databases through JDBC, where SQL queries (SELECT) and operations (INSERT, UPDATE, etc) are sent in the message body. This component uses the standard JDBC API, unlike the</w:t>
            </w:r>
            <w:r w:rsidRPr="00DE799B">
              <w:rPr>
                <w:rStyle w:val="apple-converted-space"/>
                <w:rFonts w:asciiTheme="minorHAnsi" w:eastAsiaTheme="majorEastAsia" w:hAnsiTheme="minorHAnsi" w:cstheme="minorHAnsi"/>
                <w:color w:val="333333"/>
                <w:sz w:val="15"/>
                <w:szCs w:val="15"/>
              </w:rPr>
              <w:t> </w:t>
            </w:r>
            <w:hyperlink r:id="rId69" w:history="1">
              <w:r w:rsidRPr="00DE799B">
                <w:rPr>
                  <w:rStyle w:val="Hyperlink"/>
                  <w:rFonts w:asciiTheme="minorHAnsi" w:eastAsiaTheme="majorEastAsia" w:hAnsiTheme="minorHAnsi" w:cstheme="minorHAnsi"/>
                  <w:color w:val="585AC2"/>
                  <w:sz w:val="15"/>
                  <w:szCs w:val="15"/>
                </w:rPr>
                <w:t>SQL Component</w:t>
              </w:r>
            </w:hyperlink>
            <w:r w:rsidRPr="00DE799B">
              <w:rPr>
                <w:rStyle w:val="apple-converted-space"/>
                <w:rFonts w:asciiTheme="minorHAnsi" w:eastAsiaTheme="majorEastAsia" w:hAnsiTheme="minorHAnsi" w:cstheme="minorHAnsi"/>
                <w:color w:val="333333"/>
                <w:sz w:val="15"/>
                <w:szCs w:val="15"/>
              </w:rPr>
              <w:t> </w:t>
            </w:r>
            <w:proofErr w:type="spellStart"/>
            <w:r w:rsidRPr="00DE799B">
              <w:rPr>
                <w:rFonts w:asciiTheme="minorHAnsi" w:hAnsiTheme="minorHAnsi" w:cstheme="minorHAnsi"/>
                <w:color w:val="333333"/>
                <w:sz w:val="15"/>
                <w:szCs w:val="15"/>
              </w:rPr>
              <w:t>component</w:t>
            </w:r>
            <w:proofErr w:type="spellEnd"/>
            <w:r w:rsidRPr="00DE799B">
              <w:rPr>
                <w:rFonts w:asciiTheme="minorHAnsi" w:hAnsiTheme="minorHAnsi" w:cstheme="minorHAnsi"/>
                <w:color w:val="333333"/>
                <w:sz w:val="15"/>
                <w:szCs w:val="15"/>
              </w:rPr>
              <w:t>, which uses spring-jdbc.</w:t>
            </w:r>
          </w:p>
          <w:p w14:paraId="2E44C87C" w14:textId="77777777" w:rsidR="00DE799B" w:rsidRPr="00DE799B" w:rsidRDefault="00DE799B" w:rsidP="00DE799B">
            <w:pPr>
              <w:pStyle w:val="NormalWeb"/>
              <w:spacing w:before="0" w:beforeAutospacing="0" w:after="0" w:afterAutospacing="0"/>
              <w:rPr>
                <w:rFonts w:asciiTheme="minorHAnsi" w:hAnsiTheme="minorHAnsi" w:cstheme="minorHAnsi"/>
                <w:color w:val="333333"/>
                <w:sz w:val="15"/>
                <w:szCs w:val="15"/>
              </w:rPr>
            </w:pPr>
            <w:r w:rsidRPr="00DE799B">
              <w:rPr>
                <w:rFonts w:asciiTheme="minorHAnsi" w:hAnsiTheme="minorHAnsi" w:cstheme="minorHAnsi"/>
                <w:color w:val="333333"/>
                <w:sz w:val="15"/>
                <w:szCs w:val="15"/>
              </w:rPr>
              <w:t>Maven users will need to add the following dependency to their</w:t>
            </w:r>
            <w:r w:rsidRPr="00DE799B">
              <w:rPr>
                <w:rStyle w:val="apple-converted-space"/>
                <w:rFonts w:asciiTheme="minorHAnsi" w:eastAsiaTheme="majorEastAsia" w:hAnsiTheme="minorHAnsi" w:cstheme="minorHAnsi"/>
                <w:color w:val="333333"/>
                <w:sz w:val="15"/>
                <w:szCs w:val="15"/>
              </w:rPr>
              <w:t> </w:t>
            </w:r>
            <w:r w:rsidRPr="00DE799B">
              <w:rPr>
                <w:rStyle w:val="HTMLCode"/>
                <w:rFonts w:asciiTheme="minorHAnsi" w:eastAsiaTheme="majorEastAsia" w:hAnsiTheme="minorHAnsi" w:cstheme="minorHAnsi"/>
                <w:color w:val="4F51AE"/>
                <w:sz w:val="15"/>
                <w:szCs w:val="15"/>
                <w:shd w:val="clear" w:color="auto" w:fill="FEFEFE"/>
              </w:rPr>
              <w:t>pom.xml</w:t>
            </w:r>
            <w:r w:rsidRPr="00DE799B">
              <w:rPr>
                <w:rStyle w:val="apple-converted-space"/>
                <w:rFonts w:asciiTheme="minorHAnsi" w:eastAsiaTheme="majorEastAsia" w:hAnsiTheme="minorHAnsi" w:cstheme="minorHAnsi"/>
                <w:color w:val="333333"/>
                <w:sz w:val="15"/>
                <w:szCs w:val="15"/>
              </w:rPr>
              <w:t> </w:t>
            </w:r>
            <w:r w:rsidRPr="00DE799B">
              <w:rPr>
                <w:rFonts w:asciiTheme="minorHAnsi" w:hAnsiTheme="minorHAnsi" w:cstheme="minorHAnsi"/>
                <w:color w:val="333333"/>
                <w:sz w:val="15"/>
                <w:szCs w:val="15"/>
              </w:rPr>
              <w:t>for this component:</w:t>
            </w:r>
          </w:p>
          <w:p w14:paraId="1FCBFE76" w14:textId="77777777" w:rsidR="00DE799B" w:rsidRPr="00DE799B" w:rsidRDefault="00DE799B" w:rsidP="00DE799B">
            <w:pPr>
              <w:pStyle w:val="HTMLPreformatted"/>
              <w:rPr>
                <w:rStyle w:val="HTMLCode"/>
                <w:rFonts w:asciiTheme="minorHAnsi" w:eastAsiaTheme="majorEastAsia" w:hAnsiTheme="minorHAnsi" w:cstheme="minorHAnsi"/>
                <w:color w:val="4F51AE"/>
                <w:sz w:val="15"/>
                <w:szCs w:val="15"/>
                <w:shd w:val="clear" w:color="auto" w:fill="FEFEFE"/>
              </w:rPr>
            </w:pPr>
            <w:r w:rsidRPr="00DE799B">
              <w:rPr>
                <w:rStyle w:val="hljs-tag"/>
                <w:rFonts w:asciiTheme="minorHAnsi" w:hAnsiTheme="minorHAnsi" w:cstheme="minorHAnsi"/>
                <w:color w:val="000080"/>
                <w:sz w:val="15"/>
                <w:szCs w:val="15"/>
                <w:shd w:val="clear" w:color="auto" w:fill="FEFEFE"/>
              </w:rPr>
              <w:t>&lt;</w:t>
            </w:r>
            <w:r w:rsidRPr="00DE799B">
              <w:rPr>
                <w:rStyle w:val="hljs-name"/>
                <w:rFonts w:asciiTheme="minorHAnsi" w:hAnsiTheme="minorHAnsi" w:cstheme="minorHAnsi"/>
                <w:color w:val="000080"/>
                <w:sz w:val="15"/>
                <w:szCs w:val="15"/>
                <w:shd w:val="clear" w:color="auto" w:fill="FEFEFE"/>
              </w:rPr>
              <w:t>dependency</w:t>
            </w:r>
            <w:r w:rsidRPr="00DE799B">
              <w:rPr>
                <w:rStyle w:val="hljs-tag"/>
                <w:rFonts w:asciiTheme="minorHAnsi" w:hAnsiTheme="minorHAnsi" w:cstheme="minorHAnsi"/>
                <w:color w:val="000080"/>
                <w:sz w:val="15"/>
                <w:szCs w:val="15"/>
                <w:shd w:val="clear" w:color="auto" w:fill="FEFEFE"/>
              </w:rPr>
              <w:t>&gt;</w:t>
            </w:r>
          </w:p>
          <w:p w14:paraId="6FEDBE4B" w14:textId="77777777" w:rsidR="00DE799B" w:rsidRPr="00DE799B" w:rsidRDefault="00DE799B" w:rsidP="00DE799B">
            <w:pPr>
              <w:pStyle w:val="HTMLPreformatted"/>
              <w:rPr>
                <w:rStyle w:val="HTMLCode"/>
                <w:rFonts w:asciiTheme="minorHAnsi" w:eastAsiaTheme="majorEastAsia" w:hAnsiTheme="minorHAnsi" w:cstheme="minorHAnsi"/>
                <w:color w:val="4F51AE"/>
                <w:sz w:val="15"/>
                <w:szCs w:val="15"/>
                <w:shd w:val="clear" w:color="auto" w:fill="FEFEFE"/>
              </w:rPr>
            </w:pPr>
            <w:r w:rsidRPr="00DE799B">
              <w:rPr>
                <w:rStyle w:val="HTMLCode"/>
                <w:rFonts w:asciiTheme="minorHAnsi" w:eastAsiaTheme="majorEastAsia" w:hAnsiTheme="minorHAnsi" w:cstheme="minorHAnsi"/>
                <w:color w:val="4F51AE"/>
                <w:sz w:val="15"/>
                <w:szCs w:val="15"/>
                <w:shd w:val="clear" w:color="auto" w:fill="FEFEFE"/>
              </w:rPr>
              <w:t xml:space="preserve">    </w:t>
            </w:r>
            <w:r w:rsidRPr="00DE799B">
              <w:rPr>
                <w:rStyle w:val="hljs-tag"/>
                <w:rFonts w:asciiTheme="minorHAnsi" w:hAnsiTheme="minorHAnsi" w:cstheme="minorHAnsi"/>
                <w:color w:val="000080"/>
                <w:sz w:val="15"/>
                <w:szCs w:val="15"/>
                <w:shd w:val="clear" w:color="auto" w:fill="FEFEFE"/>
              </w:rPr>
              <w:t>&lt;</w:t>
            </w:r>
            <w:r w:rsidRPr="00DE799B">
              <w:rPr>
                <w:rStyle w:val="hljs-name"/>
                <w:rFonts w:asciiTheme="minorHAnsi" w:hAnsiTheme="minorHAnsi" w:cstheme="minorHAnsi"/>
                <w:color w:val="000080"/>
                <w:sz w:val="15"/>
                <w:szCs w:val="15"/>
                <w:shd w:val="clear" w:color="auto" w:fill="FEFEFE"/>
              </w:rPr>
              <w:t>groupId</w:t>
            </w:r>
            <w:r w:rsidRPr="00DE799B">
              <w:rPr>
                <w:rStyle w:val="hljs-tag"/>
                <w:rFonts w:asciiTheme="minorHAnsi" w:hAnsiTheme="minorHAnsi" w:cstheme="minorHAnsi"/>
                <w:color w:val="000080"/>
                <w:sz w:val="15"/>
                <w:szCs w:val="15"/>
                <w:shd w:val="clear" w:color="auto" w:fill="FEFEFE"/>
              </w:rPr>
              <w:t>&gt;</w:t>
            </w:r>
            <w:r w:rsidRPr="00DE799B">
              <w:rPr>
                <w:rStyle w:val="HTMLCode"/>
                <w:rFonts w:asciiTheme="minorHAnsi" w:eastAsiaTheme="majorEastAsia" w:hAnsiTheme="minorHAnsi" w:cstheme="minorHAnsi"/>
                <w:color w:val="4F51AE"/>
                <w:sz w:val="15"/>
                <w:szCs w:val="15"/>
                <w:shd w:val="clear" w:color="auto" w:fill="FEFEFE"/>
              </w:rPr>
              <w:t>org.apache.camel</w:t>
            </w:r>
            <w:r w:rsidRPr="00DE799B">
              <w:rPr>
                <w:rStyle w:val="hljs-tag"/>
                <w:rFonts w:asciiTheme="minorHAnsi" w:hAnsiTheme="minorHAnsi" w:cstheme="minorHAnsi"/>
                <w:color w:val="000080"/>
                <w:sz w:val="15"/>
                <w:szCs w:val="15"/>
                <w:shd w:val="clear" w:color="auto" w:fill="FEFEFE"/>
              </w:rPr>
              <w:t>&lt;/</w:t>
            </w:r>
            <w:r w:rsidRPr="00DE799B">
              <w:rPr>
                <w:rStyle w:val="hljs-name"/>
                <w:rFonts w:asciiTheme="minorHAnsi" w:hAnsiTheme="minorHAnsi" w:cstheme="minorHAnsi"/>
                <w:color w:val="000080"/>
                <w:sz w:val="15"/>
                <w:szCs w:val="15"/>
                <w:shd w:val="clear" w:color="auto" w:fill="FEFEFE"/>
              </w:rPr>
              <w:t>groupId</w:t>
            </w:r>
            <w:r w:rsidRPr="00DE799B">
              <w:rPr>
                <w:rStyle w:val="hljs-tag"/>
                <w:rFonts w:asciiTheme="minorHAnsi" w:hAnsiTheme="minorHAnsi" w:cstheme="minorHAnsi"/>
                <w:color w:val="000080"/>
                <w:sz w:val="15"/>
                <w:szCs w:val="15"/>
                <w:shd w:val="clear" w:color="auto" w:fill="FEFEFE"/>
              </w:rPr>
              <w:t>&gt;</w:t>
            </w:r>
          </w:p>
          <w:p w14:paraId="0EAA43C0" w14:textId="77777777" w:rsidR="00DE799B" w:rsidRPr="00DE799B" w:rsidRDefault="00DE799B" w:rsidP="00DE799B">
            <w:pPr>
              <w:pStyle w:val="HTMLPreformatted"/>
              <w:rPr>
                <w:rStyle w:val="HTMLCode"/>
                <w:rFonts w:asciiTheme="minorHAnsi" w:eastAsiaTheme="majorEastAsia" w:hAnsiTheme="minorHAnsi" w:cstheme="minorHAnsi"/>
                <w:color w:val="4F51AE"/>
                <w:sz w:val="15"/>
                <w:szCs w:val="15"/>
                <w:shd w:val="clear" w:color="auto" w:fill="FEFEFE"/>
              </w:rPr>
            </w:pPr>
            <w:r w:rsidRPr="00DE799B">
              <w:rPr>
                <w:rStyle w:val="HTMLCode"/>
                <w:rFonts w:asciiTheme="minorHAnsi" w:eastAsiaTheme="majorEastAsia" w:hAnsiTheme="minorHAnsi" w:cstheme="minorHAnsi"/>
                <w:color w:val="4F51AE"/>
                <w:sz w:val="15"/>
                <w:szCs w:val="15"/>
                <w:shd w:val="clear" w:color="auto" w:fill="FEFEFE"/>
              </w:rPr>
              <w:t xml:space="preserve">    </w:t>
            </w:r>
            <w:r w:rsidRPr="00DE799B">
              <w:rPr>
                <w:rStyle w:val="hljs-tag"/>
                <w:rFonts w:asciiTheme="minorHAnsi" w:hAnsiTheme="minorHAnsi" w:cstheme="minorHAnsi"/>
                <w:color w:val="000080"/>
                <w:sz w:val="15"/>
                <w:szCs w:val="15"/>
                <w:shd w:val="clear" w:color="auto" w:fill="FEFEFE"/>
              </w:rPr>
              <w:t>&lt;</w:t>
            </w:r>
            <w:r w:rsidRPr="00DE799B">
              <w:rPr>
                <w:rStyle w:val="hljs-name"/>
                <w:rFonts w:asciiTheme="minorHAnsi" w:hAnsiTheme="minorHAnsi" w:cstheme="minorHAnsi"/>
                <w:color w:val="000080"/>
                <w:sz w:val="15"/>
                <w:szCs w:val="15"/>
                <w:shd w:val="clear" w:color="auto" w:fill="FEFEFE"/>
              </w:rPr>
              <w:t>artifactId</w:t>
            </w:r>
            <w:r w:rsidRPr="00DE799B">
              <w:rPr>
                <w:rStyle w:val="hljs-tag"/>
                <w:rFonts w:asciiTheme="minorHAnsi" w:hAnsiTheme="minorHAnsi" w:cstheme="minorHAnsi"/>
                <w:color w:val="000080"/>
                <w:sz w:val="15"/>
                <w:szCs w:val="15"/>
                <w:shd w:val="clear" w:color="auto" w:fill="FEFEFE"/>
              </w:rPr>
              <w:t>&gt;</w:t>
            </w:r>
            <w:r w:rsidRPr="00DE799B">
              <w:rPr>
                <w:rStyle w:val="HTMLCode"/>
                <w:rFonts w:asciiTheme="minorHAnsi" w:eastAsiaTheme="majorEastAsia" w:hAnsiTheme="minorHAnsi" w:cstheme="minorHAnsi"/>
                <w:color w:val="4F51AE"/>
                <w:sz w:val="15"/>
                <w:szCs w:val="15"/>
                <w:shd w:val="clear" w:color="auto" w:fill="FEFEFE"/>
              </w:rPr>
              <w:t>camel-jdbc</w:t>
            </w:r>
            <w:r w:rsidRPr="00DE799B">
              <w:rPr>
                <w:rStyle w:val="hljs-tag"/>
                <w:rFonts w:asciiTheme="minorHAnsi" w:hAnsiTheme="minorHAnsi" w:cstheme="minorHAnsi"/>
                <w:color w:val="000080"/>
                <w:sz w:val="15"/>
                <w:szCs w:val="15"/>
                <w:shd w:val="clear" w:color="auto" w:fill="FEFEFE"/>
              </w:rPr>
              <w:t>&lt;/</w:t>
            </w:r>
            <w:r w:rsidRPr="00DE799B">
              <w:rPr>
                <w:rStyle w:val="hljs-name"/>
                <w:rFonts w:asciiTheme="minorHAnsi" w:hAnsiTheme="minorHAnsi" w:cstheme="minorHAnsi"/>
                <w:color w:val="000080"/>
                <w:sz w:val="15"/>
                <w:szCs w:val="15"/>
                <w:shd w:val="clear" w:color="auto" w:fill="FEFEFE"/>
              </w:rPr>
              <w:t>artifactId</w:t>
            </w:r>
            <w:r w:rsidRPr="00DE799B">
              <w:rPr>
                <w:rStyle w:val="hljs-tag"/>
                <w:rFonts w:asciiTheme="minorHAnsi" w:hAnsiTheme="minorHAnsi" w:cstheme="minorHAnsi"/>
                <w:color w:val="000080"/>
                <w:sz w:val="15"/>
                <w:szCs w:val="15"/>
                <w:shd w:val="clear" w:color="auto" w:fill="FEFEFE"/>
              </w:rPr>
              <w:t>&gt;</w:t>
            </w:r>
          </w:p>
          <w:p w14:paraId="34F5E402" w14:textId="77777777" w:rsidR="00DE799B" w:rsidRPr="00DE799B" w:rsidRDefault="00DE799B" w:rsidP="00DE799B">
            <w:pPr>
              <w:pStyle w:val="HTMLPreformatted"/>
              <w:rPr>
                <w:rStyle w:val="HTMLCode"/>
                <w:rFonts w:asciiTheme="minorHAnsi" w:eastAsiaTheme="majorEastAsia" w:hAnsiTheme="minorHAnsi" w:cstheme="minorHAnsi"/>
                <w:color w:val="4F51AE"/>
                <w:sz w:val="15"/>
                <w:szCs w:val="15"/>
                <w:shd w:val="clear" w:color="auto" w:fill="FEFEFE"/>
              </w:rPr>
            </w:pPr>
            <w:r w:rsidRPr="00DE799B">
              <w:rPr>
                <w:rStyle w:val="HTMLCode"/>
                <w:rFonts w:asciiTheme="minorHAnsi" w:eastAsiaTheme="majorEastAsia" w:hAnsiTheme="minorHAnsi" w:cstheme="minorHAnsi"/>
                <w:color w:val="4F51AE"/>
                <w:sz w:val="15"/>
                <w:szCs w:val="15"/>
                <w:shd w:val="clear" w:color="auto" w:fill="FEFEFE"/>
              </w:rPr>
              <w:t xml:space="preserve">    </w:t>
            </w:r>
            <w:r w:rsidRPr="00DE799B">
              <w:rPr>
                <w:rStyle w:val="hljs-tag"/>
                <w:rFonts w:asciiTheme="minorHAnsi" w:hAnsiTheme="minorHAnsi" w:cstheme="minorHAnsi"/>
                <w:color w:val="000080"/>
                <w:sz w:val="15"/>
                <w:szCs w:val="15"/>
                <w:shd w:val="clear" w:color="auto" w:fill="FEFEFE"/>
              </w:rPr>
              <w:t>&lt;</w:t>
            </w:r>
            <w:r w:rsidRPr="00DE799B">
              <w:rPr>
                <w:rStyle w:val="hljs-name"/>
                <w:rFonts w:asciiTheme="minorHAnsi" w:hAnsiTheme="minorHAnsi" w:cstheme="minorHAnsi"/>
                <w:color w:val="000080"/>
                <w:sz w:val="15"/>
                <w:szCs w:val="15"/>
                <w:shd w:val="clear" w:color="auto" w:fill="FEFEFE"/>
              </w:rPr>
              <w:t>version</w:t>
            </w:r>
            <w:r w:rsidRPr="00DE799B">
              <w:rPr>
                <w:rStyle w:val="hljs-tag"/>
                <w:rFonts w:asciiTheme="minorHAnsi" w:hAnsiTheme="minorHAnsi" w:cstheme="minorHAnsi"/>
                <w:color w:val="000080"/>
                <w:sz w:val="15"/>
                <w:szCs w:val="15"/>
                <w:shd w:val="clear" w:color="auto" w:fill="FEFEFE"/>
              </w:rPr>
              <w:t>&gt;</w:t>
            </w:r>
            <w:r w:rsidRPr="00DE799B">
              <w:rPr>
                <w:rStyle w:val="HTMLCode"/>
                <w:rFonts w:asciiTheme="minorHAnsi" w:eastAsiaTheme="majorEastAsia" w:hAnsiTheme="minorHAnsi" w:cstheme="minorHAnsi"/>
                <w:color w:val="4F51AE"/>
                <w:sz w:val="15"/>
                <w:szCs w:val="15"/>
                <w:shd w:val="clear" w:color="auto" w:fill="FEFEFE"/>
              </w:rPr>
              <w:t>x.x.x</w:t>
            </w:r>
            <w:r w:rsidRPr="00DE799B">
              <w:rPr>
                <w:rStyle w:val="hljs-tag"/>
                <w:rFonts w:asciiTheme="minorHAnsi" w:hAnsiTheme="minorHAnsi" w:cstheme="minorHAnsi"/>
                <w:color w:val="000080"/>
                <w:sz w:val="15"/>
                <w:szCs w:val="15"/>
                <w:shd w:val="clear" w:color="auto" w:fill="FEFEFE"/>
              </w:rPr>
              <w:t>&lt;/</w:t>
            </w:r>
            <w:r w:rsidRPr="00DE799B">
              <w:rPr>
                <w:rStyle w:val="hljs-name"/>
                <w:rFonts w:asciiTheme="minorHAnsi" w:hAnsiTheme="minorHAnsi" w:cstheme="minorHAnsi"/>
                <w:color w:val="000080"/>
                <w:sz w:val="15"/>
                <w:szCs w:val="15"/>
                <w:shd w:val="clear" w:color="auto" w:fill="FEFEFE"/>
              </w:rPr>
              <w:t>version</w:t>
            </w:r>
            <w:r w:rsidRPr="00DE799B">
              <w:rPr>
                <w:rStyle w:val="hljs-tag"/>
                <w:rFonts w:asciiTheme="minorHAnsi" w:hAnsiTheme="minorHAnsi" w:cstheme="minorHAnsi"/>
                <w:color w:val="000080"/>
                <w:sz w:val="15"/>
                <w:szCs w:val="15"/>
                <w:shd w:val="clear" w:color="auto" w:fill="FEFEFE"/>
              </w:rPr>
              <w:t>&gt;</w:t>
            </w:r>
          </w:p>
          <w:p w14:paraId="5838F099" w14:textId="77777777" w:rsidR="00DE799B" w:rsidRPr="00DE799B" w:rsidRDefault="00DE799B" w:rsidP="00DE799B">
            <w:pPr>
              <w:pStyle w:val="HTMLPreformatted"/>
              <w:rPr>
                <w:rStyle w:val="HTMLCode"/>
                <w:rFonts w:asciiTheme="minorHAnsi" w:eastAsiaTheme="majorEastAsia" w:hAnsiTheme="minorHAnsi" w:cstheme="minorHAnsi"/>
                <w:color w:val="4F51AE"/>
                <w:sz w:val="15"/>
                <w:szCs w:val="15"/>
                <w:shd w:val="clear" w:color="auto" w:fill="FEFEFE"/>
              </w:rPr>
            </w:pPr>
            <w:r w:rsidRPr="00DE799B">
              <w:rPr>
                <w:rStyle w:val="HTMLCode"/>
                <w:rFonts w:asciiTheme="minorHAnsi" w:eastAsiaTheme="majorEastAsia" w:hAnsiTheme="minorHAnsi" w:cstheme="minorHAnsi"/>
                <w:color w:val="4F51AE"/>
                <w:sz w:val="15"/>
                <w:szCs w:val="15"/>
                <w:shd w:val="clear" w:color="auto" w:fill="FEFEFE"/>
              </w:rPr>
              <w:t xml:space="preserve">    </w:t>
            </w:r>
            <w:r w:rsidRPr="00DE799B">
              <w:rPr>
                <w:rStyle w:val="hljs-comment"/>
                <w:rFonts w:asciiTheme="minorHAnsi" w:hAnsiTheme="minorHAnsi" w:cstheme="minorHAnsi"/>
                <w:i/>
                <w:iCs/>
                <w:color w:val="999988"/>
                <w:sz w:val="15"/>
                <w:szCs w:val="15"/>
                <w:shd w:val="clear" w:color="auto" w:fill="FEFEFE"/>
              </w:rPr>
              <w:t>&lt;!-- use the same version as your Camel core version --&gt;</w:t>
            </w:r>
          </w:p>
          <w:p w14:paraId="1B730F8D" w14:textId="77777777" w:rsidR="00DE799B" w:rsidRPr="00DE799B" w:rsidRDefault="00DE799B" w:rsidP="00DE799B">
            <w:pPr>
              <w:pStyle w:val="HTMLPreformatted"/>
              <w:rPr>
                <w:rFonts w:asciiTheme="minorHAnsi" w:hAnsiTheme="minorHAnsi" w:cstheme="minorHAnsi"/>
                <w:color w:val="4F51AE"/>
                <w:sz w:val="15"/>
                <w:szCs w:val="15"/>
              </w:rPr>
            </w:pPr>
            <w:r w:rsidRPr="00DE799B">
              <w:rPr>
                <w:rStyle w:val="hljs-tag"/>
                <w:rFonts w:asciiTheme="minorHAnsi" w:hAnsiTheme="minorHAnsi" w:cstheme="minorHAnsi"/>
                <w:color w:val="000080"/>
                <w:sz w:val="15"/>
                <w:szCs w:val="15"/>
                <w:shd w:val="clear" w:color="auto" w:fill="FEFEFE"/>
              </w:rPr>
              <w:t>&lt;/</w:t>
            </w:r>
            <w:r w:rsidRPr="00DE799B">
              <w:rPr>
                <w:rStyle w:val="hljs-name"/>
                <w:rFonts w:asciiTheme="minorHAnsi" w:hAnsiTheme="minorHAnsi" w:cstheme="minorHAnsi"/>
                <w:color w:val="000080"/>
                <w:sz w:val="15"/>
                <w:szCs w:val="15"/>
                <w:shd w:val="clear" w:color="auto" w:fill="FEFEFE"/>
              </w:rPr>
              <w:t>dependency</w:t>
            </w:r>
            <w:r w:rsidRPr="00DE799B">
              <w:rPr>
                <w:rStyle w:val="hljs-tag"/>
                <w:rFonts w:asciiTheme="minorHAnsi" w:hAnsiTheme="minorHAnsi" w:cstheme="minorHAnsi"/>
                <w:color w:val="000080"/>
                <w:sz w:val="15"/>
                <w:szCs w:val="15"/>
                <w:shd w:val="clear" w:color="auto" w:fill="FEFEFE"/>
              </w:rPr>
              <w:t>&gt;</w:t>
            </w:r>
          </w:p>
          <w:p w14:paraId="28285244" w14:textId="77777777" w:rsidR="00DE799B" w:rsidRPr="00DE799B" w:rsidRDefault="00DE799B" w:rsidP="00DE799B">
            <w:pPr>
              <w:pStyle w:val="NormalWeb"/>
              <w:spacing w:before="0" w:beforeAutospacing="0" w:after="0" w:afterAutospacing="0"/>
              <w:rPr>
                <w:rFonts w:asciiTheme="minorHAnsi" w:hAnsiTheme="minorHAnsi" w:cstheme="minorHAnsi"/>
                <w:color w:val="333333"/>
                <w:sz w:val="15"/>
                <w:szCs w:val="15"/>
              </w:rPr>
            </w:pPr>
            <w:r w:rsidRPr="00DE799B">
              <w:rPr>
                <w:rFonts w:asciiTheme="minorHAnsi" w:hAnsiTheme="minorHAnsi" w:cstheme="minorHAnsi"/>
                <w:color w:val="333333"/>
                <w:sz w:val="15"/>
                <w:szCs w:val="15"/>
              </w:rPr>
              <w:t>This component can only be used to define producer endpoints, which means that you cannot use the JDBC component in a</w:t>
            </w:r>
            <w:r w:rsidRPr="00DE799B">
              <w:rPr>
                <w:rStyle w:val="apple-converted-space"/>
                <w:rFonts w:asciiTheme="minorHAnsi" w:eastAsiaTheme="majorEastAsia" w:hAnsiTheme="minorHAnsi" w:cstheme="minorHAnsi"/>
                <w:color w:val="333333"/>
                <w:sz w:val="15"/>
                <w:szCs w:val="15"/>
              </w:rPr>
              <w:t> </w:t>
            </w:r>
            <w:r w:rsidRPr="00DE799B">
              <w:rPr>
                <w:rStyle w:val="HTMLCode"/>
                <w:rFonts w:asciiTheme="minorHAnsi" w:eastAsiaTheme="majorEastAsia" w:hAnsiTheme="minorHAnsi" w:cstheme="minorHAnsi"/>
                <w:color w:val="4F51AE"/>
                <w:sz w:val="15"/>
                <w:szCs w:val="15"/>
                <w:shd w:val="clear" w:color="auto" w:fill="FEFEFE"/>
              </w:rPr>
              <w:t>from()</w:t>
            </w:r>
            <w:r w:rsidRPr="00DE799B">
              <w:rPr>
                <w:rStyle w:val="apple-converted-space"/>
                <w:rFonts w:asciiTheme="minorHAnsi" w:eastAsiaTheme="majorEastAsia" w:hAnsiTheme="minorHAnsi" w:cstheme="minorHAnsi"/>
                <w:color w:val="333333"/>
                <w:sz w:val="15"/>
                <w:szCs w:val="15"/>
              </w:rPr>
              <w:t> </w:t>
            </w:r>
            <w:r w:rsidRPr="00DE799B">
              <w:rPr>
                <w:rFonts w:asciiTheme="minorHAnsi" w:hAnsiTheme="minorHAnsi" w:cstheme="minorHAnsi"/>
                <w:color w:val="333333"/>
                <w:sz w:val="15"/>
                <w:szCs w:val="15"/>
              </w:rPr>
              <w:t>statement.</w:t>
            </w:r>
          </w:p>
          <w:p w14:paraId="628882C3" w14:textId="77777777" w:rsidR="00336095" w:rsidRPr="00DE799B" w:rsidRDefault="00336095" w:rsidP="00853F41">
            <w:pPr>
              <w:pStyle w:val="ListParagraph"/>
              <w:ind w:left="0"/>
              <w:rPr>
                <w:rFonts w:asciiTheme="minorHAnsi" w:hAnsiTheme="minorHAnsi" w:cstheme="minorHAnsi"/>
                <w:sz w:val="15"/>
                <w:szCs w:val="15"/>
              </w:rPr>
            </w:pPr>
          </w:p>
        </w:tc>
        <w:tc>
          <w:tcPr>
            <w:tcW w:w="3989" w:type="dxa"/>
          </w:tcPr>
          <w:p w14:paraId="49A8698F" w14:textId="77777777" w:rsidR="00DE799B" w:rsidRPr="00DE799B" w:rsidRDefault="00DE799B" w:rsidP="00DE799B">
            <w:pPr>
              <w:rPr>
                <w:sz w:val="15"/>
                <w:szCs w:val="15"/>
              </w:rPr>
            </w:pPr>
            <w:r w:rsidRPr="00DE799B">
              <w:rPr>
                <w:rFonts w:ascii="Courier New" w:hAnsi="Courier New" w:cs="Courier New"/>
                <w:color w:val="4F51AE"/>
                <w:sz w:val="15"/>
                <w:szCs w:val="15"/>
                <w:shd w:val="clear" w:color="auto" w:fill="FEFEFE"/>
              </w:rPr>
              <w:t>jdbc:dataSourceName[?options]</w:t>
            </w:r>
          </w:p>
          <w:p w14:paraId="2A0D4B1B" w14:textId="77777777" w:rsidR="00336095" w:rsidRPr="00DE799B" w:rsidRDefault="00336095" w:rsidP="00853F41">
            <w:pPr>
              <w:pStyle w:val="ListParagraph"/>
              <w:ind w:left="0"/>
              <w:rPr>
                <w:rFonts w:asciiTheme="minorHAnsi" w:hAnsiTheme="minorHAnsi" w:cstheme="minorHAnsi"/>
                <w:sz w:val="15"/>
                <w:szCs w:val="15"/>
              </w:rPr>
            </w:pPr>
          </w:p>
        </w:tc>
      </w:tr>
      <w:tr w:rsidR="001C0D9D" w:rsidRPr="00DE799B" w14:paraId="59BA7098" w14:textId="77777777" w:rsidTr="00B24E7C">
        <w:trPr>
          <w:trHeight w:val="509"/>
        </w:trPr>
        <w:tc>
          <w:tcPr>
            <w:tcW w:w="928" w:type="dxa"/>
          </w:tcPr>
          <w:p w14:paraId="65BE13D5" w14:textId="23106B2A" w:rsidR="001C0D9D" w:rsidRPr="00DE799B" w:rsidRDefault="001C0D9D" w:rsidP="00853F41">
            <w:pPr>
              <w:pStyle w:val="ListParagraph"/>
              <w:ind w:left="0"/>
              <w:rPr>
                <w:rFonts w:asciiTheme="minorHAnsi" w:hAnsiTheme="minorHAnsi" w:cstheme="minorHAnsi"/>
                <w:sz w:val="15"/>
                <w:szCs w:val="15"/>
              </w:rPr>
            </w:pPr>
            <w:r>
              <w:rPr>
                <w:rFonts w:asciiTheme="minorHAnsi" w:hAnsiTheme="minorHAnsi" w:cstheme="minorHAnsi"/>
                <w:sz w:val="15"/>
                <w:szCs w:val="15"/>
              </w:rPr>
              <w:t>File</w:t>
            </w:r>
          </w:p>
        </w:tc>
        <w:tc>
          <w:tcPr>
            <w:tcW w:w="4099" w:type="dxa"/>
          </w:tcPr>
          <w:p w14:paraId="0551E469" w14:textId="77777777" w:rsidR="001C0D9D" w:rsidRPr="001C0D9D" w:rsidRDefault="001C0D9D" w:rsidP="001C0D9D">
            <w:pPr>
              <w:pStyle w:val="NormalWeb"/>
              <w:spacing w:before="0" w:beforeAutospacing="0" w:after="0" w:afterAutospacing="0"/>
              <w:rPr>
                <w:rFonts w:asciiTheme="minorHAnsi" w:hAnsiTheme="minorHAnsi" w:cstheme="minorHAnsi"/>
                <w:color w:val="333333"/>
                <w:sz w:val="16"/>
                <w:szCs w:val="16"/>
              </w:rPr>
            </w:pPr>
            <w:r w:rsidRPr="001C0D9D">
              <w:rPr>
                <w:rStyle w:val="Strong"/>
                <w:rFonts w:asciiTheme="minorHAnsi" w:hAnsiTheme="minorHAnsi" w:cstheme="minorHAnsi"/>
                <w:color w:val="333333"/>
                <w:sz w:val="16"/>
                <w:szCs w:val="16"/>
              </w:rPr>
              <w:t>Both producer and consumer are supported</w:t>
            </w:r>
          </w:p>
          <w:p w14:paraId="31B44BA4" w14:textId="77777777" w:rsidR="001C0D9D" w:rsidRPr="001C0D9D" w:rsidRDefault="001C0D9D" w:rsidP="001C0D9D">
            <w:pPr>
              <w:pStyle w:val="NormalWeb"/>
              <w:spacing w:before="0" w:beforeAutospacing="0" w:after="0" w:afterAutospacing="0"/>
              <w:rPr>
                <w:rFonts w:asciiTheme="minorHAnsi" w:hAnsiTheme="minorHAnsi" w:cstheme="minorHAnsi"/>
                <w:color w:val="333333"/>
                <w:sz w:val="16"/>
                <w:szCs w:val="16"/>
              </w:rPr>
            </w:pPr>
            <w:r w:rsidRPr="001C0D9D">
              <w:rPr>
                <w:rFonts w:asciiTheme="minorHAnsi" w:hAnsiTheme="minorHAnsi" w:cstheme="minorHAnsi"/>
                <w:color w:val="333333"/>
                <w:sz w:val="16"/>
                <w:szCs w:val="16"/>
              </w:rPr>
              <w:t>The File component provides access to file systems, allowing files to be processed by any other Camel Components or messages from other components to be saved to disk.</w:t>
            </w:r>
          </w:p>
          <w:p w14:paraId="480BB49C" w14:textId="77777777" w:rsidR="001C0D9D" w:rsidRPr="001C0D9D" w:rsidRDefault="001C0D9D" w:rsidP="00DE799B">
            <w:pPr>
              <w:pStyle w:val="NormalWeb"/>
              <w:spacing w:before="0" w:beforeAutospacing="0" w:after="0" w:afterAutospacing="0"/>
              <w:rPr>
                <w:rStyle w:val="Strong"/>
                <w:rFonts w:asciiTheme="minorHAnsi" w:hAnsiTheme="minorHAnsi" w:cstheme="minorHAnsi"/>
                <w:color w:val="333333"/>
                <w:sz w:val="16"/>
                <w:szCs w:val="16"/>
              </w:rPr>
            </w:pPr>
          </w:p>
        </w:tc>
        <w:tc>
          <w:tcPr>
            <w:tcW w:w="3989" w:type="dxa"/>
          </w:tcPr>
          <w:p w14:paraId="3CF9A314" w14:textId="77777777" w:rsidR="00386C47" w:rsidRPr="00386C47" w:rsidRDefault="00386C47" w:rsidP="00386C47">
            <w:pPr>
              <w:rPr>
                <w:sz w:val="20"/>
                <w:szCs w:val="20"/>
              </w:rPr>
            </w:pPr>
            <w:r w:rsidRPr="00386C47">
              <w:rPr>
                <w:rStyle w:val="hljs-string"/>
                <w:rFonts w:ascii="Courier New" w:hAnsi="Courier New" w:cs="Courier New"/>
                <w:color w:val="DD1144"/>
                <w:sz w:val="16"/>
                <w:szCs w:val="16"/>
                <w:shd w:val="clear" w:color="auto" w:fill="FEFEFE"/>
              </w:rPr>
              <w:t>file:</w:t>
            </w:r>
            <w:r w:rsidRPr="00386C47">
              <w:rPr>
                <w:rFonts w:ascii="Courier New" w:hAnsi="Courier New" w:cs="Courier New"/>
                <w:color w:val="4F51AE"/>
                <w:sz w:val="16"/>
                <w:szCs w:val="16"/>
                <w:shd w:val="clear" w:color="auto" w:fill="FEFEFE"/>
              </w:rPr>
              <w:t>directoryName[?options]</w:t>
            </w:r>
          </w:p>
          <w:p w14:paraId="6E86C9B7" w14:textId="77777777" w:rsidR="00386C47" w:rsidRPr="00386C47" w:rsidRDefault="00386C47" w:rsidP="00386C47">
            <w:pPr>
              <w:rPr>
                <w:sz w:val="20"/>
                <w:szCs w:val="20"/>
              </w:rPr>
            </w:pPr>
            <w:r w:rsidRPr="00386C47">
              <w:rPr>
                <w:rStyle w:val="hljs-string"/>
                <w:rFonts w:ascii="Courier New" w:hAnsi="Courier New" w:cs="Courier New"/>
                <w:color w:val="DD1144"/>
                <w:sz w:val="16"/>
                <w:szCs w:val="16"/>
                <w:shd w:val="clear" w:color="auto" w:fill="FEFEFE"/>
              </w:rPr>
              <w:t>file:</w:t>
            </w:r>
            <w:r w:rsidRPr="00386C47">
              <w:rPr>
                <w:rStyle w:val="hljs-comment"/>
                <w:rFonts w:ascii="Courier New" w:hAnsi="Courier New" w:cs="Courier New"/>
                <w:i/>
                <w:iCs/>
                <w:color w:val="999988"/>
                <w:sz w:val="16"/>
                <w:szCs w:val="16"/>
                <w:shd w:val="clear" w:color="auto" w:fill="FEFEFE"/>
              </w:rPr>
              <w:t>//directoryName[?options]</w:t>
            </w:r>
          </w:p>
          <w:p w14:paraId="041CA389" w14:textId="77777777" w:rsidR="001C0D9D" w:rsidRPr="001C0D9D" w:rsidRDefault="001C0D9D" w:rsidP="001C0D9D">
            <w:pPr>
              <w:rPr>
                <w:rFonts w:ascii="Courier New" w:hAnsi="Courier New" w:cs="Courier New"/>
                <w:color w:val="4F51AE"/>
                <w:sz w:val="15"/>
                <w:szCs w:val="15"/>
                <w:shd w:val="clear" w:color="auto" w:fill="FEFEFE"/>
              </w:rPr>
            </w:pPr>
          </w:p>
        </w:tc>
      </w:tr>
    </w:tbl>
    <w:p w14:paraId="66DC4905" w14:textId="77777777" w:rsidR="00853F41" w:rsidRPr="00FD052F" w:rsidRDefault="00853F41" w:rsidP="00853F41">
      <w:pPr>
        <w:pStyle w:val="ListParagraph"/>
        <w:rPr>
          <w:rFonts w:asciiTheme="minorHAnsi" w:hAnsiTheme="minorHAnsi" w:cstheme="minorHAnsi"/>
        </w:rPr>
      </w:pPr>
    </w:p>
    <w:bookmarkEnd w:id="209"/>
    <w:p w14:paraId="6F52E0BF" w14:textId="65209920" w:rsidR="00026D89" w:rsidRPr="00FD052F" w:rsidRDefault="00026D89">
      <w:pPr>
        <w:spacing w:after="160" w:line="259" w:lineRule="auto"/>
        <w:rPr>
          <w:rFonts w:asciiTheme="minorHAnsi" w:hAnsiTheme="minorHAnsi" w:cstheme="minorHAnsi"/>
          <w:sz w:val="21"/>
          <w:szCs w:val="21"/>
        </w:rPr>
      </w:pPr>
      <w:r w:rsidRPr="00FD052F">
        <w:rPr>
          <w:rFonts w:asciiTheme="minorHAnsi" w:hAnsiTheme="minorHAnsi" w:cstheme="minorHAnsi"/>
          <w:sz w:val="21"/>
          <w:szCs w:val="21"/>
        </w:rPr>
        <w:br w:type="page"/>
      </w:r>
    </w:p>
    <w:p w14:paraId="2E9F47F4" w14:textId="77777777" w:rsidR="007E1C14" w:rsidRPr="00FD052F" w:rsidRDefault="007E1C14" w:rsidP="007E1C14">
      <w:pPr>
        <w:rPr>
          <w:rFonts w:asciiTheme="minorHAnsi" w:hAnsiTheme="minorHAnsi" w:cstheme="minorHAnsi"/>
          <w:sz w:val="21"/>
          <w:szCs w:val="21"/>
        </w:rPr>
      </w:pPr>
    </w:p>
    <w:p w14:paraId="5984E2BE" w14:textId="7285B770" w:rsidR="007E1C14" w:rsidRPr="00FD052F" w:rsidRDefault="000E38C2" w:rsidP="00134153">
      <w:pPr>
        <w:pStyle w:val="Heading1"/>
        <w:rPr>
          <w:rFonts w:asciiTheme="minorHAnsi" w:hAnsiTheme="minorHAnsi" w:cstheme="minorHAnsi"/>
        </w:rPr>
      </w:pPr>
      <w:bookmarkStart w:id="222" w:name="_Toc48121402"/>
      <w:r>
        <w:rPr>
          <w:rFonts w:asciiTheme="minorHAnsi" w:hAnsiTheme="minorHAnsi" w:cstheme="minorHAnsi"/>
        </w:rPr>
        <w:t xml:space="preserve">Parivartan </w:t>
      </w:r>
      <w:r w:rsidR="007E1C14" w:rsidRPr="00FD052F">
        <w:rPr>
          <w:rFonts w:asciiTheme="minorHAnsi" w:hAnsiTheme="minorHAnsi" w:cstheme="minorHAnsi"/>
        </w:rPr>
        <w:t>Security</w:t>
      </w:r>
      <w:bookmarkEnd w:id="193"/>
      <w:bookmarkEnd w:id="194"/>
      <w:bookmarkEnd w:id="195"/>
      <w:bookmarkEnd w:id="196"/>
      <w:bookmarkEnd w:id="197"/>
      <w:bookmarkEnd w:id="198"/>
      <w:bookmarkEnd w:id="199"/>
      <w:r w:rsidR="007E1C14" w:rsidRPr="00FD052F">
        <w:rPr>
          <w:rFonts w:asciiTheme="minorHAnsi" w:hAnsiTheme="minorHAnsi" w:cstheme="minorHAnsi"/>
        </w:rPr>
        <w:t xml:space="preserve"> Architecture</w:t>
      </w:r>
      <w:bookmarkEnd w:id="222"/>
      <w:r w:rsidR="007E1C14" w:rsidRPr="00FD052F">
        <w:rPr>
          <w:rFonts w:asciiTheme="minorHAnsi" w:hAnsiTheme="minorHAnsi" w:cstheme="minorHAnsi"/>
        </w:rPr>
        <w:t xml:space="preserve"> </w:t>
      </w:r>
      <w:bookmarkEnd w:id="200"/>
      <w:bookmarkEnd w:id="201"/>
      <w:bookmarkEnd w:id="202"/>
      <w:bookmarkEnd w:id="203"/>
      <w:bookmarkEnd w:id="204"/>
      <w:bookmarkEnd w:id="205"/>
      <w:bookmarkEnd w:id="206"/>
    </w:p>
    <w:p w14:paraId="59FB6777" w14:textId="77777777" w:rsidR="007E1C14" w:rsidRPr="00FD052F" w:rsidRDefault="007E1C14" w:rsidP="007E1C14">
      <w:pPr>
        <w:rPr>
          <w:rFonts w:asciiTheme="minorHAnsi" w:hAnsiTheme="minorHAnsi" w:cstheme="minorHAnsi"/>
          <w:sz w:val="21"/>
          <w:szCs w:val="21"/>
        </w:rPr>
      </w:pPr>
    </w:p>
    <w:p w14:paraId="728C1EDE" w14:textId="77777777" w:rsidR="008F4D78" w:rsidRDefault="008F4D78" w:rsidP="008F4D78">
      <w:pPr>
        <w:ind w:left="432"/>
        <w:rPr>
          <w:rFonts w:asciiTheme="minorHAnsi" w:hAnsiTheme="minorHAnsi" w:cstheme="minorHAnsi"/>
          <w:sz w:val="21"/>
          <w:szCs w:val="21"/>
        </w:rPr>
      </w:pPr>
      <w:r w:rsidRPr="00FD052F">
        <w:rPr>
          <w:rFonts w:asciiTheme="minorHAnsi" w:hAnsiTheme="minorHAnsi" w:cstheme="minorHAnsi"/>
          <w:sz w:val="21"/>
          <w:szCs w:val="21"/>
        </w:rPr>
        <w:t xml:space="preserve">The four principle areas of application security </w:t>
      </w:r>
      <w:r>
        <w:rPr>
          <w:rFonts w:asciiTheme="minorHAnsi" w:hAnsiTheme="minorHAnsi" w:cstheme="minorHAnsi"/>
          <w:sz w:val="21"/>
          <w:szCs w:val="21"/>
        </w:rPr>
        <w:t xml:space="preserve">concerns </w:t>
      </w:r>
      <w:r w:rsidRPr="00FD052F">
        <w:rPr>
          <w:rFonts w:asciiTheme="minorHAnsi" w:hAnsiTheme="minorHAnsi" w:cstheme="minorHAnsi"/>
          <w:sz w:val="21"/>
          <w:szCs w:val="21"/>
        </w:rPr>
        <w:t xml:space="preserve">are </w:t>
      </w:r>
    </w:p>
    <w:p w14:paraId="04891666" w14:textId="77777777" w:rsidR="008F4D78" w:rsidRDefault="008F4D78" w:rsidP="008F4D78">
      <w:pPr>
        <w:ind w:left="432"/>
        <w:rPr>
          <w:rFonts w:asciiTheme="minorHAnsi" w:hAnsiTheme="minorHAnsi" w:cstheme="minorHAnsi"/>
          <w:sz w:val="21"/>
          <w:szCs w:val="21"/>
        </w:rPr>
      </w:pPr>
      <w:r>
        <w:rPr>
          <w:rFonts w:asciiTheme="minorHAnsi" w:hAnsiTheme="minorHAnsi" w:cstheme="minorHAnsi"/>
          <w:sz w:val="21"/>
          <w:szCs w:val="21"/>
        </w:rPr>
        <w:t>1) S</w:t>
      </w:r>
      <w:r w:rsidRPr="00FD052F">
        <w:rPr>
          <w:rFonts w:asciiTheme="minorHAnsi" w:hAnsiTheme="minorHAnsi" w:cstheme="minorHAnsi"/>
          <w:sz w:val="21"/>
          <w:szCs w:val="21"/>
        </w:rPr>
        <w:t xml:space="preserve">ecurity at Edge using API Gateway policies, </w:t>
      </w:r>
    </w:p>
    <w:p w14:paraId="1A2D0253" w14:textId="77777777" w:rsidR="008F4D78" w:rsidRDefault="008F4D78" w:rsidP="008F4D78">
      <w:pPr>
        <w:ind w:left="432"/>
        <w:rPr>
          <w:rFonts w:asciiTheme="minorHAnsi" w:hAnsiTheme="minorHAnsi" w:cstheme="minorHAnsi"/>
          <w:sz w:val="21"/>
          <w:szCs w:val="21"/>
        </w:rPr>
      </w:pPr>
      <w:r>
        <w:rPr>
          <w:rFonts w:asciiTheme="minorHAnsi" w:hAnsiTheme="minorHAnsi" w:cstheme="minorHAnsi"/>
          <w:sz w:val="21"/>
          <w:szCs w:val="21"/>
        </w:rPr>
        <w:t xml:space="preserve">2) </w:t>
      </w:r>
      <w:r w:rsidRPr="00FD052F">
        <w:rPr>
          <w:rFonts w:asciiTheme="minorHAnsi" w:hAnsiTheme="minorHAnsi" w:cstheme="minorHAnsi"/>
          <w:sz w:val="21"/>
          <w:szCs w:val="21"/>
        </w:rPr>
        <w:t>Access Management implemented using a product and supported by fine grained access controls (e.g. at API operation access level) that can be maintained and querie</w:t>
      </w:r>
      <w:r>
        <w:rPr>
          <w:rFonts w:asciiTheme="minorHAnsi" w:hAnsiTheme="minorHAnsi" w:cstheme="minorHAnsi"/>
          <w:sz w:val="21"/>
          <w:szCs w:val="21"/>
        </w:rPr>
        <w:t>d</w:t>
      </w:r>
      <w:r w:rsidRPr="00FD052F">
        <w:rPr>
          <w:rFonts w:asciiTheme="minorHAnsi" w:hAnsiTheme="minorHAnsi" w:cstheme="minorHAnsi"/>
          <w:sz w:val="21"/>
          <w:szCs w:val="21"/>
        </w:rPr>
        <w:t xml:space="preserve"> in authorization schemas in a database</w:t>
      </w:r>
      <w:r>
        <w:rPr>
          <w:rFonts w:asciiTheme="minorHAnsi" w:hAnsiTheme="minorHAnsi" w:cstheme="minorHAnsi"/>
          <w:sz w:val="21"/>
          <w:szCs w:val="21"/>
        </w:rPr>
        <w:t xml:space="preserve">; </w:t>
      </w:r>
    </w:p>
    <w:p w14:paraId="4BBEF7A1" w14:textId="77777777" w:rsidR="008F4D78" w:rsidRDefault="008F4D78" w:rsidP="008F4D78">
      <w:pPr>
        <w:ind w:left="432"/>
        <w:rPr>
          <w:rFonts w:asciiTheme="minorHAnsi" w:hAnsiTheme="minorHAnsi" w:cstheme="minorHAnsi"/>
          <w:sz w:val="21"/>
          <w:szCs w:val="21"/>
        </w:rPr>
      </w:pPr>
      <w:r>
        <w:rPr>
          <w:rFonts w:asciiTheme="minorHAnsi" w:hAnsiTheme="minorHAnsi" w:cstheme="minorHAnsi"/>
          <w:sz w:val="21"/>
          <w:szCs w:val="21"/>
        </w:rPr>
        <w:t>3) P</w:t>
      </w:r>
      <w:r w:rsidRPr="00FD052F">
        <w:rPr>
          <w:rFonts w:asciiTheme="minorHAnsi" w:hAnsiTheme="minorHAnsi" w:cstheme="minorHAnsi"/>
          <w:sz w:val="21"/>
          <w:szCs w:val="21"/>
        </w:rPr>
        <w:t>latform security addresses key regulatory concerns around audit requirements, session and entitlements management, access tokens (e.g. JWT tokens elaborated later), risk and fraud identification events</w:t>
      </w:r>
      <w:r>
        <w:rPr>
          <w:rFonts w:asciiTheme="minorHAnsi" w:hAnsiTheme="minorHAnsi" w:cstheme="minorHAnsi"/>
          <w:sz w:val="21"/>
          <w:szCs w:val="21"/>
        </w:rPr>
        <w:t xml:space="preserve">; </w:t>
      </w:r>
    </w:p>
    <w:p w14:paraId="782EAE48" w14:textId="77777777" w:rsidR="008F4D78" w:rsidRDefault="008F4D78" w:rsidP="008F4D78">
      <w:pPr>
        <w:ind w:left="432"/>
        <w:rPr>
          <w:rFonts w:asciiTheme="minorHAnsi" w:hAnsiTheme="minorHAnsi" w:cstheme="minorHAnsi"/>
          <w:sz w:val="21"/>
          <w:szCs w:val="21"/>
        </w:rPr>
      </w:pPr>
      <w:r>
        <w:rPr>
          <w:rFonts w:asciiTheme="minorHAnsi" w:hAnsiTheme="minorHAnsi" w:cstheme="minorHAnsi"/>
          <w:sz w:val="21"/>
          <w:szCs w:val="21"/>
        </w:rPr>
        <w:t>4) Securing Data at rest and Data in transit</w:t>
      </w:r>
    </w:p>
    <w:p w14:paraId="31E0F558" w14:textId="77777777" w:rsidR="008F4D78" w:rsidRPr="00FD052F" w:rsidRDefault="008F4D78" w:rsidP="008F4D78">
      <w:pPr>
        <w:ind w:left="432"/>
        <w:rPr>
          <w:rFonts w:asciiTheme="minorHAnsi" w:hAnsiTheme="minorHAnsi" w:cstheme="minorHAnsi"/>
          <w:sz w:val="21"/>
          <w:szCs w:val="21"/>
        </w:rPr>
      </w:pPr>
      <w:r w:rsidRPr="00FD052F">
        <w:rPr>
          <w:rFonts w:asciiTheme="minorHAnsi" w:hAnsiTheme="minorHAnsi" w:cstheme="minorHAnsi"/>
          <w:sz w:val="21"/>
          <w:szCs w:val="21"/>
        </w:rPr>
        <w:t xml:space="preserve">The following diagram depicts the various </w:t>
      </w:r>
      <w:r>
        <w:rPr>
          <w:rFonts w:asciiTheme="minorHAnsi" w:hAnsiTheme="minorHAnsi" w:cstheme="minorHAnsi"/>
          <w:sz w:val="21"/>
          <w:szCs w:val="21"/>
        </w:rPr>
        <w:t xml:space="preserve">Parivartan </w:t>
      </w:r>
      <w:r w:rsidRPr="00FD052F">
        <w:rPr>
          <w:rFonts w:asciiTheme="minorHAnsi" w:hAnsiTheme="minorHAnsi" w:cstheme="minorHAnsi"/>
          <w:sz w:val="21"/>
          <w:szCs w:val="21"/>
        </w:rPr>
        <w:t>security architecture concerns that should be addressed for a digital platform.</w:t>
      </w:r>
    </w:p>
    <w:p w14:paraId="1E310E1B" w14:textId="77777777" w:rsidR="008F4D78" w:rsidRPr="00FD052F" w:rsidRDefault="008F4D78" w:rsidP="008F4D78">
      <w:pPr>
        <w:ind w:left="432"/>
        <w:rPr>
          <w:rFonts w:asciiTheme="minorHAnsi" w:hAnsiTheme="minorHAnsi" w:cstheme="minorHAnsi"/>
          <w:sz w:val="21"/>
          <w:szCs w:val="21"/>
        </w:rPr>
      </w:pPr>
    </w:p>
    <w:p w14:paraId="5AF6F32E" w14:textId="77777777" w:rsidR="008F4D78" w:rsidRDefault="008F4D78" w:rsidP="008F4D78">
      <w:pPr>
        <w:spacing w:after="160" w:line="259" w:lineRule="auto"/>
        <w:jc w:val="center"/>
        <w:rPr>
          <w:rFonts w:asciiTheme="minorHAnsi" w:hAnsiTheme="minorHAnsi" w:cstheme="minorHAnsi"/>
          <w:sz w:val="21"/>
          <w:szCs w:val="21"/>
        </w:rPr>
      </w:pPr>
    </w:p>
    <w:p w14:paraId="4EDC0F97" w14:textId="77777777" w:rsidR="008F4D78" w:rsidRDefault="00D44AB0" w:rsidP="008F4D78">
      <w:pPr>
        <w:spacing w:after="160" w:line="259" w:lineRule="auto"/>
        <w:jc w:val="center"/>
        <w:rPr>
          <w:rFonts w:asciiTheme="minorHAnsi" w:hAnsiTheme="minorHAnsi" w:cstheme="minorHAnsi"/>
          <w:sz w:val="21"/>
          <w:szCs w:val="21"/>
        </w:rPr>
      </w:pPr>
      <w:ins w:id="223" w:author="Bharath Kasimani (Digital)" w:date="2020-08-13T10:25:00Z">
        <w:r w:rsidRPr="00D44AB0">
          <w:rPr>
            <w:rFonts w:asciiTheme="minorHAnsi" w:hAnsiTheme="minorHAnsi" w:cstheme="minorHAnsi"/>
            <w:noProof/>
            <w:sz w:val="21"/>
            <w:szCs w:val="21"/>
          </w:rPr>
          <w:object w:dxaOrig="15467" w:dyaOrig="8474" w14:anchorId="147AB904">
            <v:shape id="_x0000_i1028" type="#_x0000_t75" alt="A screenshot of a cell phone&#10;&#10;Description automatically generated" style="width:481.8pt;height:264.4pt;mso-width-percent:0;mso-height-percent:0;mso-width-percent:0;mso-height-percent:0" o:ole="">
              <v:imagedata r:id="rId70" o:title=""/>
            </v:shape>
            <o:OLEObject Type="Embed" ProgID="PBrush" ShapeID="_x0000_i1028" DrawAspect="Content" ObjectID="_1658839417" r:id="rId71"/>
          </w:object>
        </w:r>
      </w:ins>
    </w:p>
    <w:p w14:paraId="6B4EF290" w14:textId="77777777" w:rsidR="008F4D78" w:rsidRPr="00392849" w:rsidRDefault="008F4D78" w:rsidP="008F4D78">
      <w:pPr>
        <w:pStyle w:val="Heading2"/>
        <w:rPr>
          <w:rFonts w:asciiTheme="minorHAnsi" w:hAnsiTheme="minorHAnsi" w:cstheme="minorHAnsi"/>
          <w:sz w:val="22"/>
          <w:szCs w:val="22"/>
        </w:rPr>
      </w:pPr>
      <w:bookmarkStart w:id="224" w:name="_Toc48121403"/>
      <w:r w:rsidRPr="00392849">
        <w:rPr>
          <w:rFonts w:asciiTheme="minorHAnsi" w:hAnsiTheme="minorHAnsi" w:cstheme="minorHAnsi"/>
          <w:sz w:val="22"/>
          <w:szCs w:val="22"/>
        </w:rPr>
        <w:t>Parivartan Apigee API Gateway Security</w:t>
      </w:r>
      <w:bookmarkEnd w:id="224"/>
      <w:r w:rsidRPr="00392849">
        <w:rPr>
          <w:rFonts w:asciiTheme="minorHAnsi" w:hAnsiTheme="minorHAnsi" w:cstheme="minorHAnsi"/>
          <w:sz w:val="22"/>
          <w:szCs w:val="22"/>
        </w:rPr>
        <w:t xml:space="preserve"> </w:t>
      </w:r>
    </w:p>
    <w:p w14:paraId="4EBC6EEE" w14:textId="77777777" w:rsidR="008F4D78" w:rsidRDefault="008F4D78" w:rsidP="008F4D78">
      <w:pPr>
        <w:pStyle w:val="NormalWeb"/>
        <w:rPr>
          <w:rFonts w:asciiTheme="minorHAnsi" w:hAnsiTheme="minorHAnsi"/>
          <w:sz w:val="21"/>
          <w:szCs w:val="21"/>
        </w:rPr>
      </w:pPr>
      <w:r w:rsidRPr="009C4F5A">
        <w:rPr>
          <w:rFonts w:asciiTheme="minorHAnsi" w:hAnsiTheme="minorHAnsi"/>
          <w:sz w:val="21"/>
          <w:szCs w:val="21"/>
        </w:rPr>
        <w:t xml:space="preserve">Application access controls and threat protection are key security mechanisms for protection of APIs used by external or internal developers. API management solutions help securely manage, and mediate API traffic, while growing the API program to meet increasing business demand. </w:t>
      </w:r>
    </w:p>
    <w:p w14:paraId="2DF87A9A" w14:textId="77777777" w:rsidR="008F4D78" w:rsidRDefault="008F4D78" w:rsidP="008F4D78">
      <w:pPr>
        <w:pStyle w:val="NormalWeb"/>
        <w:rPr>
          <w:rFonts w:asciiTheme="minorHAnsi" w:hAnsiTheme="minorHAnsi"/>
          <w:sz w:val="21"/>
          <w:szCs w:val="21"/>
        </w:rPr>
      </w:pPr>
      <w:r>
        <w:rPr>
          <w:rFonts w:asciiTheme="minorHAnsi" w:hAnsiTheme="minorHAnsi"/>
          <w:sz w:val="21"/>
          <w:szCs w:val="21"/>
        </w:rPr>
        <w:t>The key Apigee Gateway policies to be used in Parivartan Program are listed below.</w:t>
      </w:r>
    </w:p>
    <w:tbl>
      <w:tblPr>
        <w:tblStyle w:val="WBPOTable"/>
        <w:tblW w:w="0" w:type="auto"/>
        <w:jc w:val="center"/>
        <w:tblLook w:val="04A0" w:firstRow="1" w:lastRow="0" w:firstColumn="1" w:lastColumn="0" w:noHBand="0" w:noVBand="1"/>
      </w:tblPr>
      <w:tblGrid>
        <w:gridCol w:w="3251"/>
        <w:gridCol w:w="5964"/>
      </w:tblGrid>
      <w:tr w:rsidR="008F4D78" w:rsidRPr="0096548A" w14:paraId="523C07EA" w14:textId="77777777" w:rsidTr="005B2C26">
        <w:trPr>
          <w:cnfStyle w:val="100000000000" w:firstRow="1" w:lastRow="0" w:firstColumn="0" w:lastColumn="0" w:oddVBand="0" w:evenVBand="0" w:oddHBand="0" w:evenHBand="0" w:firstRowFirstColumn="0" w:firstRowLastColumn="0" w:lastRowFirstColumn="0" w:lastRowLastColumn="0"/>
          <w:jc w:val="center"/>
        </w:trPr>
        <w:tc>
          <w:tcPr>
            <w:tcW w:w="3251" w:type="dxa"/>
          </w:tcPr>
          <w:p w14:paraId="30842D21" w14:textId="77777777" w:rsidR="008F4D78" w:rsidRPr="0096548A" w:rsidRDefault="008F4D78" w:rsidP="005B2C26">
            <w:pPr>
              <w:pStyle w:val="NormalWeb"/>
              <w:rPr>
                <w:rFonts w:asciiTheme="minorHAnsi" w:hAnsiTheme="minorHAnsi"/>
                <w:b w:val="0"/>
                <w:bCs/>
                <w:sz w:val="18"/>
                <w:szCs w:val="18"/>
              </w:rPr>
            </w:pPr>
            <w:r w:rsidRPr="0096548A">
              <w:rPr>
                <w:rFonts w:asciiTheme="minorHAnsi" w:hAnsiTheme="minorHAnsi"/>
                <w:b w:val="0"/>
                <w:bCs/>
                <w:sz w:val="18"/>
                <w:szCs w:val="18"/>
              </w:rPr>
              <w:t>Policy</w:t>
            </w:r>
          </w:p>
        </w:tc>
        <w:tc>
          <w:tcPr>
            <w:tcW w:w="5964" w:type="dxa"/>
          </w:tcPr>
          <w:p w14:paraId="59C413E4" w14:textId="77777777" w:rsidR="008F4D78" w:rsidRPr="0096548A" w:rsidRDefault="008F4D78" w:rsidP="005B2C26">
            <w:pPr>
              <w:pStyle w:val="NormalWeb"/>
              <w:rPr>
                <w:rFonts w:asciiTheme="minorHAnsi" w:hAnsiTheme="minorHAnsi"/>
                <w:b w:val="0"/>
                <w:bCs/>
                <w:sz w:val="18"/>
                <w:szCs w:val="18"/>
              </w:rPr>
            </w:pPr>
            <w:r w:rsidRPr="0096548A">
              <w:rPr>
                <w:rFonts w:asciiTheme="minorHAnsi" w:hAnsiTheme="minorHAnsi"/>
                <w:b w:val="0"/>
                <w:bCs/>
                <w:sz w:val="18"/>
                <w:szCs w:val="18"/>
              </w:rPr>
              <w:t>Description</w:t>
            </w:r>
          </w:p>
        </w:tc>
      </w:tr>
      <w:tr w:rsidR="008F4D78" w:rsidRPr="0096548A" w14:paraId="5EC98A62" w14:textId="77777777" w:rsidTr="005B2C26">
        <w:trPr>
          <w:jc w:val="center"/>
        </w:trPr>
        <w:tc>
          <w:tcPr>
            <w:tcW w:w="3251" w:type="dxa"/>
          </w:tcPr>
          <w:p w14:paraId="64088009" w14:textId="77777777" w:rsidR="008F4D78" w:rsidRPr="0096548A" w:rsidRDefault="008F4D78" w:rsidP="005B2C26">
            <w:pPr>
              <w:pStyle w:val="NormalWeb"/>
              <w:rPr>
                <w:rFonts w:asciiTheme="minorHAnsi" w:hAnsiTheme="minorHAnsi"/>
                <w:sz w:val="18"/>
                <w:szCs w:val="18"/>
              </w:rPr>
            </w:pPr>
            <w:r w:rsidRPr="0096548A">
              <w:rPr>
                <w:rFonts w:ascii="Calibri" w:hAnsi="Calibri" w:cs="Calibri"/>
                <w:b/>
                <w:bCs/>
                <w:color w:val="0E101A"/>
                <w:sz w:val="18"/>
                <w:szCs w:val="18"/>
              </w:rPr>
              <w:t>Verify Access Token</w:t>
            </w:r>
            <w:r w:rsidRPr="0096548A">
              <w:rPr>
                <w:rFonts w:ascii="Calibri" w:hAnsi="Calibri" w:cs="Calibri"/>
                <w:color w:val="0E101A"/>
                <w:sz w:val="18"/>
                <w:szCs w:val="18"/>
              </w:rPr>
              <w:t> </w:t>
            </w:r>
          </w:p>
        </w:tc>
        <w:tc>
          <w:tcPr>
            <w:tcW w:w="5964" w:type="dxa"/>
          </w:tcPr>
          <w:p w14:paraId="3524C5EB" w14:textId="77777777" w:rsidR="008F4D78" w:rsidRPr="0096548A" w:rsidRDefault="008F4D78" w:rsidP="005B2C26">
            <w:pPr>
              <w:pStyle w:val="NormalWeb"/>
              <w:rPr>
                <w:rFonts w:asciiTheme="minorHAnsi" w:hAnsiTheme="minorHAnsi"/>
                <w:sz w:val="18"/>
                <w:szCs w:val="18"/>
              </w:rPr>
            </w:pPr>
            <w:r w:rsidRPr="0096548A">
              <w:rPr>
                <w:rFonts w:ascii="Calibri" w:hAnsi="Calibri" w:cs="Calibri"/>
                <w:color w:val="0E101A"/>
                <w:sz w:val="18"/>
                <w:szCs w:val="18"/>
              </w:rPr>
              <w:t>It provides OAuth security for API proxies, it verifies the API access token. None of the API will pass through that does not have an access token that can be verified.</w:t>
            </w:r>
          </w:p>
        </w:tc>
      </w:tr>
      <w:tr w:rsidR="008F4D78" w:rsidRPr="0096548A" w14:paraId="588DF640" w14:textId="77777777" w:rsidTr="005B2C26">
        <w:trPr>
          <w:jc w:val="center"/>
        </w:trPr>
        <w:tc>
          <w:tcPr>
            <w:tcW w:w="3251" w:type="dxa"/>
          </w:tcPr>
          <w:p w14:paraId="74CEAC69" w14:textId="77777777" w:rsidR="008F4D78" w:rsidRPr="0096548A" w:rsidRDefault="008F4D78" w:rsidP="005B2C26">
            <w:pPr>
              <w:pStyle w:val="NormalWeb"/>
              <w:rPr>
                <w:rFonts w:ascii="Calibri" w:hAnsi="Calibri" w:cs="Calibri"/>
                <w:b/>
                <w:bCs/>
                <w:color w:val="0E101A"/>
                <w:sz w:val="18"/>
                <w:szCs w:val="18"/>
              </w:rPr>
            </w:pPr>
            <w:r w:rsidRPr="0096548A">
              <w:rPr>
                <w:rFonts w:ascii="Calibri" w:hAnsi="Calibri" w:cs="Calibri"/>
                <w:b/>
                <w:bCs/>
                <w:color w:val="0E101A"/>
                <w:sz w:val="18"/>
                <w:szCs w:val="18"/>
              </w:rPr>
              <w:t>SpikeArrest Policy</w:t>
            </w:r>
          </w:p>
        </w:tc>
        <w:tc>
          <w:tcPr>
            <w:tcW w:w="5964" w:type="dxa"/>
          </w:tcPr>
          <w:p w14:paraId="37B93E0B" w14:textId="77777777" w:rsidR="008F4D78" w:rsidRPr="0096548A" w:rsidRDefault="008F4D78" w:rsidP="005B2C26">
            <w:pPr>
              <w:pStyle w:val="NormalWeb"/>
              <w:rPr>
                <w:rFonts w:ascii="Calibri" w:hAnsi="Calibri" w:cs="Calibri"/>
                <w:color w:val="0E101A"/>
                <w:sz w:val="18"/>
                <w:szCs w:val="18"/>
              </w:rPr>
            </w:pPr>
            <w:r w:rsidRPr="0096548A">
              <w:rPr>
                <w:rFonts w:ascii="Calibri" w:hAnsi="Calibri" w:cs="Calibri"/>
                <w:color w:val="0E101A"/>
                <w:sz w:val="18"/>
                <w:szCs w:val="18"/>
              </w:rPr>
              <w:t>It protects from the sudden incoming traffic which is created by bad bots so that the backend won't be impacted in case of Dos, DDoS attacks and also it prevents improper use of the API by unauthorized users. It throttles the number of requests processed by an API proxy and sent to backend servers.</w:t>
            </w:r>
          </w:p>
        </w:tc>
      </w:tr>
      <w:tr w:rsidR="008F4D78" w:rsidRPr="0096548A" w14:paraId="2EE35E9B" w14:textId="77777777" w:rsidTr="005B2C26">
        <w:trPr>
          <w:jc w:val="center"/>
        </w:trPr>
        <w:tc>
          <w:tcPr>
            <w:tcW w:w="3251" w:type="dxa"/>
          </w:tcPr>
          <w:p w14:paraId="592CCF50" w14:textId="77777777" w:rsidR="008F4D78" w:rsidRPr="0096548A" w:rsidRDefault="008F4D78" w:rsidP="005B2C26">
            <w:pPr>
              <w:pStyle w:val="NormalWeb"/>
              <w:rPr>
                <w:rFonts w:ascii="Calibri" w:hAnsi="Calibri" w:cs="Calibri"/>
                <w:b/>
                <w:bCs/>
                <w:color w:val="0E101A"/>
                <w:sz w:val="18"/>
                <w:szCs w:val="18"/>
              </w:rPr>
            </w:pPr>
            <w:r w:rsidRPr="0096548A">
              <w:rPr>
                <w:rFonts w:ascii="Calibri" w:hAnsi="Calibri" w:cs="Calibri"/>
                <w:b/>
                <w:bCs/>
                <w:color w:val="0E101A"/>
                <w:sz w:val="18"/>
                <w:szCs w:val="18"/>
              </w:rPr>
              <w:lastRenderedPageBreak/>
              <w:t>Content-Based Security</w:t>
            </w:r>
            <w:r w:rsidRPr="0096548A">
              <w:rPr>
                <w:rFonts w:ascii="Calibri" w:hAnsi="Calibri" w:cs="Calibri"/>
                <w:color w:val="0E101A"/>
                <w:sz w:val="18"/>
                <w:szCs w:val="18"/>
              </w:rPr>
              <w:t> </w:t>
            </w:r>
          </w:p>
        </w:tc>
        <w:tc>
          <w:tcPr>
            <w:tcW w:w="5964" w:type="dxa"/>
          </w:tcPr>
          <w:p w14:paraId="271A16A4" w14:textId="77777777" w:rsidR="008F4D78" w:rsidRPr="0096548A" w:rsidRDefault="008F4D78" w:rsidP="005B2C26">
            <w:pPr>
              <w:pStyle w:val="NormalWeb"/>
              <w:rPr>
                <w:rFonts w:ascii="Calibri" w:hAnsi="Calibri" w:cs="Calibri"/>
                <w:color w:val="0E101A"/>
                <w:sz w:val="18"/>
                <w:szCs w:val="18"/>
              </w:rPr>
            </w:pPr>
            <w:r w:rsidRPr="0096548A">
              <w:rPr>
                <w:rFonts w:ascii="Calibri" w:hAnsi="Calibri" w:cs="Calibri"/>
                <w:color w:val="0E101A"/>
                <w:sz w:val="18"/>
                <w:szCs w:val="18"/>
              </w:rPr>
              <w:t>It protects from malicious API consumers. It provides a set of policies to mitigate the potential for your backend services to be compromised by attackers or by malformed request payloads.</w:t>
            </w:r>
          </w:p>
        </w:tc>
      </w:tr>
      <w:tr w:rsidR="008F4D78" w:rsidRPr="0096548A" w14:paraId="45C15A04" w14:textId="77777777" w:rsidTr="005B2C26">
        <w:trPr>
          <w:jc w:val="center"/>
        </w:trPr>
        <w:tc>
          <w:tcPr>
            <w:tcW w:w="3251" w:type="dxa"/>
          </w:tcPr>
          <w:p w14:paraId="63B12FA8" w14:textId="77777777" w:rsidR="008F4D78" w:rsidRPr="0096548A" w:rsidRDefault="008F4D78" w:rsidP="005B2C26">
            <w:pPr>
              <w:pStyle w:val="NormalWeb"/>
              <w:rPr>
                <w:rFonts w:ascii="Calibri" w:hAnsi="Calibri" w:cs="Calibri"/>
                <w:b/>
                <w:bCs/>
                <w:color w:val="0E101A"/>
                <w:sz w:val="18"/>
                <w:szCs w:val="18"/>
              </w:rPr>
            </w:pPr>
            <w:r w:rsidRPr="0096548A">
              <w:rPr>
                <w:rFonts w:ascii="Calibri" w:hAnsi="Calibri" w:cs="Calibri"/>
                <w:b/>
                <w:bCs/>
                <w:color w:val="0E101A"/>
                <w:sz w:val="18"/>
                <w:szCs w:val="18"/>
              </w:rPr>
              <w:t>JSON threat protection </w:t>
            </w:r>
          </w:p>
        </w:tc>
        <w:tc>
          <w:tcPr>
            <w:tcW w:w="5964" w:type="dxa"/>
          </w:tcPr>
          <w:p w14:paraId="1F7E2796" w14:textId="77777777" w:rsidR="008F4D78" w:rsidRPr="0096548A" w:rsidRDefault="008F4D78" w:rsidP="005B2C26">
            <w:pPr>
              <w:pStyle w:val="NormalWeb"/>
              <w:rPr>
                <w:rFonts w:ascii="Calibri" w:hAnsi="Calibri" w:cs="Calibri"/>
                <w:color w:val="0E101A"/>
                <w:sz w:val="18"/>
                <w:szCs w:val="18"/>
              </w:rPr>
            </w:pPr>
            <w:r w:rsidRPr="0096548A">
              <w:rPr>
                <w:rFonts w:ascii="Calibri" w:hAnsi="Calibri" w:cs="Calibri"/>
                <w:color w:val="0E101A"/>
                <w:sz w:val="18"/>
                <w:szCs w:val="18"/>
              </w:rPr>
              <w:t>It protects from JSON request payloads. It Minimizes the risk posed by content-level attacks by enabling you to specify limits on various JSON structures, such as arrays and strings.</w:t>
            </w:r>
          </w:p>
        </w:tc>
      </w:tr>
      <w:tr w:rsidR="008F4D78" w:rsidRPr="0096548A" w14:paraId="630A1B48" w14:textId="77777777" w:rsidTr="005B2C26">
        <w:trPr>
          <w:jc w:val="center"/>
        </w:trPr>
        <w:tc>
          <w:tcPr>
            <w:tcW w:w="3251" w:type="dxa"/>
          </w:tcPr>
          <w:p w14:paraId="25A731F5" w14:textId="77777777" w:rsidR="008F4D78" w:rsidRPr="0096548A" w:rsidRDefault="008F4D78" w:rsidP="005B2C26">
            <w:pPr>
              <w:pStyle w:val="NormalWeb"/>
              <w:rPr>
                <w:rFonts w:ascii="Calibri" w:hAnsi="Calibri" w:cs="Calibri"/>
                <w:b/>
                <w:bCs/>
                <w:color w:val="0E101A"/>
                <w:sz w:val="18"/>
                <w:szCs w:val="18"/>
              </w:rPr>
            </w:pPr>
            <w:r w:rsidRPr="0096548A">
              <w:rPr>
                <w:rFonts w:ascii="Calibri" w:hAnsi="Calibri" w:cs="Calibri"/>
                <w:b/>
                <w:bCs/>
                <w:color w:val="0E101A"/>
                <w:sz w:val="18"/>
                <w:szCs w:val="18"/>
              </w:rPr>
              <w:t>XML threat protection</w:t>
            </w:r>
            <w:r w:rsidRPr="0096548A">
              <w:rPr>
                <w:rFonts w:ascii="Calibri" w:hAnsi="Calibri" w:cs="Calibri"/>
                <w:color w:val="0E101A"/>
                <w:sz w:val="18"/>
                <w:szCs w:val="18"/>
              </w:rPr>
              <w:t> </w:t>
            </w:r>
          </w:p>
        </w:tc>
        <w:tc>
          <w:tcPr>
            <w:tcW w:w="5964" w:type="dxa"/>
          </w:tcPr>
          <w:p w14:paraId="1A344A11" w14:textId="77777777" w:rsidR="008F4D78" w:rsidRPr="0096548A" w:rsidRDefault="008F4D78" w:rsidP="005B2C26">
            <w:pPr>
              <w:pStyle w:val="NormalWeb"/>
              <w:rPr>
                <w:rFonts w:ascii="Calibri" w:hAnsi="Calibri" w:cs="Calibri"/>
                <w:color w:val="0E101A"/>
                <w:sz w:val="18"/>
                <w:szCs w:val="18"/>
              </w:rPr>
            </w:pPr>
            <w:r w:rsidRPr="0096548A">
              <w:rPr>
                <w:rFonts w:ascii="Calibri" w:hAnsi="Calibri" w:cs="Calibri"/>
                <w:color w:val="0E101A"/>
                <w:sz w:val="18"/>
                <w:szCs w:val="18"/>
              </w:rPr>
              <w:t>It detects XML payload attacks based on configured limits. It minimizes the XML vulnerabilities and attacks on your API.</w:t>
            </w:r>
          </w:p>
        </w:tc>
      </w:tr>
      <w:tr w:rsidR="008F4D78" w:rsidRPr="0096548A" w14:paraId="27F8BAA1" w14:textId="77777777" w:rsidTr="005B2C26">
        <w:trPr>
          <w:jc w:val="center"/>
        </w:trPr>
        <w:tc>
          <w:tcPr>
            <w:tcW w:w="3251" w:type="dxa"/>
          </w:tcPr>
          <w:p w14:paraId="15C58056" w14:textId="77777777" w:rsidR="008F4D78" w:rsidRPr="0096548A" w:rsidRDefault="008F4D78" w:rsidP="005B2C26">
            <w:pPr>
              <w:pStyle w:val="NormalWeb"/>
              <w:rPr>
                <w:rFonts w:ascii="Calibri" w:hAnsi="Calibri" w:cs="Calibri"/>
                <w:b/>
                <w:bCs/>
                <w:color w:val="0E101A"/>
                <w:sz w:val="18"/>
                <w:szCs w:val="18"/>
              </w:rPr>
            </w:pPr>
            <w:r w:rsidRPr="0096548A">
              <w:rPr>
                <w:rFonts w:ascii="Calibri" w:hAnsi="Calibri" w:cs="Calibri"/>
                <w:b/>
                <w:bCs/>
                <w:color w:val="0E101A"/>
                <w:sz w:val="18"/>
                <w:szCs w:val="18"/>
              </w:rPr>
              <w:t>RegularExpressionProtectionpolicy (General Content Protection) </w:t>
            </w:r>
          </w:p>
        </w:tc>
        <w:tc>
          <w:tcPr>
            <w:tcW w:w="5964" w:type="dxa"/>
          </w:tcPr>
          <w:p w14:paraId="54D91B4A" w14:textId="77777777" w:rsidR="008F4D78" w:rsidRPr="0096548A" w:rsidRDefault="008F4D78" w:rsidP="005B2C26">
            <w:pPr>
              <w:pStyle w:val="NormalWeb"/>
              <w:rPr>
                <w:rFonts w:ascii="Calibri" w:hAnsi="Calibri" w:cs="Calibri"/>
                <w:color w:val="0E101A"/>
                <w:sz w:val="18"/>
                <w:szCs w:val="18"/>
              </w:rPr>
            </w:pPr>
            <w:r w:rsidRPr="0096548A">
              <w:rPr>
                <w:rFonts w:ascii="Calibri" w:hAnsi="Calibri" w:cs="Calibri"/>
                <w:color w:val="0E101A"/>
                <w:sz w:val="18"/>
                <w:szCs w:val="18"/>
              </w:rPr>
              <w:t>It extracts information from URI Path, Query Param, Header, Form Param, Variable, XML payload, JSON payload and evaluates that content against with the expressions. If any specified regular expressions evaluate to true, the message is considered a threat and is rejected.</w:t>
            </w:r>
          </w:p>
        </w:tc>
      </w:tr>
      <w:tr w:rsidR="008F4D78" w:rsidRPr="0096548A" w14:paraId="4507346D" w14:textId="77777777" w:rsidTr="005B2C26">
        <w:trPr>
          <w:jc w:val="center"/>
        </w:trPr>
        <w:tc>
          <w:tcPr>
            <w:tcW w:w="3251" w:type="dxa"/>
          </w:tcPr>
          <w:p w14:paraId="0C1C76AD" w14:textId="77777777" w:rsidR="008F4D78" w:rsidRPr="0096548A" w:rsidRDefault="008F4D78" w:rsidP="005B2C26">
            <w:pPr>
              <w:pStyle w:val="NormalWeb"/>
              <w:rPr>
                <w:rFonts w:ascii="Calibri" w:hAnsi="Calibri" w:cs="Calibri"/>
                <w:b/>
                <w:bCs/>
                <w:color w:val="0E101A"/>
                <w:sz w:val="18"/>
                <w:szCs w:val="18"/>
              </w:rPr>
            </w:pPr>
            <w:r w:rsidRPr="0096548A">
              <w:rPr>
                <w:rFonts w:ascii="Calibri" w:hAnsi="Calibri" w:cs="Calibri"/>
                <w:b/>
                <w:bCs/>
                <w:color w:val="0E101A"/>
                <w:sz w:val="18"/>
                <w:szCs w:val="18"/>
              </w:rPr>
              <w:t>Javascript Policy</w:t>
            </w:r>
            <w:r w:rsidRPr="0096548A">
              <w:rPr>
                <w:rFonts w:ascii="Calibri" w:hAnsi="Calibri" w:cs="Calibri"/>
                <w:color w:val="0E101A"/>
                <w:sz w:val="18"/>
                <w:szCs w:val="18"/>
              </w:rPr>
              <w:t> </w:t>
            </w:r>
          </w:p>
        </w:tc>
        <w:tc>
          <w:tcPr>
            <w:tcW w:w="5964" w:type="dxa"/>
          </w:tcPr>
          <w:p w14:paraId="3B018990" w14:textId="77777777" w:rsidR="008F4D78" w:rsidRPr="0096548A" w:rsidRDefault="008F4D78" w:rsidP="005B2C26">
            <w:pPr>
              <w:pStyle w:val="NormalWeb"/>
              <w:rPr>
                <w:rFonts w:ascii="Calibri" w:hAnsi="Calibri" w:cs="Calibri"/>
                <w:color w:val="0E101A"/>
                <w:sz w:val="18"/>
                <w:szCs w:val="18"/>
              </w:rPr>
            </w:pPr>
            <w:r w:rsidRPr="0096548A">
              <w:rPr>
                <w:rFonts w:ascii="Calibri" w:hAnsi="Calibri" w:cs="Calibri"/>
                <w:color w:val="0E101A"/>
                <w:sz w:val="18"/>
                <w:szCs w:val="18"/>
              </w:rPr>
              <w:t>It is used to validate incoming request payload body as well as it is used for request and response transformations.</w:t>
            </w:r>
          </w:p>
        </w:tc>
      </w:tr>
      <w:tr w:rsidR="008F4D78" w:rsidRPr="0096548A" w14:paraId="047E06D0" w14:textId="77777777" w:rsidTr="005B2C26">
        <w:trPr>
          <w:jc w:val="center"/>
        </w:trPr>
        <w:tc>
          <w:tcPr>
            <w:tcW w:w="3251" w:type="dxa"/>
          </w:tcPr>
          <w:p w14:paraId="40730EA4" w14:textId="77777777" w:rsidR="008F4D78" w:rsidRPr="0096548A" w:rsidRDefault="008F4D78" w:rsidP="005B2C26">
            <w:pPr>
              <w:pStyle w:val="NormalWeb"/>
              <w:rPr>
                <w:rFonts w:ascii="Calibri" w:hAnsi="Calibri" w:cs="Calibri"/>
                <w:b/>
                <w:bCs/>
                <w:color w:val="0E101A"/>
                <w:sz w:val="18"/>
                <w:szCs w:val="18"/>
              </w:rPr>
            </w:pPr>
            <w:r w:rsidRPr="0096548A">
              <w:rPr>
                <w:rFonts w:ascii="Calibri" w:hAnsi="Calibri" w:cs="Calibri"/>
                <w:b/>
                <w:bCs/>
                <w:color w:val="0E101A"/>
                <w:sz w:val="18"/>
                <w:szCs w:val="18"/>
              </w:rPr>
              <w:t>Extract Variables Policy</w:t>
            </w:r>
            <w:r w:rsidRPr="0096548A">
              <w:rPr>
                <w:rFonts w:ascii="Calibri" w:hAnsi="Calibri" w:cs="Calibri"/>
                <w:color w:val="0E101A"/>
                <w:sz w:val="18"/>
                <w:szCs w:val="18"/>
              </w:rPr>
              <w:t> </w:t>
            </w:r>
          </w:p>
        </w:tc>
        <w:tc>
          <w:tcPr>
            <w:tcW w:w="5964" w:type="dxa"/>
          </w:tcPr>
          <w:p w14:paraId="190589A4" w14:textId="77777777" w:rsidR="008F4D78" w:rsidRPr="0096548A" w:rsidRDefault="008F4D78" w:rsidP="005B2C26">
            <w:pPr>
              <w:pStyle w:val="NormalWeb"/>
              <w:rPr>
                <w:rFonts w:ascii="Calibri" w:hAnsi="Calibri" w:cs="Calibri"/>
                <w:color w:val="0E101A"/>
                <w:sz w:val="18"/>
                <w:szCs w:val="18"/>
              </w:rPr>
            </w:pPr>
            <w:r w:rsidRPr="0096548A">
              <w:rPr>
                <w:rFonts w:ascii="Calibri" w:hAnsi="Calibri" w:cs="Calibri"/>
                <w:color w:val="0E101A"/>
                <w:sz w:val="18"/>
                <w:szCs w:val="18"/>
              </w:rPr>
              <w:t>It extracts content from a request or response and set the value of a variable to that content.</w:t>
            </w:r>
          </w:p>
        </w:tc>
      </w:tr>
      <w:tr w:rsidR="008F4D78" w:rsidRPr="0096548A" w14:paraId="16BA79C2" w14:textId="77777777" w:rsidTr="005B2C26">
        <w:trPr>
          <w:jc w:val="center"/>
        </w:trPr>
        <w:tc>
          <w:tcPr>
            <w:tcW w:w="3251" w:type="dxa"/>
          </w:tcPr>
          <w:p w14:paraId="71D80FCF" w14:textId="77777777" w:rsidR="008F4D78" w:rsidRPr="0096548A" w:rsidRDefault="008F4D78" w:rsidP="005B2C26">
            <w:pPr>
              <w:pStyle w:val="NormalWeb"/>
              <w:rPr>
                <w:rFonts w:ascii="Calibri" w:hAnsi="Calibri" w:cs="Calibri"/>
                <w:b/>
                <w:bCs/>
                <w:color w:val="0E101A"/>
                <w:sz w:val="18"/>
                <w:szCs w:val="18"/>
              </w:rPr>
            </w:pPr>
            <w:r w:rsidRPr="0096548A">
              <w:rPr>
                <w:rFonts w:ascii="Calibri" w:hAnsi="Calibri" w:cs="Calibri"/>
                <w:b/>
                <w:bCs/>
                <w:color w:val="0E101A"/>
                <w:sz w:val="18"/>
                <w:szCs w:val="18"/>
              </w:rPr>
              <w:t>AssignMessage Policy</w:t>
            </w:r>
            <w:r w:rsidRPr="0096548A">
              <w:rPr>
                <w:rFonts w:ascii="Calibri" w:hAnsi="Calibri" w:cs="Calibri"/>
                <w:color w:val="0E101A"/>
                <w:sz w:val="18"/>
                <w:szCs w:val="18"/>
              </w:rPr>
              <w:t> </w:t>
            </w:r>
          </w:p>
        </w:tc>
        <w:tc>
          <w:tcPr>
            <w:tcW w:w="5964" w:type="dxa"/>
          </w:tcPr>
          <w:p w14:paraId="08E36586" w14:textId="77777777" w:rsidR="008F4D78" w:rsidRPr="0096548A" w:rsidRDefault="008F4D78" w:rsidP="005B2C26">
            <w:pPr>
              <w:pStyle w:val="NormalWeb"/>
              <w:rPr>
                <w:rFonts w:ascii="Calibri" w:hAnsi="Calibri" w:cs="Calibri"/>
                <w:color w:val="0E101A"/>
                <w:sz w:val="18"/>
                <w:szCs w:val="18"/>
              </w:rPr>
            </w:pPr>
            <w:r w:rsidRPr="0096548A">
              <w:rPr>
                <w:rFonts w:ascii="Calibri" w:hAnsi="Calibri" w:cs="Calibri"/>
                <w:color w:val="0E101A"/>
                <w:sz w:val="18"/>
                <w:szCs w:val="18"/>
              </w:rPr>
              <w:t>Which is used to create new request and response message during the API proxy flow.</w:t>
            </w:r>
          </w:p>
        </w:tc>
      </w:tr>
    </w:tbl>
    <w:p w14:paraId="0ADDC42C" w14:textId="77777777" w:rsidR="008F4D78" w:rsidRDefault="008F4D78" w:rsidP="008F4D78">
      <w:pPr>
        <w:pStyle w:val="Heading2"/>
        <w:numPr>
          <w:ilvl w:val="0"/>
          <w:numId w:val="0"/>
        </w:numPr>
        <w:ind w:left="405"/>
        <w:rPr>
          <w:rFonts w:asciiTheme="minorHAnsi" w:hAnsiTheme="minorHAnsi" w:cstheme="minorHAnsi"/>
          <w:sz w:val="22"/>
          <w:szCs w:val="22"/>
        </w:rPr>
      </w:pPr>
    </w:p>
    <w:p w14:paraId="78BB8467" w14:textId="77777777" w:rsidR="008F4D78" w:rsidRPr="00392849" w:rsidRDefault="008F4D78" w:rsidP="008F4D78">
      <w:pPr>
        <w:pStyle w:val="Heading2"/>
        <w:rPr>
          <w:rFonts w:asciiTheme="minorHAnsi" w:hAnsiTheme="minorHAnsi" w:cstheme="minorHAnsi"/>
          <w:sz w:val="22"/>
          <w:szCs w:val="22"/>
        </w:rPr>
      </w:pPr>
      <w:bookmarkStart w:id="225" w:name="_Toc48121404"/>
      <w:r w:rsidRPr="00392849">
        <w:rPr>
          <w:rFonts w:asciiTheme="minorHAnsi" w:hAnsiTheme="minorHAnsi" w:cstheme="minorHAnsi"/>
          <w:sz w:val="22"/>
          <w:szCs w:val="22"/>
        </w:rPr>
        <w:t>Channel Request Authorization Flow Via Apigee</w:t>
      </w:r>
      <w:bookmarkEnd w:id="225"/>
    </w:p>
    <w:p w14:paraId="4CD35B01" w14:textId="77777777" w:rsidR="008F4D78" w:rsidRPr="00B0737A" w:rsidRDefault="008F4D78" w:rsidP="008F4D78">
      <w:pPr>
        <w:pStyle w:val="NormalWeb"/>
        <w:rPr>
          <w:rFonts w:asciiTheme="minorHAnsi" w:hAnsiTheme="minorHAnsi"/>
          <w:sz w:val="21"/>
          <w:szCs w:val="21"/>
        </w:rPr>
      </w:pPr>
      <w:r w:rsidRPr="00B0737A">
        <w:rPr>
          <w:rFonts w:asciiTheme="minorHAnsi" w:hAnsiTheme="minorHAnsi"/>
          <w:sz w:val="21"/>
          <w:szCs w:val="21"/>
        </w:rPr>
        <w:t>Apigee provides the authorization token for application access. On successfully authenticated access token user can fetch details from backend server.</w:t>
      </w:r>
    </w:p>
    <w:p w14:paraId="63570B4E" w14:textId="77777777" w:rsidR="008F4D78" w:rsidRPr="0079350B" w:rsidRDefault="008F4D78" w:rsidP="008F4D78">
      <w:pPr>
        <w:spacing w:after="160" w:line="259" w:lineRule="auto"/>
        <w:jc w:val="center"/>
        <w:rPr>
          <w:rFonts w:asciiTheme="minorHAnsi" w:hAnsiTheme="minorHAnsi" w:cstheme="minorHAnsi"/>
          <w:noProof/>
          <w:sz w:val="21"/>
          <w:szCs w:val="21"/>
          <w:lang w:eastAsia="en-IN"/>
        </w:rPr>
      </w:pPr>
      <w:r w:rsidRPr="0079350B">
        <w:rPr>
          <w:rFonts w:asciiTheme="minorHAnsi" w:hAnsiTheme="minorHAnsi" w:cstheme="minorHAnsi"/>
          <w:noProof/>
          <w:sz w:val="21"/>
          <w:szCs w:val="21"/>
          <w:lang w:eastAsia="en-IN"/>
        </w:rPr>
        <w:drawing>
          <wp:inline distT="0" distB="0" distL="0" distR="0" wp14:anchorId="58F560D1" wp14:editId="58900EB0">
            <wp:extent cx="4074059" cy="4133691"/>
            <wp:effectExtent l="12700" t="12700" r="15875" b="6985"/>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I flow.png"/>
                    <pic:cNvPicPr/>
                  </pic:nvPicPr>
                  <pic:blipFill>
                    <a:blip r:embed="rId72">
                      <a:extLst>
                        <a:ext uri="{28A0092B-C50C-407E-A947-70E740481C1C}">
                          <a14:useLocalDpi xmlns:a14="http://schemas.microsoft.com/office/drawing/2010/main" val="0"/>
                        </a:ext>
                      </a:extLst>
                    </a:blip>
                    <a:stretch>
                      <a:fillRect/>
                    </a:stretch>
                  </pic:blipFill>
                  <pic:spPr>
                    <a:xfrm>
                      <a:off x="0" y="0"/>
                      <a:ext cx="4074059" cy="4133691"/>
                    </a:xfrm>
                    <a:prstGeom prst="rect">
                      <a:avLst/>
                    </a:prstGeom>
                    <a:ln>
                      <a:solidFill>
                        <a:schemeClr val="tx1">
                          <a:lumMod val="50000"/>
                          <a:lumOff val="50000"/>
                        </a:schemeClr>
                      </a:solidFill>
                    </a:ln>
                  </pic:spPr>
                </pic:pic>
              </a:graphicData>
            </a:graphic>
          </wp:inline>
        </w:drawing>
      </w:r>
    </w:p>
    <w:p w14:paraId="1D59964A" w14:textId="77777777" w:rsidR="008F4D78" w:rsidRDefault="008F4D78" w:rsidP="008F4D78">
      <w:pPr>
        <w:pStyle w:val="Heading2"/>
        <w:numPr>
          <w:ilvl w:val="0"/>
          <w:numId w:val="0"/>
        </w:numPr>
        <w:ind w:left="405"/>
        <w:rPr>
          <w:rFonts w:asciiTheme="minorHAnsi" w:hAnsiTheme="minorHAnsi"/>
          <w:color w:val="auto"/>
          <w:sz w:val="15"/>
          <w:szCs w:val="15"/>
        </w:rPr>
      </w:pPr>
    </w:p>
    <w:p w14:paraId="10E75E64" w14:textId="77777777" w:rsidR="008F4D78" w:rsidRDefault="008F4D78" w:rsidP="008F4D78">
      <w:pPr>
        <w:pStyle w:val="Heading2"/>
        <w:numPr>
          <w:ilvl w:val="0"/>
          <w:numId w:val="0"/>
        </w:numPr>
        <w:ind w:left="405"/>
        <w:rPr>
          <w:rFonts w:asciiTheme="minorHAnsi" w:hAnsiTheme="minorHAnsi"/>
          <w:color w:val="auto"/>
          <w:sz w:val="15"/>
          <w:szCs w:val="15"/>
        </w:rPr>
      </w:pPr>
    </w:p>
    <w:p w14:paraId="171CDD13" w14:textId="77777777" w:rsidR="008F4D78" w:rsidRDefault="008F4D78" w:rsidP="008F4D78">
      <w:pPr>
        <w:pStyle w:val="Heading2"/>
        <w:numPr>
          <w:ilvl w:val="0"/>
          <w:numId w:val="0"/>
        </w:numPr>
        <w:ind w:left="405"/>
        <w:rPr>
          <w:rFonts w:asciiTheme="minorHAnsi" w:hAnsiTheme="minorHAnsi"/>
          <w:color w:val="auto"/>
          <w:sz w:val="15"/>
          <w:szCs w:val="15"/>
        </w:rPr>
      </w:pPr>
    </w:p>
    <w:tbl>
      <w:tblPr>
        <w:tblStyle w:val="TableGrid"/>
        <w:tblW w:w="9805" w:type="dxa"/>
        <w:tblLook w:val="04A0" w:firstRow="1" w:lastRow="0" w:firstColumn="1" w:lastColumn="0" w:noHBand="0" w:noVBand="1"/>
      </w:tblPr>
      <w:tblGrid>
        <w:gridCol w:w="535"/>
        <w:gridCol w:w="9270"/>
      </w:tblGrid>
      <w:tr w:rsidR="008F4D78" w:rsidRPr="004B483B" w14:paraId="717ABC4A" w14:textId="77777777" w:rsidTr="005B2C26">
        <w:tc>
          <w:tcPr>
            <w:tcW w:w="535" w:type="dxa"/>
          </w:tcPr>
          <w:p w14:paraId="4959E4F7" w14:textId="77777777" w:rsidR="008F4D78" w:rsidRPr="004B483B" w:rsidRDefault="008F4D78" w:rsidP="005B2C26">
            <w:pPr>
              <w:rPr>
                <w:rFonts w:asciiTheme="minorHAnsi" w:hAnsiTheme="minorHAnsi"/>
                <w:b/>
                <w:bCs/>
                <w:sz w:val="15"/>
                <w:szCs w:val="15"/>
              </w:rPr>
            </w:pPr>
            <w:r w:rsidRPr="004B483B">
              <w:rPr>
                <w:rFonts w:asciiTheme="minorHAnsi" w:hAnsiTheme="minorHAnsi"/>
                <w:b/>
                <w:bCs/>
                <w:sz w:val="15"/>
                <w:szCs w:val="15"/>
              </w:rPr>
              <w:t>Step</w:t>
            </w:r>
          </w:p>
        </w:tc>
        <w:tc>
          <w:tcPr>
            <w:tcW w:w="9270" w:type="dxa"/>
          </w:tcPr>
          <w:p w14:paraId="18B1A103" w14:textId="77777777" w:rsidR="008F4D78" w:rsidRPr="004B483B" w:rsidRDefault="008F4D78" w:rsidP="005B2C26">
            <w:pPr>
              <w:rPr>
                <w:rFonts w:asciiTheme="minorHAnsi" w:hAnsiTheme="minorHAnsi"/>
                <w:sz w:val="15"/>
                <w:szCs w:val="15"/>
              </w:rPr>
            </w:pPr>
            <w:r w:rsidRPr="004B483B">
              <w:rPr>
                <w:rFonts w:asciiTheme="minorHAnsi" w:hAnsiTheme="minorHAnsi" w:cstheme="minorHAnsi"/>
                <w:b/>
                <w:bCs/>
                <w:color w:val="000000" w:themeColor="text1"/>
                <w:sz w:val="15"/>
                <w:szCs w:val="15"/>
              </w:rPr>
              <w:t>Description</w:t>
            </w:r>
          </w:p>
        </w:tc>
      </w:tr>
      <w:tr w:rsidR="008F4D78" w:rsidRPr="004B483B" w14:paraId="3A3E1859" w14:textId="77777777" w:rsidTr="005B2C26">
        <w:tc>
          <w:tcPr>
            <w:tcW w:w="535" w:type="dxa"/>
          </w:tcPr>
          <w:p w14:paraId="0C9658AC" w14:textId="77777777" w:rsidR="008F4D78" w:rsidRPr="004B483B" w:rsidRDefault="008F4D78" w:rsidP="005B2C26">
            <w:pPr>
              <w:tabs>
                <w:tab w:val="left" w:pos="471"/>
              </w:tabs>
              <w:rPr>
                <w:rFonts w:asciiTheme="minorHAnsi" w:hAnsiTheme="minorHAnsi"/>
                <w:sz w:val="15"/>
                <w:szCs w:val="15"/>
              </w:rPr>
            </w:pPr>
            <w:r w:rsidRPr="004B483B">
              <w:rPr>
                <w:rFonts w:asciiTheme="minorHAnsi" w:hAnsiTheme="minorHAnsi"/>
                <w:sz w:val="15"/>
                <w:szCs w:val="15"/>
              </w:rPr>
              <w:lastRenderedPageBreak/>
              <w:t>1</w:t>
            </w:r>
          </w:p>
        </w:tc>
        <w:tc>
          <w:tcPr>
            <w:tcW w:w="9270" w:type="dxa"/>
          </w:tcPr>
          <w:p w14:paraId="7ED486A3" w14:textId="77777777" w:rsidR="008F4D78" w:rsidRPr="004B483B" w:rsidRDefault="008F4D78" w:rsidP="005B2C26">
            <w:pPr>
              <w:rPr>
                <w:rFonts w:asciiTheme="minorHAnsi" w:hAnsiTheme="minorHAnsi"/>
                <w:sz w:val="15"/>
                <w:szCs w:val="15"/>
              </w:rPr>
            </w:pPr>
            <w:r w:rsidRPr="004B483B">
              <w:rPr>
                <w:rFonts w:asciiTheme="minorHAnsi" w:hAnsiTheme="minorHAnsi" w:cstheme="minorHAnsi"/>
                <w:color w:val="000000" w:themeColor="text1"/>
                <w:sz w:val="15"/>
                <w:szCs w:val="15"/>
              </w:rPr>
              <w:t xml:space="preserve">Client app invokes </w:t>
            </w:r>
            <w:r>
              <w:rPr>
                <w:rFonts w:asciiTheme="minorHAnsi" w:hAnsiTheme="minorHAnsi" w:cstheme="minorHAnsi"/>
                <w:color w:val="000000" w:themeColor="text1"/>
                <w:sz w:val="15"/>
                <w:szCs w:val="15"/>
              </w:rPr>
              <w:t>API</w:t>
            </w:r>
            <w:r w:rsidRPr="004B483B">
              <w:rPr>
                <w:rFonts w:asciiTheme="minorHAnsi" w:hAnsiTheme="minorHAnsi" w:cstheme="minorHAnsi"/>
                <w:color w:val="000000" w:themeColor="text1"/>
                <w:sz w:val="15"/>
                <w:szCs w:val="15"/>
              </w:rPr>
              <w:t xml:space="preserve"> endpoint </w:t>
            </w:r>
            <w:r>
              <w:rPr>
                <w:rFonts w:asciiTheme="minorHAnsi" w:hAnsiTheme="minorHAnsi" w:cstheme="minorHAnsi"/>
                <w:color w:val="000000" w:themeColor="text1"/>
                <w:sz w:val="15"/>
                <w:szCs w:val="15"/>
              </w:rPr>
              <w:t>with</w:t>
            </w:r>
            <w:r w:rsidRPr="004B483B">
              <w:rPr>
                <w:rFonts w:asciiTheme="minorHAnsi" w:hAnsiTheme="minorHAnsi" w:cstheme="minorHAnsi"/>
                <w:color w:val="000000" w:themeColor="text1"/>
                <w:sz w:val="15"/>
                <w:szCs w:val="15"/>
              </w:rPr>
              <w:t xml:space="preserve"> access token</w:t>
            </w:r>
            <w:r>
              <w:rPr>
                <w:rFonts w:asciiTheme="minorHAnsi" w:hAnsiTheme="minorHAnsi" w:cstheme="minorHAnsi"/>
                <w:color w:val="000000" w:themeColor="text1"/>
                <w:sz w:val="15"/>
                <w:szCs w:val="15"/>
              </w:rPr>
              <w:t xml:space="preserve"> and request payload, Apigee GW validates and transform the API request and response using following policies (Verify Access Key, Spike Arrest, JSON/XML threat protection, Regular Expression, JavaScript, Extract Variable and Assign Message policy)</w:t>
            </w:r>
          </w:p>
        </w:tc>
      </w:tr>
      <w:tr w:rsidR="008F4D78" w:rsidRPr="004B483B" w14:paraId="7154584E" w14:textId="77777777" w:rsidTr="005B2C26">
        <w:trPr>
          <w:trHeight w:val="305"/>
        </w:trPr>
        <w:tc>
          <w:tcPr>
            <w:tcW w:w="535" w:type="dxa"/>
          </w:tcPr>
          <w:p w14:paraId="7B38CEFE" w14:textId="77777777" w:rsidR="008F4D78" w:rsidRPr="004B483B" w:rsidRDefault="008F4D78" w:rsidP="005B2C26">
            <w:pPr>
              <w:rPr>
                <w:rFonts w:asciiTheme="minorHAnsi" w:hAnsiTheme="minorHAnsi"/>
                <w:sz w:val="15"/>
                <w:szCs w:val="15"/>
              </w:rPr>
            </w:pPr>
            <w:r w:rsidRPr="004B483B">
              <w:rPr>
                <w:rFonts w:asciiTheme="minorHAnsi" w:hAnsiTheme="minorHAnsi"/>
                <w:sz w:val="15"/>
                <w:szCs w:val="15"/>
              </w:rPr>
              <w:t>2</w:t>
            </w:r>
          </w:p>
        </w:tc>
        <w:tc>
          <w:tcPr>
            <w:tcW w:w="9270" w:type="dxa"/>
          </w:tcPr>
          <w:p w14:paraId="4D69DD1C" w14:textId="77777777" w:rsidR="008F4D78" w:rsidRPr="004B483B" w:rsidRDefault="008F4D78" w:rsidP="005B2C26">
            <w:pPr>
              <w:spacing w:after="160" w:line="256"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Verify Access Token policy – It validates the access token; on success it forwards the request to next policy</w:t>
            </w:r>
          </w:p>
        </w:tc>
      </w:tr>
      <w:tr w:rsidR="008F4D78" w:rsidRPr="004B483B" w14:paraId="35D9C553" w14:textId="77777777" w:rsidTr="005B2C26">
        <w:tc>
          <w:tcPr>
            <w:tcW w:w="535" w:type="dxa"/>
          </w:tcPr>
          <w:p w14:paraId="4BCCA012" w14:textId="77777777" w:rsidR="008F4D78" w:rsidRPr="004B483B" w:rsidRDefault="008F4D78" w:rsidP="005B2C26">
            <w:pPr>
              <w:rPr>
                <w:rFonts w:asciiTheme="minorHAnsi" w:hAnsiTheme="minorHAnsi"/>
                <w:sz w:val="15"/>
                <w:szCs w:val="15"/>
              </w:rPr>
            </w:pPr>
            <w:r w:rsidRPr="004B483B">
              <w:rPr>
                <w:rFonts w:asciiTheme="minorHAnsi" w:hAnsiTheme="minorHAnsi"/>
                <w:sz w:val="15"/>
                <w:szCs w:val="15"/>
              </w:rPr>
              <w:t>3</w:t>
            </w:r>
          </w:p>
        </w:tc>
        <w:tc>
          <w:tcPr>
            <w:tcW w:w="9270" w:type="dxa"/>
          </w:tcPr>
          <w:p w14:paraId="0425B693" w14:textId="77777777" w:rsidR="008F4D78" w:rsidRPr="004B483B" w:rsidRDefault="008F4D78" w:rsidP="005B2C26">
            <w:pPr>
              <w:spacing w:after="160" w:line="256"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Spike Arrest Policy – It protects from sudden traffic spikes that can be caused by an increase in usage, buggy clients, or malicious attacks.</w:t>
            </w:r>
          </w:p>
        </w:tc>
      </w:tr>
      <w:tr w:rsidR="008F4D78" w:rsidRPr="004B483B" w14:paraId="05837B14" w14:textId="77777777" w:rsidTr="005B2C26">
        <w:tc>
          <w:tcPr>
            <w:tcW w:w="535" w:type="dxa"/>
          </w:tcPr>
          <w:p w14:paraId="7E73C329" w14:textId="77777777" w:rsidR="008F4D78" w:rsidRPr="004B483B" w:rsidRDefault="008F4D78" w:rsidP="005B2C26">
            <w:pPr>
              <w:rPr>
                <w:rFonts w:asciiTheme="minorHAnsi" w:hAnsiTheme="minorHAnsi"/>
                <w:sz w:val="15"/>
                <w:szCs w:val="15"/>
              </w:rPr>
            </w:pPr>
            <w:r w:rsidRPr="004B483B">
              <w:rPr>
                <w:rFonts w:asciiTheme="minorHAnsi" w:hAnsiTheme="minorHAnsi"/>
                <w:sz w:val="15"/>
                <w:szCs w:val="15"/>
              </w:rPr>
              <w:t>4</w:t>
            </w:r>
          </w:p>
        </w:tc>
        <w:tc>
          <w:tcPr>
            <w:tcW w:w="9270" w:type="dxa"/>
          </w:tcPr>
          <w:p w14:paraId="3A12FD12" w14:textId="77777777" w:rsidR="008F4D78" w:rsidRPr="004B483B" w:rsidRDefault="008F4D78" w:rsidP="005B2C26">
            <w:pPr>
              <w:rPr>
                <w:rFonts w:asciiTheme="minorHAnsi" w:hAnsiTheme="minorHAnsi"/>
                <w:sz w:val="15"/>
                <w:szCs w:val="15"/>
              </w:rPr>
            </w:pPr>
            <w:r>
              <w:rPr>
                <w:rFonts w:asciiTheme="minorHAnsi" w:hAnsiTheme="minorHAnsi"/>
                <w:sz w:val="15"/>
                <w:szCs w:val="15"/>
              </w:rPr>
              <w:t>JSON / XML Threat Protection Policy – It protects from content-based attacks, it validates the structure of JSON / XML request payloads</w:t>
            </w:r>
          </w:p>
        </w:tc>
      </w:tr>
      <w:tr w:rsidR="008F4D78" w:rsidRPr="004B483B" w14:paraId="6B0D1DE7" w14:textId="77777777" w:rsidTr="005B2C26">
        <w:tc>
          <w:tcPr>
            <w:tcW w:w="535" w:type="dxa"/>
          </w:tcPr>
          <w:p w14:paraId="20155215" w14:textId="77777777" w:rsidR="008F4D78" w:rsidRPr="004B483B" w:rsidRDefault="008F4D78" w:rsidP="005B2C26">
            <w:pPr>
              <w:rPr>
                <w:rFonts w:asciiTheme="minorHAnsi" w:hAnsiTheme="minorHAnsi"/>
                <w:sz w:val="15"/>
                <w:szCs w:val="15"/>
              </w:rPr>
            </w:pPr>
            <w:r>
              <w:rPr>
                <w:rFonts w:asciiTheme="minorHAnsi" w:hAnsiTheme="minorHAnsi"/>
                <w:sz w:val="15"/>
                <w:szCs w:val="15"/>
              </w:rPr>
              <w:t>5</w:t>
            </w:r>
          </w:p>
        </w:tc>
        <w:tc>
          <w:tcPr>
            <w:tcW w:w="9270" w:type="dxa"/>
          </w:tcPr>
          <w:p w14:paraId="6CFAC2B9" w14:textId="77777777" w:rsidR="008F4D78" w:rsidRDefault="008F4D78" w:rsidP="005B2C26">
            <w:pPr>
              <w:rPr>
                <w:rFonts w:asciiTheme="minorHAnsi" w:hAnsiTheme="minorHAnsi"/>
                <w:sz w:val="15"/>
                <w:szCs w:val="15"/>
              </w:rPr>
            </w:pPr>
            <w:r>
              <w:rPr>
                <w:rFonts w:asciiTheme="minorHAnsi" w:hAnsiTheme="minorHAnsi"/>
                <w:sz w:val="15"/>
                <w:szCs w:val="15"/>
              </w:rPr>
              <w:t>Regular Expression Policy – It protects from SQL injection, all Code injection etc., it extracts the information from query parameters, URI path, header, form parameters variables, json and XML path variables and evaluates that against expression. If any specifies expression evaluate to true, the message is considered a threat and is rejected.</w:t>
            </w:r>
          </w:p>
        </w:tc>
      </w:tr>
      <w:tr w:rsidR="008F4D78" w:rsidRPr="004B483B" w14:paraId="56993A67" w14:textId="77777777" w:rsidTr="005B2C26">
        <w:tc>
          <w:tcPr>
            <w:tcW w:w="535" w:type="dxa"/>
          </w:tcPr>
          <w:p w14:paraId="714119EE" w14:textId="77777777" w:rsidR="008F4D78" w:rsidRPr="004B483B" w:rsidRDefault="008F4D78" w:rsidP="005B2C26">
            <w:pPr>
              <w:rPr>
                <w:rFonts w:asciiTheme="minorHAnsi" w:hAnsiTheme="minorHAnsi"/>
                <w:sz w:val="15"/>
                <w:szCs w:val="15"/>
              </w:rPr>
            </w:pPr>
            <w:r>
              <w:rPr>
                <w:rFonts w:asciiTheme="minorHAnsi" w:hAnsiTheme="minorHAnsi"/>
                <w:sz w:val="15"/>
                <w:szCs w:val="15"/>
              </w:rPr>
              <w:t>6</w:t>
            </w:r>
          </w:p>
        </w:tc>
        <w:tc>
          <w:tcPr>
            <w:tcW w:w="9270" w:type="dxa"/>
          </w:tcPr>
          <w:p w14:paraId="698CB8C5" w14:textId="77777777" w:rsidR="008F4D78" w:rsidRDefault="008F4D78" w:rsidP="005B2C26">
            <w:pPr>
              <w:rPr>
                <w:rFonts w:asciiTheme="minorHAnsi" w:hAnsiTheme="minorHAnsi"/>
                <w:sz w:val="15"/>
                <w:szCs w:val="15"/>
              </w:rPr>
            </w:pPr>
            <w:r>
              <w:rPr>
                <w:rFonts w:asciiTheme="minorHAnsi" w:hAnsiTheme="minorHAnsi"/>
                <w:sz w:val="15"/>
                <w:szCs w:val="15"/>
              </w:rPr>
              <w:t>JavaScript Policy – It is used to validate the request payload, or it also used for response transformation</w:t>
            </w:r>
          </w:p>
        </w:tc>
      </w:tr>
      <w:tr w:rsidR="008F4D78" w:rsidRPr="004B483B" w14:paraId="491918BE" w14:textId="77777777" w:rsidTr="005B2C26">
        <w:tc>
          <w:tcPr>
            <w:tcW w:w="535" w:type="dxa"/>
          </w:tcPr>
          <w:p w14:paraId="4F625D48" w14:textId="77777777" w:rsidR="008F4D78" w:rsidRPr="004B483B" w:rsidRDefault="008F4D78" w:rsidP="005B2C26">
            <w:pPr>
              <w:rPr>
                <w:rFonts w:asciiTheme="minorHAnsi" w:hAnsiTheme="minorHAnsi"/>
                <w:sz w:val="15"/>
                <w:szCs w:val="15"/>
              </w:rPr>
            </w:pPr>
            <w:r>
              <w:rPr>
                <w:rFonts w:asciiTheme="minorHAnsi" w:hAnsiTheme="minorHAnsi"/>
                <w:sz w:val="15"/>
                <w:szCs w:val="15"/>
              </w:rPr>
              <w:t>7</w:t>
            </w:r>
          </w:p>
        </w:tc>
        <w:tc>
          <w:tcPr>
            <w:tcW w:w="9270" w:type="dxa"/>
          </w:tcPr>
          <w:p w14:paraId="0BA16129" w14:textId="77777777" w:rsidR="008F4D78" w:rsidRDefault="008F4D78" w:rsidP="005B2C26">
            <w:pPr>
              <w:rPr>
                <w:rFonts w:asciiTheme="minorHAnsi" w:hAnsiTheme="minorHAnsi"/>
                <w:sz w:val="15"/>
                <w:szCs w:val="15"/>
              </w:rPr>
            </w:pPr>
            <w:r>
              <w:rPr>
                <w:rFonts w:asciiTheme="minorHAnsi" w:hAnsiTheme="minorHAnsi"/>
                <w:sz w:val="15"/>
                <w:szCs w:val="15"/>
              </w:rPr>
              <w:t>Extract Variable Policy – It extracts content from a request or response and sets the value of a variable to that content</w:t>
            </w:r>
          </w:p>
        </w:tc>
      </w:tr>
      <w:tr w:rsidR="008F4D78" w:rsidRPr="004B483B" w14:paraId="0213F796" w14:textId="77777777" w:rsidTr="005B2C26">
        <w:tc>
          <w:tcPr>
            <w:tcW w:w="535" w:type="dxa"/>
          </w:tcPr>
          <w:p w14:paraId="62D7095D" w14:textId="77777777" w:rsidR="008F4D78" w:rsidRDefault="008F4D78" w:rsidP="005B2C26">
            <w:pPr>
              <w:rPr>
                <w:rFonts w:asciiTheme="minorHAnsi" w:hAnsiTheme="minorHAnsi"/>
                <w:sz w:val="15"/>
                <w:szCs w:val="15"/>
              </w:rPr>
            </w:pPr>
            <w:r>
              <w:rPr>
                <w:rFonts w:asciiTheme="minorHAnsi" w:hAnsiTheme="minorHAnsi"/>
                <w:sz w:val="15"/>
                <w:szCs w:val="15"/>
              </w:rPr>
              <w:t>8</w:t>
            </w:r>
          </w:p>
        </w:tc>
        <w:tc>
          <w:tcPr>
            <w:tcW w:w="9270" w:type="dxa"/>
          </w:tcPr>
          <w:p w14:paraId="6E8F148A" w14:textId="77777777" w:rsidR="008F4D78" w:rsidRDefault="008F4D78" w:rsidP="005B2C26">
            <w:pPr>
              <w:rPr>
                <w:rFonts w:asciiTheme="minorHAnsi" w:hAnsiTheme="minorHAnsi"/>
                <w:sz w:val="15"/>
                <w:szCs w:val="15"/>
              </w:rPr>
            </w:pPr>
            <w:r>
              <w:rPr>
                <w:rFonts w:asciiTheme="minorHAnsi" w:hAnsiTheme="minorHAnsi"/>
                <w:sz w:val="15"/>
                <w:szCs w:val="15"/>
              </w:rPr>
              <w:t>Assign Message policy – It creates new request or response messages during the API proxy flow.</w:t>
            </w:r>
          </w:p>
        </w:tc>
      </w:tr>
      <w:tr w:rsidR="008F4D78" w:rsidRPr="004B483B" w14:paraId="0FEA965F" w14:textId="77777777" w:rsidTr="005B2C26">
        <w:tc>
          <w:tcPr>
            <w:tcW w:w="535" w:type="dxa"/>
          </w:tcPr>
          <w:p w14:paraId="530DD5EF" w14:textId="77777777" w:rsidR="008F4D78" w:rsidRDefault="008F4D78" w:rsidP="005B2C26">
            <w:pPr>
              <w:rPr>
                <w:rFonts w:asciiTheme="minorHAnsi" w:hAnsiTheme="minorHAnsi"/>
                <w:sz w:val="15"/>
                <w:szCs w:val="15"/>
              </w:rPr>
            </w:pPr>
            <w:r>
              <w:rPr>
                <w:rFonts w:asciiTheme="minorHAnsi" w:hAnsiTheme="minorHAnsi"/>
                <w:sz w:val="15"/>
                <w:szCs w:val="15"/>
              </w:rPr>
              <w:t>9</w:t>
            </w:r>
          </w:p>
        </w:tc>
        <w:tc>
          <w:tcPr>
            <w:tcW w:w="9270" w:type="dxa"/>
          </w:tcPr>
          <w:p w14:paraId="54D5249E" w14:textId="77777777" w:rsidR="008F4D78" w:rsidRDefault="008F4D78" w:rsidP="005B2C26">
            <w:pPr>
              <w:rPr>
                <w:rFonts w:asciiTheme="minorHAnsi" w:hAnsiTheme="minorHAnsi"/>
                <w:sz w:val="15"/>
                <w:szCs w:val="15"/>
              </w:rPr>
            </w:pPr>
            <w:r>
              <w:rPr>
                <w:rFonts w:asciiTheme="minorHAnsi" w:hAnsiTheme="minorHAnsi"/>
                <w:sz w:val="15"/>
                <w:szCs w:val="15"/>
              </w:rPr>
              <w:t>Response sent back to the client app</w:t>
            </w:r>
          </w:p>
        </w:tc>
      </w:tr>
    </w:tbl>
    <w:p w14:paraId="35976D3D" w14:textId="77777777" w:rsidR="008F4D78" w:rsidRDefault="008F4D78" w:rsidP="008F4D78">
      <w:pPr>
        <w:pStyle w:val="Heading2"/>
        <w:numPr>
          <w:ilvl w:val="0"/>
          <w:numId w:val="0"/>
        </w:numPr>
        <w:ind w:left="405"/>
        <w:rPr>
          <w:rFonts w:asciiTheme="minorHAnsi" w:hAnsiTheme="minorHAnsi"/>
          <w:color w:val="auto"/>
          <w:sz w:val="15"/>
          <w:szCs w:val="15"/>
        </w:rPr>
      </w:pPr>
    </w:p>
    <w:p w14:paraId="0D4695E1" w14:textId="77777777" w:rsidR="008F4D78" w:rsidRPr="009C4F5A" w:rsidRDefault="008F4D78" w:rsidP="008F4D78">
      <w:pPr>
        <w:pStyle w:val="NormalWeb"/>
        <w:rPr>
          <w:rFonts w:asciiTheme="minorHAnsi" w:hAnsiTheme="minorHAnsi"/>
          <w:sz w:val="21"/>
          <w:szCs w:val="21"/>
        </w:rPr>
      </w:pPr>
    </w:p>
    <w:p w14:paraId="67F08E9C" w14:textId="77777777" w:rsidR="008F4D78" w:rsidRPr="00E23A1D" w:rsidRDefault="008F4D78" w:rsidP="008F4D78">
      <w:pPr>
        <w:pStyle w:val="Heading2"/>
        <w:rPr>
          <w:rFonts w:asciiTheme="minorHAnsi" w:hAnsiTheme="minorHAnsi" w:cstheme="minorHAnsi"/>
          <w:sz w:val="22"/>
          <w:szCs w:val="22"/>
        </w:rPr>
      </w:pPr>
      <w:bookmarkStart w:id="226" w:name="_Toc48121405"/>
      <w:r w:rsidRPr="00E23A1D">
        <w:rPr>
          <w:rFonts w:asciiTheme="minorHAnsi" w:hAnsiTheme="minorHAnsi" w:cstheme="minorHAnsi"/>
          <w:sz w:val="22"/>
          <w:szCs w:val="22"/>
        </w:rPr>
        <w:t>Microservices Authorization</w:t>
      </w:r>
      <w:bookmarkEnd w:id="226"/>
    </w:p>
    <w:p w14:paraId="129BE784" w14:textId="77777777" w:rsidR="008F4D78" w:rsidRPr="00F3432A" w:rsidRDefault="008F4D78" w:rsidP="008F4D78">
      <w:pPr>
        <w:pStyle w:val="NormalWeb"/>
        <w:rPr>
          <w:rFonts w:ascii="Calibri" w:hAnsi="Calibri" w:cs="Calibri"/>
          <w:color w:val="000000"/>
          <w:sz w:val="21"/>
          <w:szCs w:val="21"/>
        </w:rPr>
      </w:pPr>
      <w:r w:rsidRPr="00F3432A">
        <w:rPr>
          <w:rFonts w:ascii="Calibri" w:hAnsi="Calibri" w:cs="Calibri"/>
          <w:color w:val="000000"/>
          <w:sz w:val="21"/>
          <w:szCs w:val="21"/>
        </w:rPr>
        <w:t>An authorization microservice will be built to lookup access privileges based on role passed as part of the request header along with user id. The role to access mapping will be maintained in a table.</w:t>
      </w:r>
    </w:p>
    <w:p w14:paraId="020D7B90" w14:textId="77777777" w:rsidR="008F4D78" w:rsidRPr="003B18E8" w:rsidRDefault="008F4D78" w:rsidP="008F4D78">
      <w:pPr>
        <w:pStyle w:val="Heading2"/>
        <w:numPr>
          <w:ilvl w:val="0"/>
          <w:numId w:val="0"/>
        </w:numPr>
        <w:rPr>
          <w:rFonts w:asciiTheme="minorHAnsi" w:hAnsiTheme="minorHAnsi"/>
          <w:b w:val="0"/>
          <w:bCs w:val="0"/>
          <w:color w:val="auto"/>
          <w:sz w:val="21"/>
          <w:szCs w:val="21"/>
        </w:rPr>
      </w:pPr>
    </w:p>
    <w:p w14:paraId="5A49F729" w14:textId="77777777" w:rsidR="008F4D78" w:rsidRDefault="00D44AB0" w:rsidP="008F4D78">
      <w:pPr>
        <w:spacing w:before="120" w:after="60"/>
        <w:ind w:left="720"/>
        <w:rPr>
          <w:rFonts w:ascii="Calibri" w:hAnsi="Calibri" w:cs="Calibri"/>
          <w:b/>
          <w:bCs/>
          <w:color w:val="000000"/>
          <w:sz w:val="20"/>
          <w:szCs w:val="20"/>
        </w:rPr>
      </w:pPr>
      <w:ins w:id="227" w:author="Bharath Kasimani (Digital)" w:date="2020-08-13T10:42:00Z">
        <w:r>
          <w:rPr>
            <w:rFonts w:ascii="Calibri" w:hAnsi="Calibri" w:cs="Calibri"/>
            <w:b/>
            <w:bCs/>
            <w:noProof/>
            <w:color w:val="000000"/>
            <w:sz w:val="20"/>
            <w:szCs w:val="20"/>
          </w:rPr>
          <w:object w:dxaOrig="13063" w:dyaOrig="5101" w14:anchorId="5AC9AECB">
            <v:shape id="_x0000_i1027" type="#_x0000_t75" alt="A close up of a map&#10;&#10;Description automatically generated" style="width:415.4pt;height:161.95pt;mso-width-percent:0;mso-height-percent:0;mso-width-percent:0;mso-height-percent:0" o:ole="">
              <v:imagedata r:id="rId73" o:title=""/>
            </v:shape>
            <o:OLEObject Type="Embed" ProgID="PBrush" ShapeID="_x0000_i1027" DrawAspect="Content" ObjectID="_1658839418" r:id="rId74"/>
          </w:object>
        </w:r>
      </w:ins>
    </w:p>
    <w:p w14:paraId="629BD469" w14:textId="77777777" w:rsidR="008F4D78" w:rsidRPr="00E23A1D" w:rsidRDefault="008F4D78" w:rsidP="008F4D78">
      <w:pPr>
        <w:spacing w:before="120" w:after="60"/>
        <w:ind w:left="720"/>
        <w:rPr>
          <w:rFonts w:ascii="Arial" w:hAnsi="Arial" w:cs="Arial"/>
          <w:color w:val="000000"/>
        </w:rPr>
      </w:pPr>
      <w:r w:rsidRPr="00E23A1D">
        <w:rPr>
          <w:rFonts w:ascii="Calibri" w:hAnsi="Calibri" w:cs="Calibri"/>
          <w:b/>
          <w:bCs/>
          <w:color w:val="000000"/>
          <w:sz w:val="20"/>
          <w:szCs w:val="20"/>
        </w:rPr>
        <w:fldChar w:fldCharType="begin"/>
      </w:r>
      <w:r w:rsidRPr="00E23A1D">
        <w:rPr>
          <w:rFonts w:ascii="Calibri" w:hAnsi="Calibri" w:cs="Calibri"/>
          <w:b/>
          <w:bCs/>
          <w:color w:val="000000"/>
          <w:sz w:val="20"/>
          <w:szCs w:val="20"/>
        </w:rPr>
        <w:instrText xml:space="preserve"> INCLUDEPICTURE "/var/folders/85/0t400wxs1k327_l9q3_8_38r0000gn/T/com.microsoft.Word/WebArchiveCopyPasteTempFiles/cidimage003.png@01D665E4.D257DA10" \* MERGEFORMATINET </w:instrText>
      </w:r>
      <w:r w:rsidRPr="00E23A1D">
        <w:rPr>
          <w:rFonts w:ascii="Calibri" w:hAnsi="Calibri" w:cs="Calibri"/>
          <w:b/>
          <w:bCs/>
          <w:color w:val="000000"/>
          <w:sz w:val="20"/>
          <w:szCs w:val="20"/>
        </w:rPr>
        <w:fldChar w:fldCharType="separate"/>
      </w:r>
      <w:r w:rsidRPr="00E23A1D">
        <w:rPr>
          <w:rFonts w:ascii="Calibri" w:hAnsi="Calibri" w:cs="Calibri"/>
          <w:b/>
          <w:bCs/>
          <w:color w:val="000000"/>
          <w:sz w:val="20"/>
          <w:szCs w:val="20"/>
        </w:rPr>
        <w:fldChar w:fldCharType="end"/>
      </w:r>
    </w:p>
    <w:p w14:paraId="0F309BEF" w14:textId="77777777" w:rsidR="008F4D78" w:rsidRPr="00E23A1D" w:rsidRDefault="008F4D78" w:rsidP="008F4D78">
      <w:pPr>
        <w:spacing w:before="120" w:after="60"/>
        <w:ind w:left="720"/>
        <w:rPr>
          <w:rFonts w:ascii="Arial" w:hAnsi="Arial" w:cs="Arial"/>
          <w:color w:val="000000"/>
        </w:rPr>
      </w:pPr>
      <w:r w:rsidRPr="00E23A1D">
        <w:rPr>
          <w:rFonts w:ascii="Calibri" w:hAnsi="Calibri" w:cs="Calibri"/>
          <w:color w:val="000000"/>
          <w:sz w:val="20"/>
          <w:szCs w:val="20"/>
        </w:rPr>
        <w:t>Process Flow Steps:</w:t>
      </w:r>
    </w:p>
    <w:p w14:paraId="56DAE6DB" w14:textId="77777777" w:rsidR="008F4D78" w:rsidRPr="00295C18" w:rsidRDefault="008F4D78" w:rsidP="008F4D78">
      <w:pPr>
        <w:ind w:left="720" w:hanging="360"/>
        <w:rPr>
          <w:color w:val="000000"/>
          <w:sz w:val="21"/>
          <w:szCs w:val="21"/>
        </w:rPr>
      </w:pPr>
      <w:r w:rsidRPr="00295C18">
        <w:rPr>
          <w:rFonts w:asciiTheme="minorHAnsi" w:hAnsiTheme="minorHAnsi" w:cstheme="minorHAnsi"/>
          <w:color w:val="000000"/>
          <w:sz w:val="21"/>
          <w:szCs w:val="21"/>
        </w:rPr>
        <w:t xml:space="preserve">1.     Above </w:t>
      </w:r>
      <w:r w:rsidRPr="00295C18">
        <w:rPr>
          <w:rFonts w:ascii="Calibri" w:hAnsi="Calibri" w:cs="Calibri"/>
          <w:color w:val="000000"/>
          <w:sz w:val="21"/>
          <w:szCs w:val="21"/>
        </w:rPr>
        <w:t xml:space="preserve">flow steps are applicable for </w:t>
      </w:r>
      <w:proofErr w:type="spellStart"/>
      <w:r w:rsidRPr="00295C18">
        <w:rPr>
          <w:rFonts w:ascii="Calibri" w:hAnsi="Calibri" w:cs="Calibri"/>
          <w:color w:val="000000"/>
          <w:sz w:val="21"/>
          <w:szCs w:val="21"/>
        </w:rPr>
        <w:t>MicroServices</w:t>
      </w:r>
      <w:proofErr w:type="spellEnd"/>
      <w:r w:rsidRPr="00295C18">
        <w:rPr>
          <w:rFonts w:ascii="Calibri" w:hAnsi="Calibri" w:cs="Calibri"/>
          <w:color w:val="000000"/>
          <w:sz w:val="21"/>
          <w:szCs w:val="21"/>
        </w:rPr>
        <w:t xml:space="preserve"> Authorization only for the clients to invoke Rest end Points by passing Client-Service-AuthZ Token</w:t>
      </w:r>
    </w:p>
    <w:p w14:paraId="26D740E4" w14:textId="77777777" w:rsidR="008F4D78" w:rsidRPr="00E23A1D" w:rsidRDefault="008F4D78" w:rsidP="008F4D78">
      <w:pPr>
        <w:ind w:left="720" w:hanging="360"/>
        <w:rPr>
          <w:color w:val="000000"/>
          <w:sz w:val="21"/>
          <w:szCs w:val="21"/>
        </w:rPr>
      </w:pPr>
      <w:r w:rsidRPr="00E23A1D">
        <w:rPr>
          <w:rFonts w:ascii="Calibri" w:hAnsi="Calibri" w:cs="Calibri"/>
          <w:color w:val="000000"/>
        </w:rPr>
        <w:t>2.</w:t>
      </w:r>
      <w:r w:rsidRPr="00E23A1D">
        <w:rPr>
          <w:color w:val="000000"/>
          <w:sz w:val="14"/>
          <w:szCs w:val="14"/>
        </w:rPr>
        <w:t>      </w:t>
      </w:r>
      <w:r w:rsidRPr="00E23A1D">
        <w:rPr>
          <w:rFonts w:ascii="Calibri" w:hAnsi="Calibri" w:cs="Calibri"/>
          <w:color w:val="000000"/>
          <w:sz w:val="21"/>
          <w:szCs w:val="21"/>
        </w:rPr>
        <w:t xml:space="preserve">For each client to invoke </w:t>
      </w:r>
      <w:proofErr w:type="spellStart"/>
      <w:r w:rsidRPr="00E23A1D">
        <w:rPr>
          <w:rFonts w:ascii="Calibri" w:hAnsi="Calibri" w:cs="Calibri"/>
          <w:color w:val="000000"/>
          <w:sz w:val="21"/>
          <w:szCs w:val="21"/>
        </w:rPr>
        <w:t>MicroServices</w:t>
      </w:r>
      <w:proofErr w:type="spellEnd"/>
      <w:r w:rsidRPr="00E23A1D">
        <w:rPr>
          <w:rFonts w:ascii="Calibri" w:hAnsi="Calibri" w:cs="Calibri"/>
          <w:color w:val="000000"/>
          <w:sz w:val="21"/>
          <w:szCs w:val="21"/>
        </w:rPr>
        <w:t xml:space="preserve"> REST End Point by using Client-Service-AuthZ-Token-</w:t>
      </w:r>
      <w:r>
        <w:rPr>
          <w:rFonts w:ascii="Calibri" w:hAnsi="Calibri" w:cs="Calibri"/>
          <w:color w:val="000000"/>
          <w:sz w:val="21"/>
          <w:szCs w:val="21"/>
        </w:rPr>
        <w:t>,</w:t>
      </w:r>
      <w:r w:rsidRPr="00E23A1D">
        <w:rPr>
          <w:rFonts w:ascii="Calibri" w:hAnsi="Calibri" w:cs="Calibri"/>
          <w:color w:val="000000"/>
          <w:sz w:val="21"/>
          <w:szCs w:val="21"/>
        </w:rPr>
        <w:t xml:space="preserve"> Angular Framework or Mobile App to develop common framework to invoke /</w:t>
      </w:r>
      <w:proofErr w:type="spellStart"/>
      <w:r w:rsidRPr="00E23A1D">
        <w:rPr>
          <w:rFonts w:ascii="Calibri" w:hAnsi="Calibri" w:cs="Calibri"/>
          <w:color w:val="000000"/>
          <w:sz w:val="21"/>
          <w:szCs w:val="21"/>
        </w:rPr>
        <w:t>AuthToken</w:t>
      </w:r>
      <w:proofErr w:type="spellEnd"/>
      <w:r w:rsidRPr="00E23A1D">
        <w:rPr>
          <w:rFonts w:ascii="Calibri" w:hAnsi="Calibri" w:cs="Calibri"/>
          <w:color w:val="000000"/>
          <w:sz w:val="21"/>
          <w:szCs w:val="21"/>
        </w:rPr>
        <w:t xml:space="preserve"> by passing user/Client ID to get Token for client to set this </w:t>
      </w:r>
      <w:r>
        <w:rPr>
          <w:rFonts w:ascii="Calibri" w:hAnsi="Calibri" w:cs="Calibri"/>
          <w:color w:val="000000"/>
          <w:sz w:val="21"/>
          <w:szCs w:val="21"/>
        </w:rPr>
        <w:t xml:space="preserve">as </w:t>
      </w:r>
      <w:r w:rsidRPr="00E23A1D">
        <w:rPr>
          <w:rFonts w:ascii="Calibri" w:hAnsi="Calibri" w:cs="Calibri"/>
          <w:color w:val="000000"/>
          <w:sz w:val="21"/>
          <w:szCs w:val="21"/>
        </w:rPr>
        <w:t xml:space="preserve">part of HTTP </w:t>
      </w:r>
      <w:r>
        <w:rPr>
          <w:rFonts w:ascii="Calibri" w:hAnsi="Calibri" w:cs="Calibri"/>
          <w:color w:val="000000"/>
          <w:sz w:val="21"/>
          <w:szCs w:val="21"/>
        </w:rPr>
        <w:t>Request Parameter</w:t>
      </w:r>
      <w:r w:rsidRPr="00E23A1D">
        <w:rPr>
          <w:rFonts w:ascii="Calibri" w:hAnsi="Calibri" w:cs="Calibri"/>
          <w:color w:val="000000"/>
          <w:sz w:val="21"/>
          <w:szCs w:val="21"/>
        </w:rPr>
        <w:t>.</w:t>
      </w:r>
    </w:p>
    <w:p w14:paraId="2AE142CC" w14:textId="77777777" w:rsidR="008F4D78" w:rsidRPr="00E23A1D" w:rsidRDefault="008F4D78" w:rsidP="008F4D78">
      <w:pPr>
        <w:ind w:left="720" w:hanging="360"/>
        <w:rPr>
          <w:color w:val="000000"/>
          <w:sz w:val="21"/>
          <w:szCs w:val="21"/>
        </w:rPr>
      </w:pPr>
      <w:r w:rsidRPr="00E23A1D">
        <w:rPr>
          <w:rFonts w:ascii="Calibri" w:hAnsi="Calibri" w:cs="Calibri"/>
          <w:color w:val="000000"/>
          <w:sz w:val="21"/>
          <w:szCs w:val="21"/>
        </w:rPr>
        <w:t>3.</w:t>
      </w:r>
      <w:r w:rsidRPr="00E23A1D">
        <w:rPr>
          <w:color w:val="000000"/>
          <w:sz w:val="11"/>
          <w:szCs w:val="11"/>
        </w:rPr>
        <w:t>      </w:t>
      </w:r>
      <w:r w:rsidRPr="00E23A1D">
        <w:rPr>
          <w:rFonts w:ascii="Calibri" w:hAnsi="Calibri" w:cs="Calibri"/>
          <w:color w:val="000000"/>
          <w:sz w:val="21"/>
          <w:szCs w:val="21"/>
        </w:rPr>
        <w:t>Authorization Service to host end point /</w:t>
      </w:r>
      <w:proofErr w:type="spellStart"/>
      <w:r w:rsidRPr="00E23A1D">
        <w:rPr>
          <w:rFonts w:ascii="Calibri" w:hAnsi="Calibri" w:cs="Calibri"/>
          <w:color w:val="000000"/>
          <w:sz w:val="21"/>
          <w:szCs w:val="21"/>
        </w:rPr>
        <w:t>AuthZToken</w:t>
      </w:r>
      <w:proofErr w:type="spellEnd"/>
      <w:r w:rsidRPr="00E23A1D">
        <w:rPr>
          <w:rFonts w:ascii="Calibri" w:hAnsi="Calibri" w:cs="Calibri"/>
          <w:color w:val="000000"/>
          <w:sz w:val="21"/>
          <w:szCs w:val="21"/>
        </w:rPr>
        <w:t xml:space="preserve"> with client/user ID to fetch token stored in database for the token mapped to endpoint and return token as response.  Before each service API invocation, </w:t>
      </w:r>
      <w:r>
        <w:rPr>
          <w:rFonts w:ascii="Calibri" w:hAnsi="Calibri"/>
          <w:color w:val="000000"/>
          <w:sz w:val="21"/>
          <w:szCs w:val="21"/>
        </w:rPr>
        <w:t xml:space="preserve">latest token has to be retrieved by invoking </w:t>
      </w:r>
      <w:r w:rsidRPr="00E23A1D">
        <w:rPr>
          <w:rFonts w:ascii="Calibri" w:hAnsi="Calibri" w:cs="Calibri"/>
          <w:color w:val="000000"/>
          <w:sz w:val="21"/>
          <w:szCs w:val="21"/>
        </w:rPr>
        <w:t>/</w:t>
      </w:r>
      <w:proofErr w:type="spellStart"/>
      <w:r w:rsidRPr="00E23A1D">
        <w:rPr>
          <w:rFonts w:ascii="Calibri" w:hAnsi="Calibri" w:cs="Calibri"/>
          <w:color w:val="000000"/>
          <w:sz w:val="21"/>
          <w:szCs w:val="21"/>
        </w:rPr>
        <w:t>AuthZToken</w:t>
      </w:r>
      <w:proofErr w:type="spellEnd"/>
      <w:r w:rsidRPr="00E23A1D">
        <w:rPr>
          <w:rFonts w:ascii="Calibri" w:hAnsi="Calibri" w:cs="Calibri"/>
          <w:color w:val="000000"/>
          <w:sz w:val="21"/>
          <w:szCs w:val="21"/>
        </w:rPr>
        <w:t>.</w:t>
      </w:r>
    </w:p>
    <w:p w14:paraId="1ECC4907" w14:textId="77777777" w:rsidR="008F4D78" w:rsidRPr="00E23A1D" w:rsidRDefault="008F4D78" w:rsidP="008F4D78">
      <w:pPr>
        <w:ind w:left="720" w:hanging="360"/>
        <w:rPr>
          <w:color w:val="000000"/>
          <w:sz w:val="21"/>
          <w:szCs w:val="21"/>
        </w:rPr>
      </w:pPr>
      <w:r w:rsidRPr="00E23A1D">
        <w:rPr>
          <w:rFonts w:ascii="Calibri" w:hAnsi="Calibri" w:cs="Calibri"/>
          <w:color w:val="000000"/>
          <w:sz w:val="21"/>
          <w:szCs w:val="21"/>
        </w:rPr>
        <w:t>4.</w:t>
      </w:r>
      <w:r w:rsidRPr="00E23A1D">
        <w:rPr>
          <w:color w:val="000000"/>
          <w:sz w:val="11"/>
          <w:szCs w:val="11"/>
        </w:rPr>
        <w:t>      </w:t>
      </w:r>
      <w:r>
        <w:rPr>
          <w:rFonts w:ascii="Calibri" w:hAnsi="Calibri" w:cs="Calibri"/>
          <w:color w:val="000000"/>
          <w:sz w:val="21"/>
          <w:szCs w:val="21"/>
        </w:rPr>
        <w:t>B</w:t>
      </w:r>
      <w:r w:rsidRPr="00E23A1D">
        <w:rPr>
          <w:rFonts w:ascii="Calibri" w:hAnsi="Calibri" w:cs="Calibri"/>
          <w:color w:val="000000"/>
          <w:sz w:val="21"/>
          <w:szCs w:val="21"/>
        </w:rPr>
        <w:t xml:space="preserve">efore making domain service end point call,  Ui </w:t>
      </w:r>
      <w:r>
        <w:rPr>
          <w:rFonts w:ascii="Calibri" w:hAnsi="Calibri" w:cs="Calibri"/>
          <w:color w:val="000000"/>
          <w:sz w:val="21"/>
          <w:szCs w:val="21"/>
        </w:rPr>
        <w:t xml:space="preserve">has </w:t>
      </w:r>
      <w:r w:rsidRPr="00E23A1D">
        <w:rPr>
          <w:rFonts w:ascii="Calibri" w:hAnsi="Calibri" w:cs="Calibri"/>
          <w:color w:val="000000"/>
          <w:sz w:val="21"/>
          <w:szCs w:val="21"/>
        </w:rPr>
        <w:t>to invoke /</w:t>
      </w:r>
      <w:proofErr w:type="spellStart"/>
      <w:r w:rsidRPr="00E23A1D">
        <w:rPr>
          <w:rFonts w:ascii="Calibri" w:hAnsi="Calibri" w:cs="Calibri"/>
          <w:color w:val="000000"/>
          <w:sz w:val="21"/>
          <w:szCs w:val="21"/>
        </w:rPr>
        <w:t>AuthZToken</w:t>
      </w:r>
      <w:proofErr w:type="spellEnd"/>
      <w:r w:rsidRPr="00E23A1D">
        <w:rPr>
          <w:rFonts w:ascii="Calibri" w:hAnsi="Calibri" w:cs="Calibri"/>
          <w:color w:val="000000"/>
          <w:sz w:val="21"/>
          <w:szCs w:val="21"/>
        </w:rPr>
        <w:t xml:space="preserve"> </w:t>
      </w:r>
      <w:r>
        <w:rPr>
          <w:rFonts w:ascii="Calibri" w:hAnsi="Calibri" w:cs="Calibri"/>
          <w:color w:val="000000"/>
          <w:sz w:val="21"/>
          <w:szCs w:val="21"/>
        </w:rPr>
        <w:t xml:space="preserve">end point </w:t>
      </w:r>
      <w:r w:rsidRPr="00E23A1D">
        <w:rPr>
          <w:rFonts w:ascii="Calibri" w:hAnsi="Calibri" w:cs="Calibri"/>
          <w:color w:val="000000"/>
          <w:sz w:val="21"/>
          <w:szCs w:val="21"/>
        </w:rPr>
        <w:t xml:space="preserve">and set this token </w:t>
      </w:r>
      <w:r>
        <w:rPr>
          <w:rFonts w:ascii="Calibri" w:hAnsi="Calibri" w:cs="Calibri"/>
          <w:color w:val="000000"/>
          <w:sz w:val="21"/>
          <w:szCs w:val="21"/>
        </w:rPr>
        <w:t xml:space="preserve">as </w:t>
      </w:r>
      <w:r w:rsidRPr="00E23A1D">
        <w:rPr>
          <w:rFonts w:ascii="Calibri" w:hAnsi="Calibri" w:cs="Calibri"/>
          <w:color w:val="000000"/>
          <w:sz w:val="21"/>
          <w:szCs w:val="21"/>
        </w:rPr>
        <w:t xml:space="preserve">part of Client-Service-AuthZ-Token header parameter. Subsequent call to invoke domain related end point will contain Client-Service-AuthZ-Token </w:t>
      </w:r>
      <w:r>
        <w:rPr>
          <w:rFonts w:ascii="Calibri" w:hAnsi="Calibri" w:cs="Calibri"/>
          <w:color w:val="000000"/>
          <w:sz w:val="21"/>
          <w:szCs w:val="21"/>
        </w:rPr>
        <w:t>header</w:t>
      </w:r>
      <w:r w:rsidRPr="00E23A1D">
        <w:rPr>
          <w:rFonts w:ascii="Calibri" w:hAnsi="Calibri" w:cs="Calibri"/>
          <w:color w:val="000000"/>
          <w:sz w:val="21"/>
          <w:szCs w:val="21"/>
        </w:rPr>
        <w:t xml:space="preserve"> parameter.</w:t>
      </w:r>
    </w:p>
    <w:p w14:paraId="1E1A5EDF" w14:textId="77777777" w:rsidR="008F4D78" w:rsidRPr="00E23A1D" w:rsidRDefault="008F4D78" w:rsidP="008F4D78">
      <w:pPr>
        <w:ind w:left="720" w:hanging="360"/>
        <w:rPr>
          <w:color w:val="000000"/>
          <w:sz w:val="21"/>
          <w:szCs w:val="21"/>
        </w:rPr>
      </w:pPr>
      <w:r w:rsidRPr="00E23A1D">
        <w:rPr>
          <w:rFonts w:ascii="Calibri" w:hAnsi="Calibri" w:cs="Calibri"/>
          <w:color w:val="000000"/>
          <w:sz w:val="21"/>
          <w:szCs w:val="21"/>
        </w:rPr>
        <w:t>5.</w:t>
      </w:r>
      <w:r w:rsidRPr="00E23A1D">
        <w:rPr>
          <w:color w:val="000000"/>
          <w:sz w:val="11"/>
          <w:szCs w:val="11"/>
        </w:rPr>
        <w:t>      </w:t>
      </w:r>
      <w:r w:rsidRPr="00E23A1D">
        <w:rPr>
          <w:rFonts w:ascii="Calibri" w:hAnsi="Calibri" w:cs="Calibri"/>
          <w:color w:val="000000"/>
          <w:sz w:val="21"/>
          <w:szCs w:val="21"/>
        </w:rPr>
        <w:t xml:space="preserve">When request </w:t>
      </w:r>
      <w:r>
        <w:rPr>
          <w:rFonts w:ascii="Calibri" w:hAnsi="Calibri" w:cs="Calibri"/>
          <w:color w:val="000000"/>
          <w:sz w:val="21"/>
          <w:szCs w:val="21"/>
        </w:rPr>
        <w:t xml:space="preserve">is sent to </w:t>
      </w:r>
      <w:r w:rsidRPr="00E23A1D">
        <w:rPr>
          <w:rFonts w:ascii="Calibri" w:hAnsi="Calibri" w:cs="Calibri"/>
          <w:color w:val="000000"/>
          <w:sz w:val="21"/>
          <w:szCs w:val="21"/>
        </w:rPr>
        <w:t xml:space="preserve">Micro Services, Spring Security Framework to </w:t>
      </w:r>
      <w:r>
        <w:rPr>
          <w:rFonts w:ascii="Calibri" w:hAnsi="Calibri" w:cs="Calibri"/>
          <w:color w:val="000000"/>
          <w:sz w:val="21"/>
          <w:szCs w:val="21"/>
        </w:rPr>
        <w:t xml:space="preserve">intercept and </w:t>
      </w:r>
      <w:r w:rsidRPr="00E23A1D">
        <w:rPr>
          <w:rFonts w:ascii="Calibri" w:hAnsi="Calibri" w:cs="Calibri"/>
          <w:color w:val="000000"/>
          <w:sz w:val="21"/>
          <w:szCs w:val="21"/>
        </w:rPr>
        <w:t xml:space="preserve">extract token from header parameter to validate the token against token stored in Database for the </w:t>
      </w:r>
      <w:r>
        <w:rPr>
          <w:rFonts w:ascii="Calibri" w:hAnsi="Calibri" w:cs="Calibri"/>
          <w:color w:val="000000"/>
          <w:sz w:val="21"/>
          <w:szCs w:val="21"/>
        </w:rPr>
        <w:t xml:space="preserve">corresponding </w:t>
      </w:r>
      <w:r w:rsidRPr="00E23A1D">
        <w:rPr>
          <w:rFonts w:ascii="Calibri" w:hAnsi="Calibri" w:cs="Calibri"/>
          <w:color w:val="000000"/>
          <w:sz w:val="21"/>
          <w:szCs w:val="21"/>
        </w:rPr>
        <w:t>end point mapping.</w:t>
      </w:r>
    </w:p>
    <w:p w14:paraId="74B655DE" w14:textId="77777777" w:rsidR="008F4D78" w:rsidRPr="00E23A1D" w:rsidRDefault="008F4D78" w:rsidP="008F4D78">
      <w:pPr>
        <w:ind w:left="720" w:hanging="360"/>
        <w:rPr>
          <w:color w:val="000000"/>
          <w:sz w:val="21"/>
          <w:szCs w:val="21"/>
        </w:rPr>
      </w:pPr>
      <w:r w:rsidRPr="00E23A1D">
        <w:rPr>
          <w:rFonts w:ascii="Calibri" w:hAnsi="Calibri" w:cs="Calibri"/>
          <w:color w:val="000000"/>
          <w:sz w:val="21"/>
          <w:szCs w:val="21"/>
        </w:rPr>
        <w:lastRenderedPageBreak/>
        <w:t>6.</w:t>
      </w:r>
      <w:r w:rsidRPr="00E23A1D">
        <w:rPr>
          <w:color w:val="000000"/>
          <w:sz w:val="11"/>
          <w:szCs w:val="11"/>
        </w:rPr>
        <w:t>      </w:t>
      </w:r>
      <w:r w:rsidRPr="00E23A1D">
        <w:rPr>
          <w:rFonts w:ascii="Calibri" w:hAnsi="Calibri" w:cs="Calibri"/>
          <w:color w:val="000000"/>
          <w:sz w:val="21"/>
          <w:szCs w:val="21"/>
        </w:rPr>
        <w:t>Once Token validation is successful, actual domain endpoint will be allowed to access by spring security and subsequent end point business related operation can be performed normally. Otherwise error will be thrown to the end user for request not allowed to access resource.</w:t>
      </w:r>
    </w:p>
    <w:p w14:paraId="12092315" w14:textId="77777777" w:rsidR="008F4D78" w:rsidRPr="00E23A1D" w:rsidRDefault="008F4D78" w:rsidP="008F4D78">
      <w:pPr>
        <w:ind w:left="720" w:hanging="360"/>
        <w:rPr>
          <w:color w:val="000000"/>
          <w:sz w:val="21"/>
          <w:szCs w:val="21"/>
        </w:rPr>
      </w:pPr>
      <w:r w:rsidRPr="00E23A1D">
        <w:rPr>
          <w:rFonts w:ascii="Calibri" w:hAnsi="Calibri" w:cs="Calibri"/>
          <w:color w:val="000000"/>
          <w:sz w:val="21"/>
          <w:szCs w:val="21"/>
        </w:rPr>
        <w:t>7.</w:t>
      </w:r>
      <w:r w:rsidRPr="00E23A1D">
        <w:rPr>
          <w:color w:val="000000"/>
          <w:sz w:val="11"/>
          <w:szCs w:val="11"/>
        </w:rPr>
        <w:t>      </w:t>
      </w:r>
      <w:r w:rsidRPr="00E23A1D">
        <w:rPr>
          <w:rFonts w:ascii="Calibri" w:hAnsi="Calibri" w:cs="Calibri"/>
          <w:color w:val="000000"/>
          <w:sz w:val="21"/>
          <w:szCs w:val="21"/>
        </w:rPr>
        <w:t>Before all above steps</w:t>
      </w:r>
      <w:r>
        <w:rPr>
          <w:rFonts w:ascii="Calibri" w:hAnsi="Calibri" w:cs="Calibri"/>
          <w:color w:val="000000"/>
          <w:sz w:val="21"/>
          <w:szCs w:val="21"/>
        </w:rPr>
        <w:t xml:space="preserve"> are performed</w:t>
      </w:r>
      <w:r w:rsidRPr="00E23A1D">
        <w:rPr>
          <w:rFonts w:ascii="Calibri" w:hAnsi="Calibri" w:cs="Calibri"/>
          <w:color w:val="000000"/>
          <w:sz w:val="21"/>
          <w:szCs w:val="21"/>
        </w:rPr>
        <w:t>, token will be generated and stored in database for all resource endpoint level or Micro Service Level</w:t>
      </w:r>
      <w:r>
        <w:rPr>
          <w:rFonts w:ascii="Calibri" w:hAnsi="Calibri" w:cs="Calibri"/>
          <w:color w:val="000000"/>
          <w:sz w:val="21"/>
          <w:szCs w:val="21"/>
        </w:rPr>
        <w:t xml:space="preserve"> mapping with Client </w:t>
      </w:r>
      <w:proofErr w:type="spellStart"/>
      <w:r>
        <w:rPr>
          <w:rFonts w:ascii="Calibri" w:hAnsi="Calibri" w:cs="Calibri"/>
          <w:color w:val="000000"/>
          <w:sz w:val="21"/>
          <w:szCs w:val="21"/>
        </w:rPr>
        <w:t>AuthXZ</w:t>
      </w:r>
      <w:proofErr w:type="spellEnd"/>
      <w:r>
        <w:rPr>
          <w:rFonts w:ascii="Calibri" w:hAnsi="Calibri" w:cs="Calibri"/>
          <w:color w:val="000000"/>
          <w:sz w:val="21"/>
          <w:szCs w:val="21"/>
        </w:rPr>
        <w:t xml:space="preserve"> Token</w:t>
      </w:r>
      <w:r w:rsidRPr="00E23A1D">
        <w:rPr>
          <w:rFonts w:ascii="Calibri" w:hAnsi="Calibri" w:cs="Calibri"/>
          <w:color w:val="000000"/>
          <w:sz w:val="21"/>
          <w:szCs w:val="21"/>
        </w:rPr>
        <w:t>. This token will be refreshed or renewed either hourly or daily or weekly basis and restore newly generated tokens for the end points or services. Database table to maintain mapping for User/client ID.  Access role and Client-Service-AuthZ-Token for validation purpose</w:t>
      </w:r>
    </w:p>
    <w:p w14:paraId="039392CE" w14:textId="77777777" w:rsidR="008F4D78" w:rsidRPr="00E23A1D" w:rsidRDefault="008F4D78" w:rsidP="008F4D78">
      <w:pPr>
        <w:spacing w:after="160" w:line="233" w:lineRule="atLeast"/>
        <w:rPr>
          <w:rFonts w:ascii="Calibri" w:hAnsi="Calibri" w:cs="Calibri"/>
          <w:color w:val="000000"/>
          <w:sz w:val="22"/>
          <w:szCs w:val="22"/>
        </w:rPr>
      </w:pPr>
      <w:r w:rsidRPr="00E23A1D">
        <w:rPr>
          <w:rFonts w:ascii="Calibri" w:hAnsi="Calibri" w:cs="Calibri"/>
          <w:color w:val="000000"/>
          <w:sz w:val="21"/>
          <w:szCs w:val="21"/>
        </w:rPr>
        <w:t> </w:t>
      </w:r>
    </w:p>
    <w:p w14:paraId="4F73A8D3" w14:textId="77777777" w:rsidR="008F4D78" w:rsidRPr="002E5EBA" w:rsidRDefault="008F4D78" w:rsidP="008F4D78">
      <w:pPr>
        <w:pStyle w:val="Heading2"/>
        <w:rPr>
          <w:rFonts w:asciiTheme="minorHAnsi" w:hAnsiTheme="minorHAnsi" w:cstheme="minorHAnsi"/>
          <w:sz w:val="22"/>
          <w:szCs w:val="22"/>
        </w:rPr>
      </w:pPr>
      <w:bookmarkStart w:id="228" w:name="_Toc48121406"/>
      <w:r w:rsidRPr="002E5EBA">
        <w:rPr>
          <w:rFonts w:asciiTheme="minorHAnsi" w:hAnsiTheme="minorHAnsi" w:cstheme="minorHAnsi"/>
          <w:sz w:val="22"/>
          <w:szCs w:val="22"/>
        </w:rPr>
        <w:t>Access Control for UI</w:t>
      </w:r>
      <w:bookmarkEnd w:id="228"/>
    </w:p>
    <w:p w14:paraId="23208524" w14:textId="77777777" w:rsidR="008F4D78" w:rsidRDefault="008F4D78" w:rsidP="008F4D78">
      <w:pPr>
        <w:rPr>
          <w:color w:val="000000"/>
        </w:rPr>
      </w:pPr>
      <w:r w:rsidRPr="00E23A1D">
        <w:rPr>
          <w:color w:val="000000"/>
        </w:rPr>
        <w:t> </w:t>
      </w:r>
    </w:p>
    <w:p w14:paraId="31A06B6E" w14:textId="77777777" w:rsidR="008F4D78" w:rsidRPr="00E23A1D" w:rsidRDefault="00D44AB0" w:rsidP="008F4D78">
      <w:pPr>
        <w:rPr>
          <w:rFonts w:ascii="Calibri" w:hAnsi="Calibri" w:cs="Calibri"/>
          <w:color w:val="000000"/>
          <w:sz w:val="22"/>
          <w:szCs w:val="22"/>
        </w:rPr>
      </w:pPr>
      <w:ins w:id="229" w:author="Bharath Kasimani (Digital)" w:date="2020-08-13T10:56:00Z">
        <w:r>
          <w:rPr>
            <w:noProof/>
            <w:color w:val="000000"/>
          </w:rPr>
          <w:object w:dxaOrig="13063" w:dyaOrig="4334" w14:anchorId="04C3F998">
            <v:shape id="_x0000_i1026" type="#_x0000_t75" alt="A screenshot of a cell phone&#10;&#10;Description automatically generated" style="width:476.15pt;height:157.95pt;mso-width-percent:0;mso-height-percent:0;mso-width-percent:0;mso-height-percent:0" o:ole="">
              <v:imagedata r:id="rId75" o:title=""/>
            </v:shape>
            <o:OLEObject Type="Embed" ProgID="PBrush" ShapeID="_x0000_i1026" DrawAspect="Content" ObjectID="_1658839419" r:id="rId76"/>
          </w:object>
        </w:r>
      </w:ins>
    </w:p>
    <w:p w14:paraId="72461B06" w14:textId="77777777" w:rsidR="008F4D78" w:rsidRPr="00E23A1D" w:rsidRDefault="008F4D78" w:rsidP="008F4D78">
      <w:pPr>
        <w:rPr>
          <w:rFonts w:ascii="Calibri" w:hAnsi="Calibri" w:cs="Calibri"/>
          <w:color w:val="000000"/>
          <w:sz w:val="22"/>
          <w:szCs w:val="22"/>
        </w:rPr>
      </w:pPr>
      <w:r w:rsidRPr="00E23A1D">
        <w:rPr>
          <w:color w:val="000000"/>
        </w:rPr>
        <w:fldChar w:fldCharType="begin"/>
      </w:r>
      <w:r w:rsidRPr="00E23A1D">
        <w:rPr>
          <w:color w:val="000000"/>
        </w:rPr>
        <w:instrText xml:space="preserve"> INCLUDEPICTURE "/var/folders/85/0t400wxs1k327_l9q3_8_38r0000gn/T/com.microsoft.Word/WebArchiveCopyPasteTempFiles/cidimage006.png@01D665E4.E885A5B0" \* MERGEFORMATINET </w:instrText>
      </w:r>
      <w:r w:rsidRPr="00E23A1D">
        <w:rPr>
          <w:color w:val="000000"/>
        </w:rPr>
        <w:fldChar w:fldCharType="separate"/>
      </w:r>
      <w:r w:rsidRPr="00E23A1D">
        <w:rPr>
          <w:color w:val="000000"/>
        </w:rPr>
        <w:fldChar w:fldCharType="end"/>
      </w:r>
    </w:p>
    <w:p w14:paraId="06879AA3" w14:textId="77777777" w:rsidR="008F4D78" w:rsidRPr="00E23A1D" w:rsidRDefault="008F4D78" w:rsidP="008F4D78">
      <w:pPr>
        <w:rPr>
          <w:rFonts w:ascii="Calibri" w:hAnsi="Calibri" w:cs="Calibri"/>
          <w:color w:val="000000"/>
          <w:sz w:val="22"/>
          <w:szCs w:val="22"/>
        </w:rPr>
      </w:pPr>
      <w:r w:rsidRPr="00E23A1D">
        <w:rPr>
          <w:rFonts w:ascii="Calibri" w:hAnsi="Calibri" w:cs="Calibri"/>
          <w:color w:val="000000"/>
          <w:sz w:val="22"/>
          <w:szCs w:val="22"/>
        </w:rPr>
        <w:t> </w:t>
      </w:r>
    </w:p>
    <w:p w14:paraId="1B441098" w14:textId="77777777" w:rsidR="008F4D78" w:rsidRPr="00E23A1D" w:rsidRDefault="008F4D78" w:rsidP="008F4D78">
      <w:pPr>
        <w:rPr>
          <w:rFonts w:ascii="Calibri" w:hAnsi="Calibri" w:cs="Calibri"/>
          <w:b/>
          <w:bCs/>
          <w:color w:val="000000"/>
          <w:sz w:val="22"/>
          <w:szCs w:val="22"/>
        </w:rPr>
      </w:pPr>
      <w:r w:rsidRPr="00E23A1D">
        <w:rPr>
          <w:rFonts w:ascii="Calibri" w:hAnsi="Calibri" w:cs="Calibri"/>
          <w:b/>
          <w:bCs/>
          <w:color w:val="000000"/>
          <w:sz w:val="22"/>
          <w:szCs w:val="22"/>
        </w:rPr>
        <w:t>Process Flow Steps:</w:t>
      </w:r>
    </w:p>
    <w:p w14:paraId="1D3D6599" w14:textId="77777777" w:rsidR="008F4D78" w:rsidRPr="00E23A1D" w:rsidRDefault="008F4D78" w:rsidP="008F4D78">
      <w:pPr>
        <w:ind w:left="720" w:hanging="360"/>
        <w:rPr>
          <w:color w:val="000000"/>
          <w:sz w:val="21"/>
          <w:szCs w:val="21"/>
        </w:rPr>
      </w:pPr>
      <w:r w:rsidRPr="00E23A1D">
        <w:rPr>
          <w:rFonts w:ascii="Calibri" w:hAnsi="Calibri" w:cs="Calibri"/>
          <w:color w:val="000000"/>
        </w:rPr>
        <w:t>1.</w:t>
      </w:r>
      <w:r w:rsidRPr="00E23A1D">
        <w:rPr>
          <w:color w:val="000000"/>
          <w:sz w:val="14"/>
          <w:szCs w:val="14"/>
        </w:rPr>
        <w:t>      </w:t>
      </w:r>
      <w:r w:rsidRPr="00E23A1D">
        <w:rPr>
          <w:rFonts w:ascii="Calibri" w:hAnsi="Calibri" w:cs="Calibri"/>
          <w:color w:val="000000"/>
          <w:sz w:val="21"/>
          <w:szCs w:val="21"/>
        </w:rPr>
        <w:t xml:space="preserve">Authorization Flow </w:t>
      </w:r>
      <w:r>
        <w:rPr>
          <w:rFonts w:ascii="Calibri" w:hAnsi="Calibri" w:cs="Calibri"/>
          <w:color w:val="000000"/>
          <w:sz w:val="21"/>
          <w:szCs w:val="21"/>
        </w:rPr>
        <w:t>will</w:t>
      </w:r>
      <w:r w:rsidRPr="00E23A1D">
        <w:rPr>
          <w:rFonts w:ascii="Calibri" w:hAnsi="Calibri" w:cs="Calibri"/>
          <w:color w:val="000000"/>
          <w:sz w:val="21"/>
          <w:szCs w:val="21"/>
        </w:rPr>
        <w:t xml:space="preserve"> be started once user is Authenticated</w:t>
      </w:r>
      <w:r>
        <w:rPr>
          <w:rFonts w:ascii="Calibri" w:hAnsi="Calibri" w:cs="Calibri"/>
          <w:color w:val="000000"/>
          <w:sz w:val="21"/>
          <w:szCs w:val="21"/>
        </w:rPr>
        <w:t xml:space="preserve"> through SSO</w:t>
      </w:r>
      <w:r w:rsidRPr="00E23A1D">
        <w:rPr>
          <w:rFonts w:ascii="Calibri" w:hAnsi="Calibri" w:cs="Calibri"/>
          <w:color w:val="000000"/>
          <w:sz w:val="21"/>
          <w:szCs w:val="21"/>
        </w:rPr>
        <w:t xml:space="preserve">, </w:t>
      </w:r>
      <w:r>
        <w:rPr>
          <w:rFonts w:ascii="Calibri" w:hAnsi="Calibri" w:cs="Calibri"/>
          <w:color w:val="000000"/>
          <w:sz w:val="21"/>
          <w:szCs w:val="21"/>
        </w:rPr>
        <w:t xml:space="preserve">which </w:t>
      </w:r>
      <w:r w:rsidRPr="00E23A1D">
        <w:rPr>
          <w:rFonts w:ascii="Calibri" w:hAnsi="Calibri" w:cs="Calibri"/>
          <w:color w:val="000000"/>
          <w:sz w:val="21"/>
          <w:szCs w:val="21"/>
        </w:rPr>
        <w:t>set</w:t>
      </w:r>
      <w:r>
        <w:rPr>
          <w:rFonts w:ascii="Calibri" w:hAnsi="Calibri" w:cs="Calibri"/>
          <w:color w:val="000000"/>
          <w:sz w:val="21"/>
          <w:szCs w:val="21"/>
        </w:rPr>
        <w:t>s</w:t>
      </w:r>
      <w:r w:rsidRPr="00E23A1D">
        <w:rPr>
          <w:rFonts w:ascii="Calibri" w:hAnsi="Calibri" w:cs="Calibri"/>
          <w:color w:val="000000"/>
          <w:sz w:val="21"/>
          <w:szCs w:val="21"/>
        </w:rPr>
        <w:t xml:space="preserve"> Logged in User ID in HTTP Header</w:t>
      </w:r>
    </w:p>
    <w:p w14:paraId="576F51E8" w14:textId="77777777" w:rsidR="008F4D78" w:rsidRPr="00E23A1D" w:rsidRDefault="008F4D78" w:rsidP="008F4D78">
      <w:pPr>
        <w:ind w:left="720" w:hanging="360"/>
        <w:rPr>
          <w:color w:val="000000"/>
          <w:sz w:val="21"/>
          <w:szCs w:val="21"/>
        </w:rPr>
      </w:pPr>
      <w:r w:rsidRPr="00E23A1D">
        <w:rPr>
          <w:rFonts w:ascii="Calibri" w:hAnsi="Calibri" w:cs="Calibri"/>
          <w:color w:val="000000"/>
          <w:sz w:val="21"/>
          <w:szCs w:val="21"/>
        </w:rPr>
        <w:t>2.</w:t>
      </w:r>
      <w:r w:rsidRPr="00E23A1D">
        <w:rPr>
          <w:color w:val="000000"/>
          <w:sz w:val="11"/>
          <w:szCs w:val="11"/>
        </w:rPr>
        <w:t>      </w:t>
      </w:r>
      <w:r w:rsidRPr="00E23A1D">
        <w:rPr>
          <w:rFonts w:ascii="Calibri" w:hAnsi="Calibri" w:cs="Calibri"/>
          <w:color w:val="000000"/>
          <w:sz w:val="21"/>
          <w:szCs w:val="21"/>
        </w:rPr>
        <w:t>Web or Mobile App to retrieve Logged in User ID from HTTP Header Parameter</w:t>
      </w:r>
    </w:p>
    <w:p w14:paraId="64A61B61" w14:textId="77777777" w:rsidR="008F4D78" w:rsidRPr="00E23A1D" w:rsidRDefault="008F4D78" w:rsidP="008F4D78">
      <w:pPr>
        <w:ind w:left="720" w:hanging="360"/>
        <w:rPr>
          <w:color w:val="000000"/>
          <w:sz w:val="21"/>
          <w:szCs w:val="21"/>
        </w:rPr>
      </w:pPr>
      <w:r w:rsidRPr="00E23A1D">
        <w:rPr>
          <w:rFonts w:ascii="Calibri" w:hAnsi="Calibri" w:cs="Calibri"/>
          <w:color w:val="000000"/>
          <w:sz w:val="21"/>
          <w:szCs w:val="21"/>
        </w:rPr>
        <w:t>3.</w:t>
      </w:r>
      <w:r w:rsidRPr="00E23A1D">
        <w:rPr>
          <w:color w:val="000000"/>
          <w:sz w:val="11"/>
          <w:szCs w:val="11"/>
        </w:rPr>
        <w:t>      </w:t>
      </w:r>
      <w:r w:rsidRPr="00E23A1D">
        <w:rPr>
          <w:rFonts w:ascii="Calibri" w:hAnsi="Calibri" w:cs="Calibri"/>
          <w:color w:val="000000"/>
          <w:sz w:val="21"/>
          <w:szCs w:val="21"/>
        </w:rPr>
        <w:t xml:space="preserve">Invoke </w:t>
      </w:r>
      <w:r>
        <w:rPr>
          <w:rFonts w:ascii="Calibri" w:hAnsi="Calibri" w:cs="Calibri"/>
          <w:color w:val="000000"/>
          <w:sz w:val="21"/>
          <w:szCs w:val="21"/>
        </w:rPr>
        <w:t>/</w:t>
      </w:r>
      <w:proofErr w:type="spellStart"/>
      <w:r w:rsidRPr="00E23A1D">
        <w:rPr>
          <w:rFonts w:ascii="Calibri" w:hAnsi="Calibri" w:cs="Calibri"/>
          <w:color w:val="000000"/>
          <w:sz w:val="21"/>
          <w:szCs w:val="21"/>
        </w:rPr>
        <w:t>UserProfile</w:t>
      </w:r>
      <w:proofErr w:type="spellEnd"/>
      <w:r w:rsidRPr="00E23A1D">
        <w:rPr>
          <w:rFonts w:ascii="Calibri" w:hAnsi="Calibri" w:cs="Calibri"/>
          <w:color w:val="000000"/>
          <w:sz w:val="21"/>
          <w:szCs w:val="21"/>
        </w:rPr>
        <w:t xml:space="preserve"> Service to get list of attributes belong</w:t>
      </w:r>
      <w:r>
        <w:rPr>
          <w:rFonts w:ascii="Calibri" w:hAnsi="Calibri" w:cs="Calibri"/>
          <w:color w:val="000000"/>
          <w:sz w:val="21"/>
          <w:szCs w:val="21"/>
        </w:rPr>
        <w:t>ing</w:t>
      </w:r>
      <w:r w:rsidRPr="00E23A1D">
        <w:rPr>
          <w:rFonts w:ascii="Calibri" w:hAnsi="Calibri" w:cs="Calibri"/>
          <w:color w:val="000000"/>
          <w:sz w:val="21"/>
          <w:szCs w:val="21"/>
        </w:rPr>
        <w:t xml:space="preserve"> to user profile</w:t>
      </w:r>
      <w:r>
        <w:rPr>
          <w:rFonts w:ascii="Calibri" w:hAnsi="Calibri" w:cs="Calibri"/>
          <w:color w:val="000000"/>
          <w:sz w:val="21"/>
          <w:szCs w:val="21"/>
        </w:rPr>
        <w:t xml:space="preserve"> by passing User ID part of request parameter</w:t>
      </w:r>
    </w:p>
    <w:p w14:paraId="537539DE" w14:textId="77777777" w:rsidR="008F4D78" w:rsidRPr="00E23A1D" w:rsidRDefault="008F4D78" w:rsidP="008F4D78">
      <w:pPr>
        <w:ind w:left="720" w:hanging="360"/>
        <w:rPr>
          <w:color w:val="000000"/>
          <w:sz w:val="21"/>
          <w:szCs w:val="21"/>
        </w:rPr>
      </w:pPr>
      <w:r w:rsidRPr="00E23A1D">
        <w:rPr>
          <w:rFonts w:ascii="Calibri" w:hAnsi="Calibri" w:cs="Calibri"/>
          <w:color w:val="000000"/>
          <w:sz w:val="21"/>
          <w:szCs w:val="21"/>
        </w:rPr>
        <w:t>4.</w:t>
      </w:r>
      <w:r w:rsidRPr="00E23A1D">
        <w:rPr>
          <w:color w:val="000000"/>
          <w:sz w:val="11"/>
          <w:szCs w:val="11"/>
        </w:rPr>
        <w:t>      </w:t>
      </w:r>
      <w:r w:rsidRPr="00E23A1D">
        <w:rPr>
          <w:rFonts w:ascii="Calibri" w:hAnsi="Calibri" w:cs="Calibri"/>
          <w:color w:val="000000"/>
          <w:sz w:val="21"/>
          <w:szCs w:val="21"/>
        </w:rPr>
        <w:t xml:space="preserve">Invoke </w:t>
      </w:r>
      <w:r>
        <w:rPr>
          <w:rFonts w:ascii="Calibri" w:hAnsi="Calibri" w:cs="Calibri"/>
          <w:color w:val="000000"/>
          <w:sz w:val="21"/>
          <w:szCs w:val="21"/>
        </w:rPr>
        <w:t>/</w:t>
      </w:r>
      <w:proofErr w:type="spellStart"/>
      <w:r w:rsidRPr="00E23A1D">
        <w:rPr>
          <w:rFonts w:ascii="Calibri" w:hAnsi="Calibri" w:cs="Calibri"/>
          <w:color w:val="000000"/>
          <w:sz w:val="21"/>
          <w:szCs w:val="21"/>
        </w:rPr>
        <w:t>USerRole</w:t>
      </w:r>
      <w:proofErr w:type="spellEnd"/>
      <w:r w:rsidRPr="00E23A1D">
        <w:rPr>
          <w:rFonts w:ascii="Calibri" w:hAnsi="Calibri" w:cs="Calibri"/>
          <w:color w:val="000000"/>
          <w:sz w:val="21"/>
          <w:szCs w:val="21"/>
        </w:rPr>
        <w:t xml:space="preserve"> Service to get list of user roles which is stored in database for that particular user</w:t>
      </w:r>
    </w:p>
    <w:p w14:paraId="5339ED7D" w14:textId="77777777" w:rsidR="008F4D78" w:rsidRPr="00E23A1D" w:rsidRDefault="008F4D78" w:rsidP="008F4D78">
      <w:pPr>
        <w:ind w:left="720" w:hanging="360"/>
        <w:rPr>
          <w:color w:val="000000"/>
          <w:sz w:val="21"/>
          <w:szCs w:val="21"/>
        </w:rPr>
      </w:pPr>
      <w:r w:rsidRPr="00E23A1D">
        <w:rPr>
          <w:rFonts w:ascii="Calibri" w:hAnsi="Calibri" w:cs="Calibri"/>
          <w:color w:val="000000"/>
          <w:sz w:val="21"/>
          <w:szCs w:val="21"/>
        </w:rPr>
        <w:t>5.</w:t>
      </w:r>
      <w:r w:rsidRPr="00E23A1D">
        <w:rPr>
          <w:color w:val="000000"/>
          <w:sz w:val="11"/>
          <w:szCs w:val="11"/>
        </w:rPr>
        <w:t>      </w:t>
      </w:r>
      <w:r>
        <w:rPr>
          <w:rFonts w:ascii="Calibri" w:hAnsi="Calibri" w:cs="Calibri"/>
          <w:color w:val="000000"/>
          <w:sz w:val="21"/>
          <w:szCs w:val="21"/>
        </w:rPr>
        <w:t>Parivartan</w:t>
      </w:r>
      <w:r w:rsidRPr="00E23A1D">
        <w:rPr>
          <w:rFonts w:ascii="Calibri" w:hAnsi="Calibri" w:cs="Calibri"/>
          <w:color w:val="000000"/>
          <w:sz w:val="21"/>
          <w:szCs w:val="21"/>
        </w:rPr>
        <w:t xml:space="preserve"> Application</w:t>
      </w:r>
      <w:r>
        <w:rPr>
          <w:rFonts w:ascii="Calibri" w:hAnsi="Calibri" w:cs="Calibri"/>
          <w:color w:val="000000"/>
          <w:sz w:val="21"/>
          <w:szCs w:val="21"/>
        </w:rPr>
        <w:t>s</w:t>
      </w:r>
      <w:r w:rsidRPr="00E23A1D">
        <w:rPr>
          <w:rFonts w:ascii="Calibri" w:hAnsi="Calibri" w:cs="Calibri"/>
          <w:color w:val="000000"/>
          <w:sz w:val="21"/>
          <w:szCs w:val="21"/>
        </w:rPr>
        <w:t xml:space="preserve"> to manage </w:t>
      </w:r>
      <w:r>
        <w:rPr>
          <w:rFonts w:ascii="Calibri" w:hAnsi="Calibri" w:cs="Calibri"/>
          <w:color w:val="000000"/>
          <w:sz w:val="21"/>
          <w:szCs w:val="21"/>
        </w:rPr>
        <w:t>Access Control to</w:t>
      </w:r>
      <w:r w:rsidRPr="00E23A1D">
        <w:rPr>
          <w:rFonts w:ascii="Calibri" w:hAnsi="Calibri" w:cs="Calibri"/>
          <w:color w:val="000000"/>
          <w:sz w:val="21"/>
          <w:szCs w:val="21"/>
        </w:rPr>
        <w:t xml:space="preserve"> control UI access based upon User role </w:t>
      </w:r>
      <w:r>
        <w:rPr>
          <w:rFonts w:ascii="Calibri" w:hAnsi="Calibri" w:cs="Calibri"/>
          <w:color w:val="000000"/>
          <w:sz w:val="21"/>
          <w:szCs w:val="21"/>
        </w:rPr>
        <w:t>received from /</w:t>
      </w:r>
      <w:proofErr w:type="spellStart"/>
      <w:r>
        <w:rPr>
          <w:rFonts w:ascii="Calibri" w:hAnsi="Calibri" w:cs="Calibri"/>
          <w:color w:val="000000"/>
          <w:sz w:val="21"/>
          <w:szCs w:val="21"/>
        </w:rPr>
        <w:t>UserRole</w:t>
      </w:r>
      <w:proofErr w:type="spellEnd"/>
      <w:r>
        <w:rPr>
          <w:rFonts w:ascii="Calibri" w:hAnsi="Calibri" w:cs="Calibri"/>
          <w:color w:val="000000"/>
          <w:sz w:val="21"/>
          <w:szCs w:val="21"/>
        </w:rPr>
        <w:t xml:space="preserve"> End point</w:t>
      </w:r>
    </w:p>
    <w:p w14:paraId="7058A734" w14:textId="77777777" w:rsidR="008F4D78" w:rsidRPr="002E5EBA" w:rsidRDefault="008F4D78" w:rsidP="008F4D78">
      <w:pPr>
        <w:pStyle w:val="Heading2"/>
        <w:rPr>
          <w:rFonts w:asciiTheme="minorHAnsi" w:hAnsiTheme="minorHAnsi" w:cstheme="minorHAnsi"/>
          <w:sz w:val="22"/>
          <w:szCs w:val="22"/>
        </w:rPr>
      </w:pPr>
      <w:bookmarkStart w:id="230" w:name="_Toc48121407"/>
      <w:r w:rsidRPr="0060550A">
        <w:rPr>
          <w:rFonts w:asciiTheme="minorHAnsi" w:hAnsiTheme="minorHAnsi" w:cstheme="minorHAnsi"/>
          <w:sz w:val="22"/>
          <w:szCs w:val="22"/>
        </w:rPr>
        <w:t xml:space="preserve">Web and Mobile App </w:t>
      </w:r>
      <w:r>
        <w:rPr>
          <w:rFonts w:asciiTheme="minorHAnsi" w:hAnsiTheme="minorHAnsi" w:cstheme="minorHAnsi"/>
          <w:sz w:val="22"/>
          <w:szCs w:val="22"/>
        </w:rPr>
        <w:t>oAuth Pattern -</w:t>
      </w:r>
      <w:r w:rsidRPr="0060550A">
        <w:rPr>
          <w:rFonts w:asciiTheme="minorHAnsi" w:hAnsiTheme="minorHAnsi" w:cstheme="minorHAnsi"/>
          <w:sz w:val="22"/>
          <w:szCs w:val="22"/>
        </w:rPr>
        <w:t xml:space="preserve"> Grant Type: Password Grant</w:t>
      </w:r>
      <w:bookmarkEnd w:id="230"/>
    </w:p>
    <w:p w14:paraId="14136B15" w14:textId="77777777" w:rsidR="008F4D78" w:rsidRPr="00F3432A" w:rsidRDefault="008F4D78" w:rsidP="008F4D78">
      <w:pPr>
        <w:pStyle w:val="NormalWeb"/>
        <w:rPr>
          <w:rFonts w:ascii="Calibri" w:hAnsi="Calibri" w:cs="Calibri"/>
          <w:color w:val="000000"/>
          <w:sz w:val="21"/>
          <w:szCs w:val="21"/>
        </w:rPr>
      </w:pPr>
      <w:r w:rsidRPr="00F3432A">
        <w:rPr>
          <w:rFonts w:ascii="Calibri" w:hAnsi="Calibri" w:cs="Calibri"/>
          <w:color w:val="000000"/>
          <w:sz w:val="21"/>
          <w:szCs w:val="21"/>
        </w:rPr>
        <w:t xml:space="preserve">This scenario is for Parivartan Web Portal and Mobile app user. For external users, Parivartan Authentication microservice validates user credentials stored in DB while for internal NSE users it would be </w:t>
      </w:r>
      <w:r>
        <w:rPr>
          <w:rFonts w:ascii="Calibri" w:hAnsi="Calibri" w:cs="Calibri"/>
          <w:color w:val="000000"/>
          <w:sz w:val="21"/>
          <w:szCs w:val="21"/>
        </w:rPr>
        <w:t xml:space="preserve">validated </w:t>
      </w:r>
      <w:r w:rsidRPr="00F3432A">
        <w:rPr>
          <w:rFonts w:ascii="Calibri" w:hAnsi="Calibri" w:cs="Calibri"/>
          <w:color w:val="000000"/>
          <w:sz w:val="21"/>
          <w:szCs w:val="21"/>
        </w:rPr>
        <w:t>via existing Microsoft AD.</w:t>
      </w:r>
    </w:p>
    <w:p w14:paraId="47FFBB67" w14:textId="77777777" w:rsidR="008F4D78" w:rsidRPr="0059789B" w:rsidRDefault="008F4D78" w:rsidP="008F4D78">
      <w:pPr>
        <w:jc w:val="center"/>
        <w:rPr>
          <w:noProof/>
          <w:color w:val="000000"/>
        </w:rPr>
      </w:pPr>
      <w:r w:rsidRPr="0059789B">
        <w:rPr>
          <w:noProof/>
          <w:color w:val="000000"/>
          <w:lang w:eastAsia="en-IN"/>
        </w:rPr>
        <w:lastRenderedPageBreak/>
        <w:drawing>
          <wp:inline distT="0" distB="0" distL="0" distR="0" wp14:anchorId="248017F8" wp14:editId="61244575">
            <wp:extent cx="3197225" cy="3365500"/>
            <wp:effectExtent l="12700" t="12700" r="15875" b="1270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199184" cy="3367562"/>
                    </a:xfrm>
                    <a:prstGeom prst="rect">
                      <a:avLst/>
                    </a:prstGeom>
                    <a:ln>
                      <a:solidFill>
                        <a:schemeClr val="tx1">
                          <a:lumMod val="50000"/>
                          <a:lumOff val="50000"/>
                        </a:schemeClr>
                      </a:solidFill>
                    </a:ln>
                  </pic:spPr>
                </pic:pic>
              </a:graphicData>
            </a:graphic>
          </wp:inline>
        </w:drawing>
      </w:r>
    </w:p>
    <w:p w14:paraId="38C52FCA" w14:textId="77777777" w:rsidR="008F4D78" w:rsidRDefault="008F4D78" w:rsidP="008F4D78"/>
    <w:p w14:paraId="7FC73C42" w14:textId="77777777" w:rsidR="008F4D78" w:rsidRDefault="008F4D78" w:rsidP="008F4D78"/>
    <w:p w14:paraId="195FB50D" w14:textId="77777777" w:rsidR="008F4D78" w:rsidRDefault="008F4D78" w:rsidP="008F4D78"/>
    <w:tbl>
      <w:tblPr>
        <w:tblStyle w:val="TableGrid"/>
        <w:tblW w:w="0" w:type="auto"/>
        <w:tblLook w:val="04A0" w:firstRow="1" w:lastRow="0" w:firstColumn="1" w:lastColumn="0" w:noHBand="0" w:noVBand="1"/>
      </w:tblPr>
      <w:tblGrid>
        <w:gridCol w:w="535"/>
        <w:gridCol w:w="8815"/>
      </w:tblGrid>
      <w:tr w:rsidR="008F4D78" w14:paraId="4AF9F9AE" w14:textId="77777777" w:rsidTr="005B2C26">
        <w:tc>
          <w:tcPr>
            <w:tcW w:w="535" w:type="dxa"/>
          </w:tcPr>
          <w:p w14:paraId="07B17DFB" w14:textId="77777777" w:rsidR="008F4D78" w:rsidRPr="004B483B" w:rsidRDefault="008F4D78" w:rsidP="005B2C26">
            <w:pPr>
              <w:rPr>
                <w:rFonts w:asciiTheme="minorHAnsi" w:hAnsiTheme="minorHAnsi"/>
                <w:b/>
                <w:bCs/>
                <w:sz w:val="15"/>
                <w:szCs w:val="15"/>
              </w:rPr>
            </w:pPr>
            <w:r w:rsidRPr="004B483B">
              <w:rPr>
                <w:rFonts w:asciiTheme="minorHAnsi" w:hAnsiTheme="minorHAnsi"/>
                <w:b/>
                <w:bCs/>
                <w:sz w:val="15"/>
                <w:szCs w:val="15"/>
              </w:rPr>
              <w:t>Step</w:t>
            </w:r>
          </w:p>
        </w:tc>
        <w:tc>
          <w:tcPr>
            <w:tcW w:w="8815" w:type="dxa"/>
          </w:tcPr>
          <w:p w14:paraId="3F3AB9E2" w14:textId="77777777" w:rsidR="008F4D78" w:rsidRPr="004B483B" w:rsidRDefault="008F4D78" w:rsidP="005B2C26">
            <w:pPr>
              <w:rPr>
                <w:rFonts w:asciiTheme="minorHAnsi" w:hAnsiTheme="minorHAnsi"/>
                <w:sz w:val="15"/>
                <w:szCs w:val="15"/>
              </w:rPr>
            </w:pPr>
            <w:r w:rsidRPr="004B483B">
              <w:rPr>
                <w:rFonts w:asciiTheme="minorHAnsi" w:hAnsiTheme="minorHAnsi" w:cstheme="minorHAnsi"/>
                <w:b/>
                <w:bCs/>
                <w:color w:val="000000" w:themeColor="text1"/>
                <w:sz w:val="15"/>
                <w:szCs w:val="15"/>
              </w:rPr>
              <w:t>Description</w:t>
            </w:r>
          </w:p>
        </w:tc>
      </w:tr>
      <w:tr w:rsidR="008F4D78" w14:paraId="557B66DA" w14:textId="77777777" w:rsidTr="005B2C26">
        <w:tc>
          <w:tcPr>
            <w:tcW w:w="535" w:type="dxa"/>
          </w:tcPr>
          <w:p w14:paraId="72EC553C" w14:textId="77777777" w:rsidR="008F4D78" w:rsidRPr="004B483B" w:rsidRDefault="008F4D78" w:rsidP="005B2C26">
            <w:pPr>
              <w:tabs>
                <w:tab w:val="left" w:pos="471"/>
              </w:tabs>
              <w:rPr>
                <w:rFonts w:asciiTheme="minorHAnsi" w:hAnsiTheme="minorHAnsi"/>
                <w:sz w:val="15"/>
                <w:szCs w:val="15"/>
              </w:rPr>
            </w:pPr>
            <w:r w:rsidRPr="004B483B">
              <w:rPr>
                <w:rFonts w:asciiTheme="minorHAnsi" w:hAnsiTheme="minorHAnsi"/>
                <w:sz w:val="15"/>
                <w:szCs w:val="15"/>
              </w:rPr>
              <w:t>1</w:t>
            </w:r>
          </w:p>
        </w:tc>
        <w:tc>
          <w:tcPr>
            <w:tcW w:w="8815" w:type="dxa"/>
          </w:tcPr>
          <w:p w14:paraId="6F8ED482" w14:textId="77777777" w:rsidR="008F4D78" w:rsidRPr="004B483B" w:rsidRDefault="008F4D78" w:rsidP="005B2C26">
            <w:pPr>
              <w:rPr>
                <w:rFonts w:asciiTheme="minorHAnsi" w:hAnsiTheme="minorHAnsi"/>
                <w:sz w:val="15"/>
                <w:szCs w:val="15"/>
              </w:rPr>
            </w:pPr>
            <w:r w:rsidRPr="004B483B">
              <w:rPr>
                <w:rFonts w:asciiTheme="minorHAnsi" w:hAnsiTheme="minorHAnsi" w:cstheme="minorHAnsi"/>
                <w:color w:val="000000" w:themeColor="text1"/>
                <w:sz w:val="15"/>
                <w:szCs w:val="15"/>
              </w:rPr>
              <w:t xml:space="preserve">Client app invokes token endpoint for authorization </w:t>
            </w:r>
            <w:r>
              <w:rPr>
                <w:rFonts w:asciiTheme="minorHAnsi" w:hAnsiTheme="minorHAnsi" w:cstheme="minorHAnsi"/>
                <w:color w:val="000000" w:themeColor="text1"/>
                <w:sz w:val="15"/>
                <w:szCs w:val="15"/>
              </w:rPr>
              <w:t xml:space="preserve">of </w:t>
            </w:r>
            <w:r w:rsidRPr="004B483B">
              <w:rPr>
                <w:rFonts w:asciiTheme="minorHAnsi" w:hAnsiTheme="minorHAnsi" w:cstheme="minorHAnsi"/>
                <w:color w:val="000000" w:themeColor="text1"/>
                <w:sz w:val="15"/>
                <w:szCs w:val="15"/>
              </w:rPr>
              <w:t>access token</w:t>
            </w:r>
            <w:r>
              <w:rPr>
                <w:rFonts w:asciiTheme="minorHAnsi" w:hAnsiTheme="minorHAnsi" w:cstheme="minorHAnsi"/>
                <w:color w:val="000000" w:themeColor="text1"/>
                <w:sz w:val="15"/>
                <w:szCs w:val="15"/>
              </w:rPr>
              <w:t>.</w:t>
            </w:r>
            <w:r w:rsidRPr="004B483B">
              <w:rPr>
                <w:rFonts w:asciiTheme="minorHAnsi" w:hAnsiTheme="minorHAnsi" w:cstheme="minorHAnsi"/>
                <w:color w:val="000000" w:themeColor="text1"/>
                <w:sz w:val="15"/>
                <w:szCs w:val="15"/>
              </w:rPr>
              <w:t xml:space="preserve">, </w:t>
            </w:r>
            <w:r>
              <w:rPr>
                <w:rFonts w:asciiTheme="minorHAnsi" w:hAnsiTheme="minorHAnsi" w:cstheme="minorHAnsi"/>
                <w:color w:val="000000" w:themeColor="text1"/>
                <w:sz w:val="15"/>
                <w:szCs w:val="15"/>
              </w:rPr>
              <w:t>I</w:t>
            </w:r>
            <w:r w:rsidRPr="004B483B">
              <w:rPr>
                <w:rFonts w:asciiTheme="minorHAnsi" w:hAnsiTheme="minorHAnsi" w:cstheme="minorHAnsi"/>
                <w:color w:val="000000" w:themeColor="text1"/>
                <w:sz w:val="15"/>
                <w:szCs w:val="15"/>
              </w:rPr>
              <w:t>t passes client id, client secret, user id, password and grant type from user login screen</w:t>
            </w:r>
          </w:p>
        </w:tc>
      </w:tr>
      <w:tr w:rsidR="008F4D78" w14:paraId="614E5048" w14:textId="77777777" w:rsidTr="005B2C26">
        <w:tc>
          <w:tcPr>
            <w:tcW w:w="535" w:type="dxa"/>
          </w:tcPr>
          <w:p w14:paraId="7A259B20" w14:textId="77777777" w:rsidR="008F4D78" w:rsidRPr="004B483B" w:rsidRDefault="008F4D78" w:rsidP="005B2C26">
            <w:pPr>
              <w:rPr>
                <w:rFonts w:asciiTheme="minorHAnsi" w:hAnsiTheme="minorHAnsi"/>
                <w:sz w:val="15"/>
                <w:szCs w:val="15"/>
              </w:rPr>
            </w:pPr>
            <w:r w:rsidRPr="004B483B">
              <w:rPr>
                <w:rFonts w:asciiTheme="minorHAnsi" w:hAnsiTheme="minorHAnsi"/>
                <w:sz w:val="15"/>
                <w:szCs w:val="15"/>
              </w:rPr>
              <w:t>2</w:t>
            </w:r>
          </w:p>
        </w:tc>
        <w:tc>
          <w:tcPr>
            <w:tcW w:w="8815" w:type="dxa"/>
          </w:tcPr>
          <w:p w14:paraId="0FBD03FA" w14:textId="77777777" w:rsidR="008F4D78" w:rsidRPr="004B483B" w:rsidRDefault="008F4D78" w:rsidP="005B2C26">
            <w:pPr>
              <w:spacing w:after="160" w:line="256" w:lineRule="auto"/>
              <w:rPr>
                <w:rFonts w:asciiTheme="minorHAnsi" w:hAnsiTheme="minorHAnsi" w:cstheme="minorHAnsi"/>
                <w:color w:val="000000" w:themeColor="text1"/>
                <w:sz w:val="15"/>
                <w:szCs w:val="15"/>
              </w:rPr>
            </w:pPr>
            <w:r w:rsidRPr="004B483B">
              <w:rPr>
                <w:rFonts w:asciiTheme="minorHAnsi" w:hAnsiTheme="minorHAnsi" w:cstheme="minorHAnsi"/>
                <w:color w:val="000000" w:themeColor="text1"/>
                <w:sz w:val="15"/>
                <w:szCs w:val="15"/>
              </w:rPr>
              <w:t xml:space="preserve">API Gateway validates client id and secret and invokes user authentication </w:t>
            </w:r>
            <w:r>
              <w:rPr>
                <w:rFonts w:asciiTheme="minorHAnsi" w:hAnsiTheme="minorHAnsi" w:cstheme="minorHAnsi"/>
                <w:color w:val="000000" w:themeColor="text1"/>
                <w:sz w:val="15"/>
                <w:szCs w:val="15"/>
              </w:rPr>
              <w:t>microservice</w:t>
            </w:r>
          </w:p>
        </w:tc>
      </w:tr>
      <w:tr w:rsidR="008F4D78" w14:paraId="54FA8AA3" w14:textId="77777777" w:rsidTr="005B2C26">
        <w:tc>
          <w:tcPr>
            <w:tcW w:w="535" w:type="dxa"/>
          </w:tcPr>
          <w:p w14:paraId="146AB86B" w14:textId="77777777" w:rsidR="008F4D78" w:rsidRPr="004B483B" w:rsidRDefault="008F4D78" w:rsidP="005B2C26">
            <w:pPr>
              <w:rPr>
                <w:rFonts w:asciiTheme="minorHAnsi" w:hAnsiTheme="minorHAnsi"/>
                <w:sz w:val="15"/>
                <w:szCs w:val="15"/>
              </w:rPr>
            </w:pPr>
            <w:r w:rsidRPr="004B483B">
              <w:rPr>
                <w:rFonts w:asciiTheme="minorHAnsi" w:hAnsiTheme="minorHAnsi"/>
                <w:sz w:val="15"/>
                <w:szCs w:val="15"/>
              </w:rPr>
              <w:t>3</w:t>
            </w:r>
          </w:p>
        </w:tc>
        <w:tc>
          <w:tcPr>
            <w:tcW w:w="8815" w:type="dxa"/>
          </w:tcPr>
          <w:p w14:paraId="5D31A7AD" w14:textId="77777777" w:rsidR="008F4D78" w:rsidRPr="004B483B" w:rsidRDefault="008F4D78" w:rsidP="005B2C26">
            <w:pPr>
              <w:spacing w:after="160" w:line="256" w:lineRule="auto"/>
              <w:rPr>
                <w:rFonts w:asciiTheme="minorHAnsi" w:hAnsiTheme="minorHAnsi" w:cstheme="minorHAnsi"/>
                <w:color w:val="000000" w:themeColor="text1"/>
                <w:sz w:val="15"/>
                <w:szCs w:val="15"/>
              </w:rPr>
            </w:pPr>
            <w:r w:rsidRPr="004B483B">
              <w:rPr>
                <w:rFonts w:asciiTheme="minorHAnsi" w:hAnsiTheme="minorHAnsi" w:cstheme="minorHAnsi"/>
                <w:color w:val="000000" w:themeColor="text1"/>
                <w:sz w:val="15"/>
                <w:szCs w:val="15"/>
              </w:rPr>
              <w:t>On successful login</w:t>
            </w:r>
            <w:r>
              <w:rPr>
                <w:rFonts w:asciiTheme="minorHAnsi" w:hAnsiTheme="minorHAnsi" w:cstheme="minorHAnsi"/>
                <w:color w:val="000000" w:themeColor="text1"/>
                <w:sz w:val="15"/>
                <w:szCs w:val="15"/>
              </w:rPr>
              <w:t>, the</w:t>
            </w:r>
            <w:r w:rsidRPr="004B483B">
              <w:rPr>
                <w:rFonts w:asciiTheme="minorHAnsi" w:hAnsiTheme="minorHAnsi" w:cstheme="minorHAnsi"/>
                <w:color w:val="000000" w:themeColor="text1"/>
                <w:sz w:val="15"/>
                <w:szCs w:val="15"/>
              </w:rPr>
              <w:t xml:space="preserve"> </w:t>
            </w:r>
            <w:r>
              <w:rPr>
                <w:rFonts w:asciiTheme="minorHAnsi" w:hAnsiTheme="minorHAnsi" w:cstheme="minorHAnsi"/>
                <w:color w:val="000000" w:themeColor="text1"/>
                <w:sz w:val="15"/>
                <w:szCs w:val="15"/>
              </w:rPr>
              <w:t xml:space="preserve">API </w:t>
            </w:r>
            <w:r w:rsidRPr="004B483B">
              <w:rPr>
                <w:rFonts w:asciiTheme="minorHAnsi" w:hAnsiTheme="minorHAnsi" w:cstheme="minorHAnsi"/>
                <w:color w:val="000000" w:themeColor="text1"/>
                <w:sz w:val="15"/>
                <w:szCs w:val="15"/>
              </w:rPr>
              <w:t>Gateway returns access token, refresh token, and expir</w:t>
            </w:r>
            <w:r>
              <w:rPr>
                <w:rFonts w:asciiTheme="minorHAnsi" w:hAnsiTheme="minorHAnsi" w:cstheme="minorHAnsi"/>
                <w:color w:val="000000" w:themeColor="text1"/>
                <w:sz w:val="15"/>
                <w:szCs w:val="15"/>
              </w:rPr>
              <w:t>ation</w:t>
            </w:r>
            <w:r w:rsidRPr="004B483B">
              <w:rPr>
                <w:rFonts w:asciiTheme="minorHAnsi" w:hAnsiTheme="minorHAnsi" w:cstheme="minorHAnsi"/>
                <w:color w:val="000000" w:themeColor="text1"/>
                <w:sz w:val="15"/>
                <w:szCs w:val="15"/>
              </w:rPr>
              <w:t xml:space="preserve"> time with access privileges to the client app</w:t>
            </w:r>
          </w:p>
        </w:tc>
      </w:tr>
      <w:tr w:rsidR="008F4D78" w14:paraId="6637478F" w14:textId="77777777" w:rsidTr="005B2C26">
        <w:tc>
          <w:tcPr>
            <w:tcW w:w="535" w:type="dxa"/>
          </w:tcPr>
          <w:p w14:paraId="2AA5738C" w14:textId="77777777" w:rsidR="008F4D78" w:rsidRPr="004B483B" w:rsidRDefault="008F4D78" w:rsidP="005B2C26">
            <w:pPr>
              <w:rPr>
                <w:rFonts w:asciiTheme="minorHAnsi" w:hAnsiTheme="minorHAnsi"/>
                <w:sz w:val="15"/>
                <w:szCs w:val="15"/>
              </w:rPr>
            </w:pPr>
            <w:r w:rsidRPr="004B483B">
              <w:rPr>
                <w:rFonts w:asciiTheme="minorHAnsi" w:hAnsiTheme="minorHAnsi"/>
                <w:sz w:val="15"/>
                <w:szCs w:val="15"/>
              </w:rPr>
              <w:t>4</w:t>
            </w:r>
          </w:p>
        </w:tc>
        <w:tc>
          <w:tcPr>
            <w:tcW w:w="8815" w:type="dxa"/>
          </w:tcPr>
          <w:p w14:paraId="284E7DA7" w14:textId="77777777" w:rsidR="008F4D78" w:rsidRPr="004B483B" w:rsidRDefault="008F4D78" w:rsidP="005B2C26">
            <w:pPr>
              <w:rPr>
                <w:rFonts w:asciiTheme="minorHAnsi" w:hAnsiTheme="minorHAnsi"/>
                <w:sz w:val="15"/>
                <w:szCs w:val="15"/>
              </w:rPr>
            </w:pPr>
            <w:r w:rsidRPr="004B483B">
              <w:rPr>
                <w:rFonts w:asciiTheme="minorHAnsi" w:hAnsiTheme="minorHAnsi"/>
                <w:sz w:val="15"/>
                <w:szCs w:val="15"/>
              </w:rPr>
              <w:t>For all other cases it returns invalid credentials as response</w:t>
            </w:r>
          </w:p>
        </w:tc>
      </w:tr>
    </w:tbl>
    <w:p w14:paraId="71C11542" w14:textId="77777777" w:rsidR="008F4D78" w:rsidRPr="00377166" w:rsidRDefault="008F4D78" w:rsidP="008F4D78">
      <w:pPr>
        <w:pStyle w:val="Heading2"/>
        <w:rPr>
          <w:rFonts w:asciiTheme="minorHAnsi" w:hAnsiTheme="minorHAnsi" w:cstheme="minorHAnsi"/>
          <w:sz w:val="22"/>
          <w:szCs w:val="22"/>
        </w:rPr>
      </w:pPr>
      <w:bookmarkStart w:id="231" w:name="_Toc48121408"/>
      <w:r>
        <w:rPr>
          <w:rFonts w:asciiTheme="minorHAnsi" w:hAnsiTheme="minorHAnsi" w:cstheme="minorHAnsi"/>
          <w:sz w:val="22"/>
          <w:szCs w:val="22"/>
        </w:rPr>
        <w:t>O</w:t>
      </w:r>
      <w:r w:rsidRPr="0060550A">
        <w:rPr>
          <w:rFonts w:asciiTheme="minorHAnsi" w:hAnsiTheme="minorHAnsi" w:cstheme="minorHAnsi"/>
          <w:sz w:val="22"/>
          <w:szCs w:val="22"/>
        </w:rPr>
        <w:t>Auth Flow from Partner API Clients</w:t>
      </w:r>
      <w:bookmarkEnd w:id="231"/>
    </w:p>
    <w:p w14:paraId="17597CCA" w14:textId="77777777" w:rsidR="008F4D78" w:rsidRDefault="008F4D78" w:rsidP="008F4D78">
      <w:pPr>
        <w:ind w:left="574"/>
        <w:rPr>
          <w:rFonts w:asciiTheme="minorHAnsi" w:hAnsiTheme="minorHAnsi" w:cstheme="minorHAnsi"/>
          <w:sz w:val="21"/>
          <w:szCs w:val="21"/>
        </w:rPr>
      </w:pPr>
      <w:r w:rsidRPr="00FD052F">
        <w:rPr>
          <w:rFonts w:asciiTheme="minorHAnsi" w:hAnsiTheme="minorHAnsi" w:cstheme="minorHAnsi"/>
          <w:sz w:val="21"/>
          <w:szCs w:val="21"/>
        </w:rPr>
        <w:t xml:space="preserve">The following diagram depicts the </w:t>
      </w:r>
      <w:r>
        <w:rPr>
          <w:rFonts w:asciiTheme="minorHAnsi" w:hAnsiTheme="minorHAnsi" w:cstheme="minorHAnsi"/>
          <w:sz w:val="21"/>
          <w:szCs w:val="21"/>
        </w:rPr>
        <w:t>O</w:t>
      </w:r>
      <w:r w:rsidRPr="00FD052F">
        <w:rPr>
          <w:rFonts w:asciiTheme="minorHAnsi" w:hAnsiTheme="minorHAnsi" w:cstheme="minorHAnsi"/>
          <w:sz w:val="21"/>
          <w:szCs w:val="21"/>
        </w:rPr>
        <w:t>Auth flow that all interactions from front end channel apps to backend APIs will go through for secured and authorized access to APIs and data.</w:t>
      </w:r>
      <w:r>
        <w:rPr>
          <w:rFonts w:asciiTheme="minorHAnsi" w:hAnsiTheme="minorHAnsi" w:cstheme="minorHAnsi"/>
          <w:sz w:val="21"/>
          <w:szCs w:val="21"/>
        </w:rPr>
        <w:t xml:space="preserve"> This pattern is for external partners invoking Parivartan APIs coming through the Internet. The Authorization server and Resource server are both Apigee in this scenario.</w:t>
      </w:r>
    </w:p>
    <w:p w14:paraId="5F1515F1" w14:textId="77777777" w:rsidR="008F4D78" w:rsidRDefault="008F4D78" w:rsidP="008F4D78">
      <w:pPr>
        <w:ind w:left="574"/>
        <w:rPr>
          <w:rFonts w:asciiTheme="minorHAnsi" w:hAnsiTheme="minorHAnsi" w:cstheme="minorHAnsi"/>
          <w:sz w:val="21"/>
          <w:szCs w:val="21"/>
        </w:rPr>
      </w:pPr>
    </w:p>
    <w:p w14:paraId="46F7A01B" w14:textId="77777777" w:rsidR="008F4D78" w:rsidRDefault="008F4D78" w:rsidP="008F4D78">
      <w:pPr>
        <w:pStyle w:val="ListParagraph"/>
        <w:numPr>
          <w:ilvl w:val="0"/>
          <w:numId w:val="38"/>
        </w:numPr>
        <w:rPr>
          <w:rFonts w:asciiTheme="minorHAnsi" w:hAnsiTheme="minorHAnsi" w:cstheme="minorHAnsi"/>
          <w:sz w:val="21"/>
          <w:szCs w:val="21"/>
        </w:rPr>
      </w:pPr>
      <w:r>
        <w:rPr>
          <w:rFonts w:asciiTheme="minorHAnsi" w:hAnsiTheme="minorHAnsi" w:cstheme="minorHAnsi"/>
          <w:sz w:val="21"/>
          <w:szCs w:val="21"/>
        </w:rPr>
        <w:t>Scenario – Partners invoking APIs (B2B) – Grant Type: Client Credentials</w:t>
      </w:r>
    </w:p>
    <w:p w14:paraId="24C618AE" w14:textId="77777777" w:rsidR="008F4D78" w:rsidRPr="00B477EA" w:rsidRDefault="008F4D78" w:rsidP="008F4D78">
      <w:pPr>
        <w:pStyle w:val="ListParagraph"/>
        <w:ind w:left="934"/>
        <w:rPr>
          <w:rFonts w:asciiTheme="minorHAnsi" w:hAnsiTheme="minorHAnsi" w:cstheme="minorHAnsi"/>
          <w:sz w:val="21"/>
          <w:szCs w:val="21"/>
        </w:rPr>
      </w:pPr>
    </w:p>
    <w:p w14:paraId="5EADA220" w14:textId="77777777" w:rsidR="008F4D78" w:rsidRPr="00FD052F" w:rsidRDefault="008F4D78" w:rsidP="008F4D78">
      <w:pPr>
        <w:spacing w:after="160" w:line="259" w:lineRule="auto"/>
        <w:jc w:val="center"/>
        <w:rPr>
          <w:rFonts w:asciiTheme="minorHAnsi" w:hAnsiTheme="minorHAnsi" w:cstheme="minorHAnsi"/>
          <w:color w:val="0070C0"/>
          <w:sz w:val="21"/>
          <w:szCs w:val="21"/>
        </w:rPr>
      </w:pPr>
      <w:r>
        <w:rPr>
          <w:rFonts w:asciiTheme="minorHAnsi" w:hAnsiTheme="minorHAnsi" w:cstheme="minorHAnsi"/>
          <w:noProof/>
          <w:color w:val="0070C0"/>
          <w:sz w:val="21"/>
          <w:szCs w:val="21"/>
          <w:lang w:eastAsia="en-IN"/>
        </w:rPr>
        <w:lastRenderedPageBreak/>
        <w:drawing>
          <wp:inline distT="0" distB="0" distL="0" distR="0" wp14:anchorId="47897477" wp14:editId="7F45E6B2">
            <wp:extent cx="4692650" cy="2620295"/>
            <wp:effectExtent l="12700" t="12700" r="6350" b="889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7-08 at 7.54.50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01235" cy="2625089"/>
                    </a:xfrm>
                    <a:prstGeom prst="rect">
                      <a:avLst/>
                    </a:prstGeom>
                    <a:ln>
                      <a:solidFill>
                        <a:schemeClr val="tx1">
                          <a:lumMod val="50000"/>
                          <a:lumOff val="50000"/>
                        </a:schemeClr>
                      </a:solidFill>
                    </a:ln>
                  </pic:spPr>
                </pic:pic>
              </a:graphicData>
            </a:graphic>
          </wp:inline>
        </w:drawing>
      </w:r>
    </w:p>
    <w:tbl>
      <w:tblPr>
        <w:tblStyle w:val="TableGrid"/>
        <w:tblW w:w="0" w:type="auto"/>
        <w:jc w:val="center"/>
        <w:tblLook w:val="04A0" w:firstRow="1" w:lastRow="0" w:firstColumn="1" w:lastColumn="0" w:noHBand="0" w:noVBand="1"/>
      </w:tblPr>
      <w:tblGrid>
        <w:gridCol w:w="1320"/>
        <w:gridCol w:w="6270"/>
      </w:tblGrid>
      <w:tr w:rsidR="008F4D78" w:rsidRPr="00FD052F" w14:paraId="7D9A64F1" w14:textId="77777777" w:rsidTr="005B2C26">
        <w:trPr>
          <w:trHeight w:val="309"/>
          <w:jc w:val="center"/>
        </w:trPr>
        <w:tc>
          <w:tcPr>
            <w:tcW w:w="1320" w:type="dxa"/>
          </w:tcPr>
          <w:p w14:paraId="46319A70" w14:textId="77777777" w:rsidR="008F4D78" w:rsidRPr="00FD052F" w:rsidRDefault="008F4D78" w:rsidP="005B2C26">
            <w:pPr>
              <w:spacing w:after="160" w:line="259" w:lineRule="auto"/>
              <w:rPr>
                <w:rFonts w:asciiTheme="minorHAnsi" w:hAnsiTheme="minorHAnsi" w:cstheme="minorHAnsi"/>
                <w:b/>
                <w:bCs/>
                <w:color w:val="000000" w:themeColor="text1"/>
                <w:sz w:val="15"/>
                <w:szCs w:val="15"/>
              </w:rPr>
            </w:pPr>
            <w:r w:rsidRPr="00FD052F">
              <w:rPr>
                <w:rFonts w:asciiTheme="minorHAnsi" w:hAnsiTheme="minorHAnsi" w:cstheme="minorHAnsi"/>
                <w:b/>
                <w:bCs/>
                <w:color w:val="000000" w:themeColor="text1"/>
                <w:sz w:val="15"/>
                <w:szCs w:val="15"/>
              </w:rPr>
              <w:t>Step</w:t>
            </w:r>
          </w:p>
        </w:tc>
        <w:tc>
          <w:tcPr>
            <w:tcW w:w="6270" w:type="dxa"/>
          </w:tcPr>
          <w:p w14:paraId="77FE9B58" w14:textId="77777777" w:rsidR="008F4D78" w:rsidRPr="00FD052F" w:rsidRDefault="008F4D78" w:rsidP="005B2C26">
            <w:pPr>
              <w:spacing w:after="160" w:line="259" w:lineRule="auto"/>
              <w:rPr>
                <w:rFonts w:asciiTheme="minorHAnsi" w:hAnsiTheme="minorHAnsi" w:cstheme="minorHAnsi"/>
                <w:b/>
                <w:bCs/>
                <w:color w:val="000000" w:themeColor="text1"/>
                <w:sz w:val="15"/>
                <w:szCs w:val="15"/>
              </w:rPr>
            </w:pPr>
            <w:r w:rsidRPr="00FD052F">
              <w:rPr>
                <w:rFonts w:asciiTheme="minorHAnsi" w:hAnsiTheme="minorHAnsi" w:cstheme="minorHAnsi"/>
                <w:b/>
                <w:bCs/>
                <w:color w:val="000000" w:themeColor="text1"/>
                <w:sz w:val="15"/>
                <w:szCs w:val="15"/>
              </w:rPr>
              <w:t>Description</w:t>
            </w:r>
          </w:p>
        </w:tc>
      </w:tr>
      <w:tr w:rsidR="008F4D78" w:rsidRPr="00FD052F" w14:paraId="4AC3BA41" w14:textId="77777777" w:rsidTr="005B2C26">
        <w:trPr>
          <w:trHeight w:val="309"/>
          <w:jc w:val="center"/>
        </w:trPr>
        <w:tc>
          <w:tcPr>
            <w:tcW w:w="1320" w:type="dxa"/>
          </w:tcPr>
          <w:p w14:paraId="271F79FF"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1</w:t>
            </w:r>
          </w:p>
        </w:tc>
        <w:tc>
          <w:tcPr>
            <w:tcW w:w="6270" w:type="dxa"/>
          </w:tcPr>
          <w:p w14:paraId="7D97FCA1"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 xml:space="preserve">Client app invokes token endpoint for </w:t>
            </w:r>
            <w:r>
              <w:rPr>
                <w:rFonts w:asciiTheme="minorHAnsi" w:hAnsiTheme="minorHAnsi" w:cstheme="minorHAnsi"/>
                <w:color w:val="000000" w:themeColor="text1"/>
                <w:sz w:val="15"/>
                <w:szCs w:val="15"/>
              </w:rPr>
              <w:t xml:space="preserve">getting </w:t>
            </w:r>
            <w:r w:rsidRPr="00FD052F">
              <w:rPr>
                <w:rFonts w:asciiTheme="minorHAnsi" w:hAnsiTheme="minorHAnsi" w:cstheme="minorHAnsi"/>
                <w:color w:val="000000" w:themeColor="text1"/>
                <w:sz w:val="15"/>
                <w:szCs w:val="15"/>
              </w:rPr>
              <w:t>auth token</w:t>
            </w:r>
            <w:r>
              <w:rPr>
                <w:rFonts w:asciiTheme="minorHAnsi" w:hAnsiTheme="minorHAnsi" w:cstheme="minorHAnsi"/>
                <w:color w:val="000000" w:themeColor="text1"/>
                <w:sz w:val="15"/>
                <w:szCs w:val="15"/>
              </w:rPr>
              <w:t xml:space="preserve"> by passing client id and client secret</w:t>
            </w:r>
          </w:p>
        </w:tc>
      </w:tr>
      <w:tr w:rsidR="008F4D78" w:rsidRPr="00FD052F" w14:paraId="21C197C3" w14:textId="77777777" w:rsidTr="005B2C26">
        <w:trPr>
          <w:trHeight w:val="300"/>
          <w:jc w:val="center"/>
        </w:trPr>
        <w:tc>
          <w:tcPr>
            <w:tcW w:w="1320" w:type="dxa"/>
          </w:tcPr>
          <w:p w14:paraId="51CD1C90"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2</w:t>
            </w:r>
          </w:p>
        </w:tc>
        <w:tc>
          <w:tcPr>
            <w:tcW w:w="6270" w:type="dxa"/>
          </w:tcPr>
          <w:p w14:paraId="44CDAF0E"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 xml:space="preserve">API Gateway </w:t>
            </w:r>
            <w:r>
              <w:rPr>
                <w:rFonts w:asciiTheme="minorHAnsi" w:hAnsiTheme="minorHAnsi" w:cstheme="minorHAnsi"/>
                <w:color w:val="000000" w:themeColor="text1"/>
                <w:sz w:val="15"/>
                <w:szCs w:val="15"/>
              </w:rPr>
              <w:t xml:space="preserve">validates client id and secret and returns success along with Auth and Refresh tokens </w:t>
            </w:r>
            <w:r w:rsidRPr="00FD052F">
              <w:rPr>
                <w:rFonts w:asciiTheme="minorHAnsi" w:hAnsiTheme="minorHAnsi" w:cstheme="minorHAnsi"/>
                <w:color w:val="000000" w:themeColor="text1"/>
                <w:sz w:val="15"/>
                <w:szCs w:val="15"/>
              </w:rPr>
              <w:t xml:space="preserve"> </w:t>
            </w:r>
          </w:p>
        </w:tc>
      </w:tr>
      <w:tr w:rsidR="008F4D78" w:rsidRPr="00FD052F" w14:paraId="3EDF917D" w14:textId="77777777" w:rsidTr="005B2C26">
        <w:trPr>
          <w:trHeight w:val="309"/>
          <w:jc w:val="center"/>
        </w:trPr>
        <w:tc>
          <w:tcPr>
            <w:tcW w:w="1320" w:type="dxa"/>
          </w:tcPr>
          <w:p w14:paraId="1AE7C7FE"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3</w:t>
            </w:r>
          </w:p>
        </w:tc>
        <w:tc>
          <w:tcPr>
            <w:tcW w:w="6270" w:type="dxa"/>
          </w:tcPr>
          <w:p w14:paraId="48F01EEF"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If the request in step 1 is a business API call with access token, Apigee checks for token expiry and can return expired error</w:t>
            </w:r>
          </w:p>
        </w:tc>
      </w:tr>
      <w:tr w:rsidR="008F4D78" w:rsidRPr="00FD052F" w14:paraId="11F55127" w14:textId="77777777" w:rsidTr="005B2C26">
        <w:trPr>
          <w:trHeight w:val="309"/>
          <w:jc w:val="center"/>
        </w:trPr>
        <w:tc>
          <w:tcPr>
            <w:tcW w:w="1320" w:type="dxa"/>
          </w:tcPr>
          <w:p w14:paraId="21DD3A02"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4</w:t>
            </w:r>
          </w:p>
        </w:tc>
        <w:tc>
          <w:tcPr>
            <w:tcW w:w="6270" w:type="dxa"/>
          </w:tcPr>
          <w:p w14:paraId="3F073126"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 xml:space="preserve">For expired token scenario, client app sends a call to generate new access token by passing the refresh token </w:t>
            </w:r>
          </w:p>
        </w:tc>
      </w:tr>
      <w:tr w:rsidR="008F4D78" w:rsidRPr="00FD052F" w14:paraId="5F688A8B" w14:textId="77777777" w:rsidTr="005B2C26">
        <w:trPr>
          <w:trHeight w:val="309"/>
          <w:jc w:val="center"/>
        </w:trPr>
        <w:tc>
          <w:tcPr>
            <w:tcW w:w="1320" w:type="dxa"/>
          </w:tcPr>
          <w:p w14:paraId="0B37108D"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5</w:t>
            </w:r>
          </w:p>
        </w:tc>
        <w:tc>
          <w:tcPr>
            <w:tcW w:w="6270" w:type="dxa"/>
          </w:tcPr>
          <w:p w14:paraId="5A829A5B"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Apigee returns a new access token</w:t>
            </w:r>
          </w:p>
        </w:tc>
      </w:tr>
      <w:tr w:rsidR="008F4D78" w:rsidRPr="00FD052F" w14:paraId="3A6CB0EA" w14:textId="77777777" w:rsidTr="005B2C26">
        <w:trPr>
          <w:trHeight w:val="300"/>
          <w:jc w:val="center"/>
        </w:trPr>
        <w:tc>
          <w:tcPr>
            <w:tcW w:w="1320" w:type="dxa"/>
          </w:tcPr>
          <w:p w14:paraId="4897EF81"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6</w:t>
            </w:r>
          </w:p>
        </w:tc>
        <w:tc>
          <w:tcPr>
            <w:tcW w:w="6270" w:type="dxa"/>
          </w:tcPr>
          <w:p w14:paraId="07CC0F1E"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Client app makes business API call passing access token as Bearer token in HTTP header</w:t>
            </w:r>
          </w:p>
        </w:tc>
      </w:tr>
      <w:tr w:rsidR="008F4D78" w:rsidRPr="00FD052F" w14:paraId="2587B5C7" w14:textId="77777777" w:rsidTr="005B2C26">
        <w:trPr>
          <w:trHeight w:val="300"/>
          <w:jc w:val="center"/>
        </w:trPr>
        <w:tc>
          <w:tcPr>
            <w:tcW w:w="1320" w:type="dxa"/>
          </w:tcPr>
          <w:p w14:paraId="76CBD1A1"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7</w:t>
            </w:r>
          </w:p>
        </w:tc>
        <w:tc>
          <w:tcPr>
            <w:tcW w:w="6270" w:type="dxa"/>
          </w:tcPr>
          <w:p w14:paraId="0435F86A"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Apigee validates access token and grants access to resource server which applies policies and send request to microservices</w:t>
            </w:r>
            <w:r w:rsidRPr="00FD052F">
              <w:rPr>
                <w:rFonts w:asciiTheme="minorHAnsi" w:hAnsiTheme="minorHAnsi" w:cstheme="minorHAnsi"/>
                <w:color w:val="000000" w:themeColor="text1"/>
                <w:sz w:val="15"/>
                <w:szCs w:val="15"/>
              </w:rPr>
              <w:t xml:space="preserve"> </w:t>
            </w:r>
          </w:p>
        </w:tc>
      </w:tr>
      <w:tr w:rsidR="008F4D78" w:rsidRPr="00FD052F" w14:paraId="1F75169D" w14:textId="77777777" w:rsidTr="005B2C26">
        <w:trPr>
          <w:trHeight w:val="300"/>
          <w:jc w:val="center"/>
        </w:trPr>
        <w:tc>
          <w:tcPr>
            <w:tcW w:w="1320" w:type="dxa"/>
          </w:tcPr>
          <w:p w14:paraId="625560C4"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8</w:t>
            </w:r>
          </w:p>
        </w:tc>
        <w:tc>
          <w:tcPr>
            <w:tcW w:w="6270" w:type="dxa"/>
          </w:tcPr>
          <w:p w14:paraId="006E385E"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Authorization check is done in microservices layer and business logic execute</w:t>
            </w:r>
          </w:p>
        </w:tc>
      </w:tr>
      <w:tr w:rsidR="008F4D78" w:rsidRPr="00FD052F" w14:paraId="49831207" w14:textId="77777777" w:rsidTr="005B2C26">
        <w:trPr>
          <w:trHeight w:val="300"/>
          <w:jc w:val="center"/>
        </w:trPr>
        <w:tc>
          <w:tcPr>
            <w:tcW w:w="1320" w:type="dxa"/>
          </w:tcPr>
          <w:p w14:paraId="69F13BCF"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9</w:t>
            </w:r>
          </w:p>
        </w:tc>
        <w:tc>
          <w:tcPr>
            <w:tcW w:w="6270" w:type="dxa"/>
          </w:tcPr>
          <w:p w14:paraId="66905112" w14:textId="77777777" w:rsidR="008F4D78" w:rsidRPr="00FD052F" w:rsidRDefault="008F4D78" w:rsidP="005B2C26">
            <w:pPr>
              <w:spacing w:after="160" w:line="259" w:lineRule="auto"/>
              <w:rPr>
                <w:rFonts w:asciiTheme="minorHAnsi" w:hAnsiTheme="minorHAnsi" w:cstheme="minorHAnsi"/>
                <w:color w:val="000000" w:themeColor="text1"/>
                <w:sz w:val="15"/>
                <w:szCs w:val="15"/>
              </w:rPr>
            </w:pPr>
            <w:r w:rsidRPr="00FD052F">
              <w:rPr>
                <w:rFonts w:asciiTheme="minorHAnsi" w:hAnsiTheme="minorHAnsi" w:cstheme="minorHAnsi"/>
                <w:color w:val="000000" w:themeColor="text1"/>
                <w:sz w:val="15"/>
                <w:szCs w:val="15"/>
              </w:rPr>
              <w:t>Microservice send back response relayed back to client via Gateway</w:t>
            </w:r>
          </w:p>
        </w:tc>
      </w:tr>
    </w:tbl>
    <w:p w14:paraId="4457855D" w14:textId="77777777" w:rsidR="008F4D78" w:rsidRDefault="008F4D78" w:rsidP="008F4D78"/>
    <w:p w14:paraId="6CA40D0F" w14:textId="77777777" w:rsidR="008F4D78" w:rsidRPr="00A12082" w:rsidRDefault="008F4D78" w:rsidP="008F4D78">
      <w:pPr>
        <w:pStyle w:val="Heading2"/>
        <w:rPr>
          <w:rFonts w:asciiTheme="minorHAnsi" w:hAnsiTheme="minorHAnsi" w:cstheme="minorHAnsi"/>
          <w:sz w:val="22"/>
          <w:szCs w:val="22"/>
        </w:rPr>
      </w:pPr>
      <w:bookmarkStart w:id="232" w:name="_Toc48121409"/>
      <w:r w:rsidRPr="00A12082">
        <w:rPr>
          <w:rFonts w:asciiTheme="minorHAnsi" w:hAnsiTheme="minorHAnsi" w:cstheme="minorHAnsi"/>
          <w:sz w:val="22"/>
          <w:szCs w:val="22"/>
        </w:rPr>
        <w:t>Addressing Vulnerabilities using Spring Security</w:t>
      </w:r>
      <w:bookmarkEnd w:id="232"/>
    </w:p>
    <w:p w14:paraId="6C95F534" w14:textId="77777777" w:rsidR="008F4D78" w:rsidRPr="00A12082" w:rsidRDefault="008F4D78" w:rsidP="008F4D78">
      <w:pPr>
        <w:rPr>
          <w:rFonts w:ascii="Calibri" w:hAnsi="Calibri" w:cs="Calibri"/>
          <w:color w:val="000000"/>
          <w:sz w:val="21"/>
          <w:szCs w:val="21"/>
        </w:rPr>
      </w:pPr>
      <w:r w:rsidRPr="00A12082">
        <w:rPr>
          <w:rFonts w:ascii="Calibri" w:hAnsi="Calibri" w:cs="Calibri"/>
          <w:color w:val="000000"/>
          <w:sz w:val="21"/>
          <w:szCs w:val="21"/>
        </w:rPr>
        <w:t>Cross Site Request Forgery(CSRF) –  Spring Security provides built-in feature to enable CSRF protection using annotation @EnableWebSecurity</w:t>
      </w:r>
    </w:p>
    <w:p w14:paraId="4FECB65D" w14:textId="77777777" w:rsidR="008F4D78" w:rsidRDefault="008F4D78" w:rsidP="008F4D78">
      <w:pPr>
        <w:rPr>
          <w:rFonts w:ascii="Calibri" w:hAnsi="Calibri" w:cs="Calibri"/>
          <w:color w:val="000000"/>
          <w:sz w:val="22"/>
          <w:szCs w:val="22"/>
        </w:rPr>
      </w:pPr>
      <w:r>
        <w:rPr>
          <w:rFonts w:ascii="Calibri" w:hAnsi="Calibri" w:cs="Calibri"/>
          <w:color w:val="000000"/>
          <w:sz w:val="22"/>
          <w:szCs w:val="22"/>
        </w:rPr>
        <w:t> </w:t>
      </w:r>
    </w:p>
    <w:tbl>
      <w:tblPr>
        <w:tblW w:w="0" w:type="auto"/>
        <w:tblCellMar>
          <w:left w:w="0" w:type="dxa"/>
          <w:right w:w="0" w:type="dxa"/>
        </w:tblCellMar>
        <w:tblLook w:val="04A0" w:firstRow="1" w:lastRow="0" w:firstColumn="1" w:lastColumn="0" w:noHBand="0" w:noVBand="1"/>
      </w:tblPr>
      <w:tblGrid>
        <w:gridCol w:w="9726"/>
      </w:tblGrid>
      <w:tr w:rsidR="008F4D78" w:rsidRPr="00A12082" w14:paraId="7E8D2488" w14:textId="77777777" w:rsidTr="005B2C26">
        <w:tc>
          <w:tcPr>
            <w:tcW w:w="973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471CEBF8" w14:textId="77777777" w:rsidR="008F4D78" w:rsidRPr="00A12082" w:rsidRDefault="008F4D78" w:rsidP="005B2C26">
            <w:pPr>
              <w:rPr>
                <w:rFonts w:ascii="Calibri" w:hAnsi="Calibri" w:cs="Calibri"/>
                <w:sz w:val="20"/>
                <w:szCs w:val="20"/>
              </w:rPr>
            </w:pPr>
            <w:r w:rsidRPr="00A12082">
              <w:rPr>
                <w:rFonts w:ascii="Calibri" w:hAnsi="Calibri" w:cs="Calibri"/>
                <w:sz w:val="20"/>
                <w:szCs w:val="20"/>
                <w:lang w:val="en-US"/>
              </w:rPr>
              <w:t>@EnableWebSecurity</w:t>
            </w:r>
          </w:p>
          <w:p w14:paraId="3B956F4C" w14:textId="77777777" w:rsidR="008F4D78" w:rsidRPr="00A12082" w:rsidRDefault="008F4D78" w:rsidP="005B2C26">
            <w:pPr>
              <w:rPr>
                <w:rFonts w:ascii="Calibri" w:hAnsi="Calibri" w:cs="Calibri"/>
                <w:sz w:val="20"/>
                <w:szCs w:val="20"/>
              </w:rPr>
            </w:pPr>
            <w:r w:rsidRPr="00A12082">
              <w:rPr>
                <w:rFonts w:ascii="Calibri" w:hAnsi="Calibri" w:cs="Calibri"/>
                <w:sz w:val="20"/>
                <w:szCs w:val="20"/>
                <w:lang w:val="en-US"/>
              </w:rPr>
              <w:t>public class WebSecurityConfig extends WebSecurityConfigurerAdapter {</w:t>
            </w:r>
          </w:p>
          <w:p w14:paraId="6EDB8728" w14:textId="77777777" w:rsidR="008F4D78" w:rsidRPr="00A12082" w:rsidRDefault="008F4D78" w:rsidP="005B2C26">
            <w:pPr>
              <w:rPr>
                <w:rFonts w:ascii="Calibri" w:hAnsi="Calibri" w:cs="Calibri"/>
                <w:sz w:val="20"/>
                <w:szCs w:val="20"/>
              </w:rPr>
            </w:pPr>
            <w:r w:rsidRPr="00A12082">
              <w:rPr>
                <w:rFonts w:ascii="Calibri" w:hAnsi="Calibri" w:cs="Calibri"/>
                <w:sz w:val="20"/>
                <w:szCs w:val="20"/>
                <w:lang w:val="en-US"/>
              </w:rPr>
              <w:t> </w:t>
            </w:r>
          </w:p>
          <w:p w14:paraId="76DCED7C" w14:textId="77777777" w:rsidR="008F4D78" w:rsidRPr="00A12082" w:rsidRDefault="008F4D78" w:rsidP="005B2C26">
            <w:pPr>
              <w:rPr>
                <w:rFonts w:ascii="Calibri" w:hAnsi="Calibri" w:cs="Calibri"/>
                <w:sz w:val="20"/>
                <w:szCs w:val="20"/>
              </w:rPr>
            </w:pPr>
            <w:r w:rsidRPr="00A12082">
              <w:rPr>
                <w:rFonts w:ascii="Calibri" w:hAnsi="Calibri" w:cs="Calibri"/>
                <w:sz w:val="20"/>
                <w:szCs w:val="20"/>
                <w:lang w:val="en-US"/>
              </w:rPr>
              <w:t>   @Override</w:t>
            </w:r>
          </w:p>
          <w:p w14:paraId="148F93E1" w14:textId="77777777" w:rsidR="008F4D78" w:rsidRPr="00A12082" w:rsidRDefault="008F4D78" w:rsidP="005B2C26">
            <w:pPr>
              <w:rPr>
                <w:rFonts w:ascii="Calibri" w:hAnsi="Calibri" w:cs="Calibri"/>
                <w:sz w:val="20"/>
                <w:szCs w:val="20"/>
              </w:rPr>
            </w:pPr>
            <w:r w:rsidRPr="00A12082">
              <w:rPr>
                <w:rFonts w:ascii="Calibri" w:hAnsi="Calibri" w:cs="Calibri"/>
                <w:sz w:val="20"/>
                <w:szCs w:val="20"/>
                <w:lang w:val="en-US"/>
              </w:rPr>
              <w:t>   protected void configure(HttpSecurity http) throws Exception {</w:t>
            </w:r>
          </w:p>
          <w:p w14:paraId="6328CC85" w14:textId="77777777" w:rsidR="008F4D78" w:rsidRPr="00A12082" w:rsidRDefault="008F4D78" w:rsidP="005B2C26">
            <w:pPr>
              <w:rPr>
                <w:rFonts w:ascii="Calibri" w:hAnsi="Calibri" w:cs="Calibri"/>
                <w:sz w:val="20"/>
                <w:szCs w:val="20"/>
              </w:rPr>
            </w:pPr>
            <w:r w:rsidRPr="00A12082">
              <w:rPr>
                <w:rFonts w:ascii="Calibri" w:hAnsi="Calibri" w:cs="Calibri"/>
                <w:sz w:val="20"/>
                <w:szCs w:val="20"/>
                <w:lang w:val="en-US"/>
              </w:rPr>
              <w:t>       http</w:t>
            </w:r>
          </w:p>
          <w:p w14:paraId="2F3AE37C" w14:textId="77777777" w:rsidR="008F4D78" w:rsidRPr="00A12082" w:rsidRDefault="008F4D78" w:rsidP="005B2C26">
            <w:pPr>
              <w:rPr>
                <w:rFonts w:ascii="Calibri" w:hAnsi="Calibri" w:cs="Calibri"/>
                <w:sz w:val="20"/>
                <w:szCs w:val="20"/>
              </w:rPr>
            </w:pPr>
            <w:r w:rsidRPr="00A12082">
              <w:rPr>
                <w:rFonts w:ascii="Calibri" w:hAnsi="Calibri" w:cs="Calibri"/>
                <w:sz w:val="20"/>
                <w:szCs w:val="20"/>
                <w:lang w:val="en-US"/>
              </w:rPr>
              <w:t>           .csrf()</w:t>
            </w:r>
          </w:p>
          <w:p w14:paraId="0135C55F" w14:textId="77777777" w:rsidR="008F4D78" w:rsidRPr="00A12082" w:rsidRDefault="008F4D78" w:rsidP="005B2C26">
            <w:pPr>
              <w:rPr>
                <w:rFonts w:ascii="Calibri" w:hAnsi="Calibri" w:cs="Calibri"/>
                <w:sz w:val="20"/>
                <w:szCs w:val="20"/>
              </w:rPr>
            </w:pPr>
            <w:r w:rsidRPr="00A12082">
              <w:rPr>
                <w:rFonts w:ascii="Calibri" w:hAnsi="Calibri" w:cs="Calibri"/>
                <w:sz w:val="20"/>
                <w:szCs w:val="20"/>
                <w:lang w:val="en-US"/>
              </w:rPr>
              <w:t>               .csrfTokenRepository(CookieCsrfTokenRepository.withHttpOnlyFalse());</w:t>
            </w:r>
          </w:p>
          <w:p w14:paraId="06E17F45" w14:textId="77777777" w:rsidR="008F4D78" w:rsidRPr="00A12082" w:rsidRDefault="008F4D78" w:rsidP="005B2C26">
            <w:pPr>
              <w:rPr>
                <w:rFonts w:ascii="Calibri" w:hAnsi="Calibri" w:cs="Calibri"/>
                <w:sz w:val="20"/>
                <w:szCs w:val="20"/>
              </w:rPr>
            </w:pPr>
            <w:r w:rsidRPr="00A12082">
              <w:rPr>
                <w:rFonts w:ascii="Calibri" w:hAnsi="Calibri" w:cs="Calibri"/>
                <w:sz w:val="20"/>
                <w:szCs w:val="20"/>
                <w:lang w:val="en-US"/>
              </w:rPr>
              <w:t>   }</w:t>
            </w:r>
          </w:p>
          <w:p w14:paraId="13DC1E90" w14:textId="77777777" w:rsidR="008F4D78" w:rsidRPr="00A12082" w:rsidRDefault="008F4D78" w:rsidP="005B2C26">
            <w:pPr>
              <w:rPr>
                <w:rFonts w:ascii="Calibri" w:hAnsi="Calibri" w:cs="Calibri"/>
                <w:sz w:val="20"/>
                <w:szCs w:val="20"/>
              </w:rPr>
            </w:pPr>
            <w:r w:rsidRPr="00A12082">
              <w:rPr>
                <w:rFonts w:ascii="Calibri" w:hAnsi="Calibri" w:cs="Calibri"/>
                <w:sz w:val="20"/>
                <w:szCs w:val="20"/>
                <w:lang w:val="en-US"/>
              </w:rPr>
              <w:t>}</w:t>
            </w:r>
          </w:p>
        </w:tc>
      </w:tr>
    </w:tbl>
    <w:p w14:paraId="07BF7008" w14:textId="77777777" w:rsidR="008F4D78" w:rsidRPr="00A12082" w:rsidRDefault="008F4D78" w:rsidP="008F4D78">
      <w:pPr>
        <w:rPr>
          <w:rFonts w:ascii="Calibri" w:hAnsi="Calibri" w:cs="Calibri"/>
          <w:color w:val="000000"/>
          <w:sz w:val="21"/>
          <w:szCs w:val="21"/>
        </w:rPr>
      </w:pPr>
      <w:r w:rsidRPr="00A12082">
        <w:rPr>
          <w:rFonts w:ascii="Calibri" w:hAnsi="Calibri" w:cs="Calibri"/>
          <w:color w:val="000000"/>
          <w:sz w:val="21"/>
          <w:szCs w:val="21"/>
        </w:rPr>
        <w:t>Content Security Policy for XSS Protection- Spring Security provides in-built feature for XSS protection using annotation @EnableWebSecurity</w:t>
      </w:r>
    </w:p>
    <w:p w14:paraId="56398D17" w14:textId="77777777" w:rsidR="008F4D78" w:rsidRDefault="008F4D78" w:rsidP="008F4D78">
      <w:pPr>
        <w:rPr>
          <w:rFonts w:ascii="Calibri" w:hAnsi="Calibri" w:cs="Calibri"/>
          <w:color w:val="000000"/>
          <w:sz w:val="22"/>
          <w:szCs w:val="22"/>
        </w:rPr>
      </w:pPr>
      <w:r>
        <w:rPr>
          <w:rFonts w:ascii="Calibri" w:hAnsi="Calibri" w:cs="Calibri"/>
          <w:color w:val="000000"/>
          <w:sz w:val="22"/>
          <w:szCs w:val="22"/>
        </w:rPr>
        <w:t> </w:t>
      </w:r>
    </w:p>
    <w:tbl>
      <w:tblPr>
        <w:tblW w:w="0" w:type="auto"/>
        <w:tblCellMar>
          <w:left w:w="0" w:type="dxa"/>
          <w:right w:w="0" w:type="dxa"/>
        </w:tblCellMar>
        <w:tblLook w:val="04A0" w:firstRow="1" w:lastRow="0" w:firstColumn="1" w:lastColumn="0" w:noHBand="0" w:noVBand="1"/>
      </w:tblPr>
      <w:tblGrid>
        <w:gridCol w:w="9726"/>
      </w:tblGrid>
      <w:tr w:rsidR="008F4D78" w:rsidRPr="00A12082" w14:paraId="7F40997C" w14:textId="77777777" w:rsidTr="005B2C26">
        <w:tc>
          <w:tcPr>
            <w:tcW w:w="973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78E68F4F" w14:textId="77777777" w:rsidR="008F4D78" w:rsidRPr="00A12082" w:rsidRDefault="008F4D78" w:rsidP="005B2C26">
            <w:pPr>
              <w:rPr>
                <w:rFonts w:ascii="Calibri" w:hAnsi="Calibri" w:cs="Calibri"/>
                <w:sz w:val="21"/>
                <w:szCs w:val="21"/>
              </w:rPr>
            </w:pPr>
            <w:r w:rsidRPr="00A12082">
              <w:rPr>
                <w:rFonts w:ascii="Calibri" w:hAnsi="Calibri" w:cs="Calibri"/>
                <w:sz w:val="21"/>
                <w:szCs w:val="21"/>
                <w:lang w:val="en-US"/>
              </w:rPr>
              <w:t>@EnableWebSecurity</w:t>
            </w:r>
          </w:p>
          <w:p w14:paraId="4014AF61" w14:textId="77777777" w:rsidR="008F4D78" w:rsidRPr="00A12082" w:rsidRDefault="008F4D78" w:rsidP="005B2C26">
            <w:pPr>
              <w:rPr>
                <w:rFonts w:ascii="Calibri" w:hAnsi="Calibri" w:cs="Calibri"/>
                <w:sz w:val="21"/>
                <w:szCs w:val="21"/>
              </w:rPr>
            </w:pPr>
            <w:r w:rsidRPr="00A12082">
              <w:rPr>
                <w:rFonts w:ascii="Calibri" w:hAnsi="Calibri" w:cs="Calibri"/>
                <w:sz w:val="21"/>
                <w:szCs w:val="21"/>
                <w:lang w:val="en-US"/>
              </w:rPr>
              <w:t>public class WebSecurityConfig extends WebSecurityConfigurerAdapter {</w:t>
            </w:r>
          </w:p>
          <w:p w14:paraId="7498E271" w14:textId="77777777" w:rsidR="008F4D78" w:rsidRPr="00A12082" w:rsidRDefault="008F4D78" w:rsidP="005B2C26">
            <w:pPr>
              <w:rPr>
                <w:rFonts w:ascii="Calibri" w:hAnsi="Calibri" w:cs="Calibri"/>
                <w:sz w:val="21"/>
                <w:szCs w:val="21"/>
              </w:rPr>
            </w:pPr>
            <w:r w:rsidRPr="00A12082">
              <w:rPr>
                <w:rFonts w:ascii="Calibri" w:hAnsi="Calibri" w:cs="Calibri"/>
                <w:sz w:val="21"/>
                <w:szCs w:val="21"/>
                <w:lang w:val="en-US"/>
              </w:rPr>
              <w:lastRenderedPageBreak/>
              <w:t> </w:t>
            </w:r>
          </w:p>
          <w:p w14:paraId="283410D3" w14:textId="77777777" w:rsidR="008F4D78" w:rsidRPr="00A12082" w:rsidRDefault="008F4D78" w:rsidP="005B2C26">
            <w:pPr>
              <w:rPr>
                <w:rFonts w:ascii="Calibri" w:hAnsi="Calibri" w:cs="Calibri"/>
                <w:sz w:val="21"/>
                <w:szCs w:val="21"/>
              </w:rPr>
            </w:pPr>
            <w:r w:rsidRPr="00A12082">
              <w:rPr>
                <w:rFonts w:ascii="Calibri" w:hAnsi="Calibri" w:cs="Calibri"/>
                <w:sz w:val="21"/>
                <w:szCs w:val="21"/>
                <w:lang w:val="en-US"/>
              </w:rPr>
              <w:t>   @Override</w:t>
            </w:r>
          </w:p>
          <w:p w14:paraId="70762738" w14:textId="77777777" w:rsidR="008F4D78" w:rsidRPr="00A12082" w:rsidRDefault="008F4D78" w:rsidP="005B2C26">
            <w:pPr>
              <w:rPr>
                <w:rFonts w:ascii="Calibri" w:hAnsi="Calibri" w:cs="Calibri"/>
                <w:sz w:val="21"/>
                <w:szCs w:val="21"/>
              </w:rPr>
            </w:pPr>
            <w:r w:rsidRPr="00A12082">
              <w:rPr>
                <w:rFonts w:ascii="Calibri" w:hAnsi="Calibri" w:cs="Calibri"/>
                <w:sz w:val="21"/>
                <w:szCs w:val="21"/>
                <w:lang w:val="en-US"/>
              </w:rPr>
              <w:t>   protected void configure(HttpSecurity http) throws Exception {</w:t>
            </w:r>
          </w:p>
          <w:p w14:paraId="7FCB94DD" w14:textId="77777777" w:rsidR="008F4D78" w:rsidRPr="00A12082" w:rsidRDefault="008F4D78" w:rsidP="005B2C26">
            <w:pPr>
              <w:rPr>
                <w:rFonts w:ascii="Calibri" w:hAnsi="Calibri" w:cs="Calibri"/>
                <w:sz w:val="21"/>
                <w:szCs w:val="21"/>
              </w:rPr>
            </w:pPr>
            <w:r w:rsidRPr="00A12082">
              <w:rPr>
                <w:rFonts w:ascii="Calibri" w:hAnsi="Calibri" w:cs="Calibri"/>
                <w:sz w:val="21"/>
                <w:szCs w:val="21"/>
                <w:lang w:val="en-US"/>
              </w:rPr>
              <w:t>       http.headers()</w:t>
            </w:r>
          </w:p>
          <w:p w14:paraId="401AD680" w14:textId="77777777" w:rsidR="008F4D78" w:rsidRPr="00A12082" w:rsidRDefault="008F4D78" w:rsidP="005B2C26">
            <w:pPr>
              <w:rPr>
                <w:rFonts w:ascii="Calibri" w:hAnsi="Calibri" w:cs="Calibri"/>
                <w:sz w:val="21"/>
                <w:szCs w:val="21"/>
              </w:rPr>
            </w:pPr>
            <w:r w:rsidRPr="00A12082">
              <w:rPr>
                <w:rFonts w:ascii="Calibri" w:hAnsi="Calibri" w:cs="Calibri"/>
                <w:sz w:val="21"/>
                <w:szCs w:val="21"/>
                <w:lang w:val="en-US"/>
              </w:rPr>
              <w:t>           .contentSecurityPolicy("script-src 'self'</w:t>
            </w:r>
            <w:r w:rsidRPr="00A12082">
              <w:rPr>
                <w:rStyle w:val="apple-converted-space"/>
                <w:rFonts w:ascii="Calibri" w:hAnsi="Calibri" w:cs="Calibri"/>
                <w:sz w:val="21"/>
                <w:szCs w:val="21"/>
                <w:lang w:val="en-US"/>
              </w:rPr>
              <w:t> </w:t>
            </w:r>
            <w:hyperlink r:id="rId79" w:history="1">
              <w:r w:rsidRPr="00A12082">
                <w:rPr>
                  <w:rStyle w:val="Hyperlink"/>
                  <w:rFonts w:ascii="Calibri" w:hAnsi="Calibri" w:cs="Calibri"/>
                  <w:color w:val="954F72"/>
                  <w:sz w:val="21"/>
                  <w:szCs w:val="21"/>
                  <w:lang w:val="en-US"/>
                </w:rPr>
                <w:t>https://trustedscripts.example.com</w:t>
              </w:r>
            </w:hyperlink>
            <w:r w:rsidRPr="00A12082">
              <w:rPr>
                <w:rFonts w:ascii="Calibri" w:hAnsi="Calibri" w:cs="Calibri"/>
                <w:sz w:val="21"/>
                <w:szCs w:val="21"/>
                <w:lang w:val="en-US"/>
              </w:rPr>
              <w:t>; object-src</w:t>
            </w:r>
            <w:r w:rsidRPr="00A12082">
              <w:rPr>
                <w:rStyle w:val="apple-converted-space"/>
                <w:rFonts w:ascii="Calibri" w:hAnsi="Calibri" w:cs="Calibri"/>
                <w:sz w:val="21"/>
                <w:szCs w:val="21"/>
                <w:lang w:val="en-US"/>
              </w:rPr>
              <w:t> </w:t>
            </w:r>
            <w:hyperlink r:id="rId80" w:history="1">
              <w:r w:rsidRPr="00A12082">
                <w:rPr>
                  <w:rStyle w:val="Hyperlink"/>
                  <w:rFonts w:ascii="Calibri" w:hAnsi="Calibri" w:cs="Calibri"/>
                  <w:color w:val="954F72"/>
                  <w:sz w:val="21"/>
                  <w:szCs w:val="21"/>
                  <w:lang w:val="en-US"/>
                </w:rPr>
                <w:t>https://trustedplugins.example.com</w:t>
              </w:r>
            </w:hyperlink>
            <w:r w:rsidRPr="00A12082">
              <w:rPr>
                <w:rFonts w:ascii="Calibri" w:hAnsi="Calibri" w:cs="Calibri"/>
                <w:sz w:val="21"/>
                <w:szCs w:val="21"/>
                <w:lang w:val="en-US"/>
              </w:rPr>
              <w:t>; report-uri /csp-report-endpoint/");</w:t>
            </w:r>
          </w:p>
          <w:p w14:paraId="60A3BBD9" w14:textId="77777777" w:rsidR="008F4D78" w:rsidRPr="00A12082" w:rsidRDefault="008F4D78" w:rsidP="005B2C26">
            <w:pPr>
              <w:rPr>
                <w:rFonts w:ascii="Calibri" w:hAnsi="Calibri" w:cs="Calibri"/>
                <w:sz w:val="21"/>
                <w:szCs w:val="21"/>
              </w:rPr>
            </w:pPr>
            <w:r w:rsidRPr="00A12082">
              <w:rPr>
                <w:rFonts w:ascii="Calibri" w:hAnsi="Calibri" w:cs="Calibri"/>
                <w:sz w:val="21"/>
                <w:szCs w:val="21"/>
                <w:lang w:val="en-US"/>
              </w:rPr>
              <w:t>   }</w:t>
            </w:r>
          </w:p>
          <w:p w14:paraId="046A5B63" w14:textId="77777777" w:rsidR="008F4D78" w:rsidRPr="00A12082" w:rsidRDefault="008F4D78" w:rsidP="005B2C26">
            <w:pPr>
              <w:rPr>
                <w:rFonts w:ascii="Calibri" w:hAnsi="Calibri" w:cs="Calibri"/>
                <w:sz w:val="21"/>
                <w:szCs w:val="21"/>
              </w:rPr>
            </w:pPr>
            <w:r w:rsidRPr="00A12082">
              <w:rPr>
                <w:rFonts w:ascii="Calibri" w:hAnsi="Calibri" w:cs="Calibri"/>
                <w:sz w:val="21"/>
                <w:szCs w:val="21"/>
                <w:lang w:val="en-US"/>
              </w:rPr>
              <w:t>}</w:t>
            </w:r>
          </w:p>
        </w:tc>
      </w:tr>
    </w:tbl>
    <w:p w14:paraId="6C4D36E9" w14:textId="77777777" w:rsidR="008F4D78" w:rsidRDefault="008F4D78" w:rsidP="008F4D78">
      <w:pPr>
        <w:rPr>
          <w:rFonts w:ascii="Calibri" w:hAnsi="Calibri" w:cs="Calibri"/>
          <w:color w:val="000000"/>
          <w:sz w:val="22"/>
          <w:szCs w:val="22"/>
        </w:rPr>
      </w:pPr>
      <w:r>
        <w:rPr>
          <w:rFonts w:ascii="Calibri" w:hAnsi="Calibri" w:cs="Calibri"/>
          <w:color w:val="000000"/>
          <w:sz w:val="22"/>
          <w:szCs w:val="22"/>
        </w:rPr>
        <w:lastRenderedPageBreak/>
        <w:t> </w:t>
      </w:r>
    </w:p>
    <w:p w14:paraId="69407510" w14:textId="77777777" w:rsidR="008F4D78" w:rsidRPr="002B194A" w:rsidRDefault="008F4D78" w:rsidP="008F4D78">
      <w:pPr>
        <w:rPr>
          <w:rFonts w:ascii="Calibri" w:hAnsi="Calibri" w:cs="Calibri"/>
          <w:b/>
          <w:bCs/>
          <w:color w:val="000000"/>
          <w:sz w:val="21"/>
          <w:szCs w:val="21"/>
        </w:rPr>
      </w:pPr>
      <w:r w:rsidRPr="002B194A">
        <w:rPr>
          <w:rFonts w:asciiTheme="minorHAnsi" w:hAnsiTheme="minorHAnsi" w:cstheme="minorHAnsi"/>
          <w:b/>
          <w:bCs/>
          <w:color w:val="002D72"/>
          <w:sz w:val="21"/>
          <w:szCs w:val="21"/>
        </w:rPr>
        <w:t>Handle Other OWASP Vulnerabilities</w:t>
      </w:r>
    </w:p>
    <w:p w14:paraId="68D7E0B8" w14:textId="77777777" w:rsidR="008F4D78" w:rsidRDefault="008F4D78" w:rsidP="008F4D78">
      <w:pPr>
        <w:rPr>
          <w:rFonts w:ascii="Calibri" w:hAnsi="Calibri" w:cs="Calibri"/>
          <w:color w:val="000000"/>
          <w:sz w:val="22"/>
          <w:szCs w:val="22"/>
        </w:rPr>
      </w:pPr>
      <w:r>
        <w:rPr>
          <w:rFonts w:ascii="Calibri" w:hAnsi="Calibri" w:cs="Calibri"/>
          <w:color w:val="000000"/>
          <w:sz w:val="22"/>
          <w:szCs w:val="22"/>
        </w:rPr>
        <w:t>Leverage Spring Security Intercepting Filter to intercept incoming request to scan for other vulnerabilities using custom logic</w:t>
      </w:r>
    </w:p>
    <w:p w14:paraId="3CD4E0FD" w14:textId="77777777" w:rsidR="008F4D78" w:rsidRPr="00FD052F" w:rsidRDefault="008F4D78" w:rsidP="008F4D78">
      <w:pPr>
        <w:rPr>
          <w:rFonts w:asciiTheme="minorHAnsi" w:hAnsiTheme="minorHAnsi" w:cstheme="minorHAnsi"/>
          <w:sz w:val="21"/>
          <w:szCs w:val="21"/>
        </w:rPr>
      </w:pPr>
    </w:p>
    <w:p w14:paraId="4DC82433" w14:textId="77777777" w:rsidR="008F4D78" w:rsidRPr="009C4F5A" w:rsidRDefault="008F4D78" w:rsidP="008F4D78">
      <w:pPr>
        <w:rPr>
          <w:rFonts w:asciiTheme="minorHAnsi" w:hAnsiTheme="minorHAnsi"/>
          <w:sz w:val="21"/>
          <w:szCs w:val="21"/>
        </w:rPr>
      </w:pPr>
    </w:p>
    <w:p w14:paraId="12218DA6" w14:textId="77777777" w:rsidR="008F4D78" w:rsidRPr="000E4D45" w:rsidRDefault="008F4D78" w:rsidP="008F4D78">
      <w:pPr>
        <w:pStyle w:val="Heading2"/>
        <w:rPr>
          <w:rFonts w:asciiTheme="minorHAnsi" w:hAnsiTheme="minorHAnsi" w:cstheme="minorHAnsi"/>
          <w:sz w:val="22"/>
          <w:szCs w:val="22"/>
        </w:rPr>
      </w:pPr>
      <w:bookmarkStart w:id="233" w:name="_Toc48121410"/>
      <w:r w:rsidRPr="000E4D45">
        <w:rPr>
          <w:rFonts w:asciiTheme="minorHAnsi" w:hAnsiTheme="minorHAnsi" w:cstheme="minorHAnsi"/>
          <w:sz w:val="22"/>
          <w:szCs w:val="22"/>
        </w:rPr>
        <w:t>SSO Process Flow</w:t>
      </w:r>
      <w:bookmarkEnd w:id="233"/>
      <w:r w:rsidRPr="000E4D45">
        <w:rPr>
          <w:rFonts w:asciiTheme="minorHAnsi" w:hAnsiTheme="minorHAnsi" w:cstheme="minorHAnsi"/>
          <w:sz w:val="22"/>
          <w:szCs w:val="22"/>
        </w:rPr>
        <w:t xml:space="preserve"> </w:t>
      </w:r>
    </w:p>
    <w:p w14:paraId="2C43D9F8" w14:textId="77777777" w:rsidR="008F4D78" w:rsidRPr="009C4F5A" w:rsidRDefault="008F4D78" w:rsidP="008F4D78">
      <w:pPr>
        <w:pStyle w:val="NormalWeb"/>
        <w:rPr>
          <w:rFonts w:asciiTheme="minorHAnsi" w:hAnsiTheme="minorHAnsi"/>
          <w:sz w:val="21"/>
          <w:szCs w:val="21"/>
        </w:rPr>
      </w:pPr>
      <w:r w:rsidRPr="009C4F5A">
        <w:rPr>
          <w:rFonts w:asciiTheme="minorHAnsi" w:hAnsiTheme="minorHAnsi"/>
          <w:sz w:val="21"/>
          <w:szCs w:val="21"/>
        </w:rPr>
        <w:t xml:space="preserve">The following diagram shows the authentication flow for web and mobile channel login for clearing and non-clearing members. The solution assumes the selection of an Identity and Access Management product (IDAM) supporting SSO and 2FA. </w:t>
      </w:r>
    </w:p>
    <w:p w14:paraId="420DCF91" w14:textId="77777777" w:rsidR="008F4D78" w:rsidRDefault="008F4D78" w:rsidP="008F4D78">
      <w:pPr>
        <w:pStyle w:val="NormalWeb"/>
        <w:jc w:val="center"/>
        <w:rPr>
          <w:rFonts w:asciiTheme="minorHAnsi" w:hAnsiTheme="minorHAnsi"/>
          <w:sz w:val="21"/>
          <w:szCs w:val="21"/>
        </w:rPr>
      </w:pPr>
    </w:p>
    <w:p w14:paraId="26E0CAAA" w14:textId="77777777" w:rsidR="008F4D78" w:rsidRDefault="00D44AB0" w:rsidP="008F4D78">
      <w:pPr>
        <w:rPr>
          <w:rFonts w:asciiTheme="minorHAnsi" w:hAnsiTheme="minorHAnsi" w:cstheme="minorHAnsi"/>
          <w:b/>
          <w:bCs/>
          <w:color w:val="000000"/>
          <w:sz w:val="21"/>
          <w:szCs w:val="21"/>
        </w:rPr>
      </w:pPr>
      <w:ins w:id="234" w:author="Bharath Kasimani (Digital)" w:date="2020-08-13T11:02:00Z">
        <w:r w:rsidRPr="00D44AB0">
          <w:rPr>
            <w:rFonts w:asciiTheme="minorHAnsi" w:hAnsiTheme="minorHAnsi"/>
            <w:noProof/>
            <w:color w:val="7F7F7F" w:themeColor="text1" w:themeTint="80"/>
            <w:sz w:val="21"/>
            <w:szCs w:val="21"/>
          </w:rPr>
          <w:object w:dxaOrig="14113" w:dyaOrig="10244" w14:anchorId="58C7D45C">
            <v:shape id="_x0000_i1025" type="#_x0000_t75" alt="A screenshot of a map&#10;&#10;Description automatically generated" style="width:445.95pt;height:323.7pt;mso-width-percent:0;mso-height-percent:0;mso-width-percent:0;mso-height-percent:0" o:ole="">
              <v:imagedata r:id="rId81" o:title=""/>
            </v:shape>
            <o:OLEObject Type="Embed" ProgID="PBrush" ShapeID="_x0000_i1025" DrawAspect="Content" ObjectID="_1658839420" r:id="rId82"/>
          </w:object>
        </w:r>
      </w:ins>
    </w:p>
    <w:p w14:paraId="18CB9F32" w14:textId="77777777" w:rsidR="008F4D78" w:rsidRPr="00FD052F" w:rsidRDefault="008F4D78" w:rsidP="008F4D78">
      <w:pPr>
        <w:rPr>
          <w:rFonts w:asciiTheme="minorHAnsi" w:hAnsiTheme="minorHAnsi" w:cstheme="minorHAnsi"/>
          <w:b/>
          <w:bCs/>
          <w:color w:val="000000"/>
          <w:sz w:val="21"/>
          <w:szCs w:val="21"/>
        </w:rPr>
      </w:pPr>
      <w:r w:rsidRPr="00FD052F">
        <w:rPr>
          <w:rFonts w:asciiTheme="minorHAnsi" w:hAnsiTheme="minorHAnsi" w:cstheme="minorHAnsi"/>
          <w:b/>
          <w:bCs/>
          <w:color w:val="000000"/>
          <w:sz w:val="21"/>
          <w:szCs w:val="21"/>
        </w:rPr>
        <w:t>Constraints:</w:t>
      </w:r>
    </w:p>
    <w:p w14:paraId="56A706EC" w14:textId="77777777" w:rsidR="008F4D78" w:rsidRPr="00FD052F" w:rsidRDefault="008F4D78" w:rsidP="008F4D78">
      <w:pPr>
        <w:pStyle w:val="ListParagraph"/>
        <w:numPr>
          <w:ilvl w:val="0"/>
          <w:numId w:val="1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IDM product to be chosen needs to have SSO Feature otherwise needs to integrate with any third party SSO like OpenSSO etc.</w:t>
      </w:r>
    </w:p>
    <w:p w14:paraId="60C169B1" w14:textId="77777777" w:rsidR="008F4D78" w:rsidRPr="00FD052F" w:rsidRDefault="008F4D78" w:rsidP="008F4D78">
      <w:pPr>
        <w:pStyle w:val="ListParagraph"/>
        <w:numPr>
          <w:ilvl w:val="0"/>
          <w:numId w:val="1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IDM Product </w:t>
      </w:r>
      <w:r>
        <w:rPr>
          <w:rFonts w:asciiTheme="minorHAnsi" w:hAnsiTheme="minorHAnsi" w:cstheme="minorHAnsi"/>
          <w:color w:val="000000"/>
          <w:sz w:val="21"/>
          <w:szCs w:val="21"/>
        </w:rPr>
        <w:t xml:space="preserve">needs to </w:t>
      </w:r>
      <w:r w:rsidRPr="00FD052F">
        <w:rPr>
          <w:rFonts w:asciiTheme="minorHAnsi" w:hAnsiTheme="minorHAnsi" w:cstheme="minorHAnsi"/>
          <w:color w:val="000000"/>
          <w:sz w:val="21"/>
          <w:szCs w:val="21"/>
        </w:rPr>
        <w:t xml:space="preserve">support </w:t>
      </w:r>
      <w:r>
        <w:rPr>
          <w:rFonts w:asciiTheme="minorHAnsi" w:hAnsiTheme="minorHAnsi" w:cstheme="minorHAnsi"/>
          <w:color w:val="000000"/>
          <w:sz w:val="21"/>
          <w:szCs w:val="21"/>
        </w:rPr>
        <w:t xml:space="preserve">integration with </w:t>
      </w:r>
      <w:r w:rsidRPr="00FD052F">
        <w:rPr>
          <w:rFonts w:asciiTheme="minorHAnsi" w:hAnsiTheme="minorHAnsi" w:cstheme="minorHAnsi"/>
          <w:color w:val="000000"/>
          <w:sz w:val="21"/>
          <w:szCs w:val="21"/>
        </w:rPr>
        <w:t>existing Vodafone OTP Server/new OTP product</w:t>
      </w:r>
      <w:r>
        <w:rPr>
          <w:rFonts w:asciiTheme="minorHAnsi" w:hAnsiTheme="minorHAnsi" w:cstheme="minorHAnsi"/>
          <w:color w:val="000000"/>
          <w:sz w:val="21"/>
          <w:szCs w:val="21"/>
        </w:rPr>
        <w:t>. Or alternatively OTP can be generated using IDM feature or custom logic and OTP sent through Notification Service/ SMS End point.</w:t>
      </w:r>
    </w:p>
    <w:p w14:paraId="7700A2F5" w14:textId="77777777" w:rsidR="008F4D78" w:rsidRPr="00FD052F" w:rsidRDefault="008F4D78" w:rsidP="008F4D78">
      <w:pPr>
        <w:pStyle w:val="ListParagraph"/>
        <w:numPr>
          <w:ilvl w:val="0"/>
          <w:numId w:val="1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lastRenderedPageBreak/>
        <w:t>This solution needs to be revised once ID</w:t>
      </w:r>
      <w:r>
        <w:rPr>
          <w:rFonts w:asciiTheme="minorHAnsi" w:hAnsiTheme="minorHAnsi" w:cstheme="minorHAnsi"/>
          <w:color w:val="000000"/>
          <w:sz w:val="21"/>
          <w:szCs w:val="21"/>
        </w:rPr>
        <w:t>M</w:t>
      </w:r>
      <w:r w:rsidRPr="00FD052F">
        <w:rPr>
          <w:rFonts w:asciiTheme="minorHAnsi" w:hAnsiTheme="minorHAnsi" w:cstheme="minorHAnsi"/>
          <w:color w:val="000000"/>
          <w:sz w:val="21"/>
          <w:szCs w:val="21"/>
        </w:rPr>
        <w:t xml:space="preserve"> Product is finalized</w:t>
      </w:r>
    </w:p>
    <w:p w14:paraId="6E789447" w14:textId="77777777" w:rsidR="008F4D78" w:rsidRPr="00FD052F" w:rsidRDefault="008F4D78" w:rsidP="008F4D78">
      <w:pPr>
        <w:pStyle w:val="ListParagraph"/>
        <w:rPr>
          <w:rFonts w:asciiTheme="minorHAnsi" w:hAnsiTheme="minorHAnsi" w:cstheme="minorHAnsi"/>
          <w:color w:val="000000"/>
          <w:sz w:val="21"/>
          <w:szCs w:val="21"/>
        </w:rPr>
      </w:pPr>
    </w:p>
    <w:p w14:paraId="22DD4AA0" w14:textId="77777777" w:rsidR="008F4D78" w:rsidRPr="00FD052F" w:rsidRDefault="008F4D78" w:rsidP="008F4D78">
      <w:pPr>
        <w:ind w:left="360"/>
        <w:rPr>
          <w:rFonts w:asciiTheme="minorHAnsi" w:hAnsiTheme="minorHAnsi" w:cstheme="minorHAnsi"/>
          <w:b/>
          <w:bCs/>
          <w:color w:val="000000"/>
          <w:sz w:val="21"/>
          <w:szCs w:val="21"/>
        </w:rPr>
      </w:pPr>
      <w:r w:rsidRPr="00FD052F">
        <w:rPr>
          <w:rFonts w:asciiTheme="minorHAnsi" w:hAnsiTheme="minorHAnsi" w:cstheme="minorHAnsi"/>
          <w:b/>
          <w:bCs/>
          <w:color w:val="000000"/>
          <w:sz w:val="21"/>
          <w:szCs w:val="21"/>
        </w:rPr>
        <w:t>Process Flow Steps:</w:t>
      </w:r>
    </w:p>
    <w:p w14:paraId="1E84A615" w14:textId="77777777" w:rsidR="008F4D78" w:rsidRPr="00FD052F" w:rsidRDefault="008F4D78" w:rsidP="008F4D78">
      <w:pPr>
        <w:pStyle w:val="ListParagraph"/>
        <w:numPr>
          <w:ilvl w:val="0"/>
          <w:numId w:val="1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User enters Application URL for Web Application or Launch Mobile App</w:t>
      </w:r>
    </w:p>
    <w:p w14:paraId="61E431D1" w14:textId="77777777" w:rsidR="008F4D78" w:rsidRPr="00FD052F" w:rsidRDefault="008F4D78" w:rsidP="008F4D78">
      <w:pPr>
        <w:pStyle w:val="ListParagraph"/>
        <w:numPr>
          <w:ilvl w:val="0"/>
          <w:numId w:val="1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Request will be intercepted through reverse proxy URL and SSO Login Page will be rendered by IDP Platform</w:t>
      </w:r>
    </w:p>
    <w:p w14:paraId="0A5815FE" w14:textId="77777777" w:rsidR="008F4D78" w:rsidRPr="00FD052F" w:rsidRDefault="008F4D78" w:rsidP="008F4D78">
      <w:pPr>
        <w:pStyle w:val="ListParagraph"/>
        <w:numPr>
          <w:ilvl w:val="0"/>
          <w:numId w:val="1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User will enter Login Credentials and click Submit</w:t>
      </w:r>
    </w:p>
    <w:p w14:paraId="7050566F" w14:textId="77777777" w:rsidR="008F4D78" w:rsidRPr="00FD052F" w:rsidRDefault="008F4D78" w:rsidP="008F4D78">
      <w:pPr>
        <w:pStyle w:val="ListParagraph"/>
        <w:numPr>
          <w:ilvl w:val="0"/>
          <w:numId w:val="1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Identity Manager will validate user credentials for valid user and thro</w:t>
      </w:r>
      <w:r>
        <w:rPr>
          <w:rFonts w:asciiTheme="minorHAnsi" w:hAnsiTheme="minorHAnsi" w:cstheme="minorHAnsi"/>
          <w:color w:val="000000"/>
          <w:sz w:val="21"/>
          <w:szCs w:val="21"/>
        </w:rPr>
        <w:t>w</w:t>
      </w:r>
      <w:r w:rsidRPr="00FD052F">
        <w:rPr>
          <w:rFonts w:asciiTheme="minorHAnsi" w:hAnsiTheme="minorHAnsi" w:cstheme="minorHAnsi"/>
          <w:color w:val="000000"/>
          <w:sz w:val="21"/>
          <w:szCs w:val="21"/>
        </w:rPr>
        <w:t xml:space="preserve"> invalid login error login page </w:t>
      </w:r>
      <w:proofErr w:type="spellStart"/>
      <w:r w:rsidRPr="00FD052F">
        <w:rPr>
          <w:rFonts w:asciiTheme="minorHAnsi" w:hAnsiTheme="minorHAnsi" w:cstheme="minorHAnsi"/>
          <w:color w:val="000000"/>
          <w:sz w:val="21"/>
          <w:szCs w:val="21"/>
        </w:rPr>
        <w:t>inc</w:t>
      </w:r>
      <w:r>
        <w:rPr>
          <w:rFonts w:asciiTheme="minorHAnsi" w:hAnsiTheme="minorHAnsi" w:cstheme="minorHAnsi"/>
          <w:color w:val="000000"/>
          <w:sz w:val="21"/>
          <w:szCs w:val="21"/>
        </w:rPr>
        <w:t>a</w:t>
      </w:r>
      <w:r w:rsidRPr="00FD052F">
        <w:rPr>
          <w:rFonts w:asciiTheme="minorHAnsi" w:hAnsiTheme="minorHAnsi" w:cstheme="minorHAnsi"/>
          <w:color w:val="000000"/>
          <w:sz w:val="21"/>
          <w:szCs w:val="21"/>
        </w:rPr>
        <w:t>se</w:t>
      </w:r>
      <w:proofErr w:type="spellEnd"/>
      <w:r w:rsidRPr="00FD052F">
        <w:rPr>
          <w:rFonts w:asciiTheme="minorHAnsi" w:hAnsiTheme="minorHAnsi" w:cstheme="minorHAnsi"/>
          <w:color w:val="000000"/>
          <w:sz w:val="21"/>
          <w:szCs w:val="21"/>
        </w:rPr>
        <w:t xml:space="preserve"> of invalid credentials</w:t>
      </w:r>
    </w:p>
    <w:p w14:paraId="5510E41F" w14:textId="77777777" w:rsidR="008F4D78" w:rsidRPr="00FD052F" w:rsidRDefault="008F4D78" w:rsidP="008F4D78">
      <w:pPr>
        <w:pStyle w:val="ListParagraph"/>
        <w:numPr>
          <w:ilvl w:val="0"/>
          <w:numId w:val="1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Once user ID is validated, OTP will be generated for user for 2nd Factor Authentication. Either OTP will be generated by Vodafone Server platform OTP Server or Send Push Notifications to Mobile App for user to attend</w:t>
      </w:r>
    </w:p>
    <w:p w14:paraId="040C6696" w14:textId="77777777" w:rsidR="008F4D78" w:rsidRPr="00FD052F" w:rsidRDefault="008F4D78" w:rsidP="008F4D78">
      <w:pPr>
        <w:pStyle w:val="ListParagraph"/>
        <w:numPr>
          <w:ilvl w:val="0"/>
          <w:numId w:val="1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User will enter OTP in Web Page after receiving SMS to registered Mobile Phone or Access Code to Mobile App. User can also click Authenticate Button in Mobile App without OTP or Access Code</w:t>
      </w:r>
    </w:p>
    <w:p w14:paraId="6AC83C7D" w14:textId="77777777" w:rsidR="008F4D78" w:rsidRPr="00FD052F" w:rsidRDefault="008F4D78" w:rsidP="008F4D78">
      <w:pPr>
        <w:pStyle w:val="ListParagraph"/>
        <w:numPr>
          <w:ilvl w:val="0"/>
          <w:numId w:val="1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IDM to validate Access Code or OTP against generated source.  No Access code or OTP validation required to validate in case of user clicked Authentication Button from Mobile App</w:t>
      </w:r>
    </w:p>
    <w:p w14:paraId="1EC589DD" w14:textId="77777777" w:rsidR="008F4D78" w:rsidRPr="00FD052F" w:rsidRDefault="008F4D78" w:rsidP="008F4D78">
      <w:pPr>
        <w:pStyle w:val="ListParagraph"/>
        <w:numPr>
          <w:ilvl w:val="0"/>
          <w:numId w:val="1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Once Token or OTP is validated, IDM to send User Profile and  Session Token in Response</w:t>
      </w:r>
    </w:p>
    <w:p w14:paraId="1B469FE8" w14:textId="77777777" w:rsidR="008F4D78" w:rsidRPr="00FD052F" w:rsidRDefault="008F4D78" w:rsidP="008F4D78">
      <w:pPr>
        <w:pStyle w:val="ListParagraph"/>
        <w:numPr>
          <w:ilvl w:val="0"/>
          <w:numId w:val="16"/>
        </w:numPr>
        <w:rPr>
          <w:rFonts w:asciiTheme="minorHAnsi" w:hAnsiTheme="minorHAnsi" w:cstheme="minorHAnsi"/>
          <w:color w:val="000000"/>
          <w:sz w:val="21"/>
          <w:szCs w:val="21"/>
        </w:rPr>
      </w:pPr>
      <w:r w:rsidRPr="00FD052F">
        <w:rPr>
          <w:rFonts w:asciiTheme="minorHAnsi" w:hAnsiTheme="minorHAnsi" w:cstheme="minorHAnsi"/>
          <w:color w:val="000000"/>
          <w:sz w:val="21"/>
          <w:szCs w:val="21"/>
        </w:rPr>
        <w:t xml:space="preserve">Web Application or Mobile App to retrieve user details from HTTP Header parameter and store it in cookie or session. Usually IDM will append HTTP Header parameters for logged in user and this needs to be validated. </w:t>
      </w:r>
    </w:p>
    <w:p w14:paraId="7F7138BB" w14:textId="77777777" w:rsidR="008F4D78" w:rsidRPr="00FD052F" w:rsidRDefault="008F4D78" w:rsidP="008F4D78">
      <w:pPr>
        <w:pStyle w:val="ListParagraph"/>
        <w:numPr>
          <w:ilvl w:val="0"/>
          <w:numId w:val="16"/>
        </w:numPr>
        <w:rPr>
          <w:rFonts w:asciiTheme="minorHAnsi" w:hAnsiTheme="minorHAnsi" w:cstheme="minorHAnsi"/>
          <w:color w:val="000000"/>
          <w:sz w:val="21"/>
          <w:szCs w:val="21"/>
        </w:rPr>
      </w:pPr>
      <w:r>
        <w:rPr>
          <w:rFonts w:asciiTheme="minorHAnsi" w:hAnsiTheme="minorHAnsi" w:cstheme="minorHAnsi"/>
          <w:color w:val="000000"/>
          <w:sz w:val="21"/>
          <w:szCs w:val="21"/>
        </w:rPr>
        <w:t>For a</w:t>
      </w:r>
      <w:r w:rsidRPr="00FD052F">
        <w:rPr>
          <w:rFonts w:asciiTheme="minorHAnsi" w:hAnsiTheme="minorHAnsi" w:cstheme="minorHAnsi"/>
          <w:color w:val="000000"/>
          <w:sz w:val="21"/>
          <w:szCs w:val="21"/>
        </w:rPr>
        <w:t>ny subsequent calls to the application functionality after user login, IDM will validate  for Session Token from HTTP Header for validity an</w:t>
      </w:r>
      <w:r>
        <w:rPr>
          <w:rFonts w:asciiTheme="minorHAnsi" w:hAnsiTheme="minorHAnsi" w:cstheme="minorHAnsi"/>
          <w:color w:val="000000"/>
          <w:sz w:val="21"/>
          <w:szCs w:val="21"/>
        </w:rPr>
        <w:t>d</w:t>
      </w:r>
      <w:r w:rsidRPr="00FD052F">
        <w:rPr>
          <w:rFonts w:asciiTheme="minorHAnsi" w:hAnsiTheme="minorHAnsi" w:cstheme="minorHAnsi"/>
          <w:color w:val="000000"/>
          <w:sz w:val="21"/>
          <w:szCs w:val="21"/>
        </w:rPr>
        <w:t xml:space="preserve"> expiry of Token</w:t>
      </w:r>
    </w:p>
    <w:p w14:paraId="359A59A4" w14:textId="77777777" w:rsidR="008F4D78" w:rsidRDefault="008F4D78" w:rsidP="008F4D78">
      <w:pPr>
        <w:pStyle w:val="Heading2"/>
        <w:rPr>
          <w:rFonts w:asciiTheme="minorHAnsi" w:hAnsiTheme="minorHAnsi" w:cstheme="minorHAnsi"/>
          <w:sz w:val="22"/>
          <w:szCs w:val="22"/>
        </w:rPr>
      </w:pPr>
      <w:bookmarkStart w:id="235" w:name="_Toc48121411"/>
      <w:r w:rsidRPr="000E4D45">
        <w:rPr>
          <w:rFonts w:asciiTheme="minorHAnsi" w:hAnsiTheme="minorHAnsi" w:cstheme="minorHAnsi"/>
          <w:sz w:val="22"/>
          <w:szCs w:val="22"/>
        </w:rPr>
        <w:t>2FA</w:t>
      </w:r>
      <w:bookmarkEnd w:id="235"/>
    </w:p>
    <w:p w14:paraId="7D6DBE38" w14:textId="77777777" w:rsidR="008F4D78" w:rsidRPr="00BC1F03" w:rsidRDefault="008F4D78" w:rsidP="008F4D78">
      <w:pPr>
        <w:pStyle w:val="paragraph"/>
        <w:spacing w:before="0" w:beforeAutospacing="0" w:after="0" w:afterAutospacing="0"/>
        <w:ind w:left="576"/>
        <w:textAlignment w:val="baseline"/>
        <w:rPr>
          <w:rFonts w:asciiTheme="minorHAnsi" w:hAnsiTheme="minorHAnsi" w:cstheme="minorHAnsi"/>
          <w:color w:val="000000"/>
          <w:sz w:val="21"/>
          <w:szCs w:val="21"/>
          <w:lang w:val="en-IN" w:eastAsia="en-GB"/>
        </w:rPr>
      </w:pPr>
      <w:r w:rsidRPr="00BC1F03">
        <w:rPr>
          <w:rFonts w:asciiTheme="minorHAnsi" w:hAnsiTheme="minorHAnsi" w:cstheme="minorHAnsi"/>
          <w:color w:val="000000"/>
          <w:sz w:val="21"/>
          <w:szCs w:val="21"/>
          <w:lang w:val="en-IN" w:eastAsia="en-GB"/>
        </w:rPr>
        <w:t>OTP, Email and Push Notification would be used as means of second factor authentication for members and external users of Parivartan. The list of APIs supporting these features are all provided by Infobip and listed in the 3rd party services table in this document.</w:t>
      </w:r>
    </w:p>
    <w:p w14:paraId="76275BC8" w14:textId="77777777" w:rsidR="008F4D78" w:rsidRPr="00BC1F03" w:rsidRDefault="008F4D78" w:rsidP="008F4D78">
      <w:pPr>
        <w:pStyle w:val="paragraph"/>
        <w:spacing w:before="0" w:beforeAutospacing="0" w:after="0" w:afterAutospacing="0"/>
        <w:ind w:left="576"/>
        <w:textAlignment w:val="baseline"/>
        <w:rPr>
          <w:rFonts w:asciiTheme="minorHAnsi" w:hAnsiTheme="minorHAnsi" w:cstheme="minorHAnsi"/>
          <w:color w:val="000000"/>
          <w:sz w:val="21"/>
          <w:szCs w:val="21"/>
          <w:lang w:val="en-IN" w:eastAsia="en-GB"/>
        </w:rPr>
      </w:pPr>
      <w:r>
        <w:rPr>
          <w:rFonts w:asciiTheme="minorHAnsi" w:hAnsiTheme="minorHAnsi" w:cstheme="minorHAnsi"/>
          <w:color w:val="000000"/>
          <w:sz w:val="21"/>
          <w:szCs w:val="21"/>
          <w:lang w:val="en-IN" w:eastAsia="en-GB"/>
        </w:rPr>
        <w:t>[</w:t>
      </w:r>
      <w:r w:rsidRPr="00BC1F03">
        <w:rPr>
          <w:rFonts w:asciiTheme="minorHAnsi" w:hAnsiTheme="minorHAnsi" w:cstheme="minorHAnsi"/>
          <w:color w:val="000000"/>
          <w:sz w:val="21"/>
          <w:szCs w:val="21"/>
          <w:lang w:val="en-IN" w:eastAsia="en-GB"/>
        </w:rPr>
        <w:t>NSE has implemented internal 2FA standards using CISCO Duo to provide an authenticator app based 2nd factor authorisation. For internal users, Parivartan will use the CISCO Duo solution</w:t>
      </w:r>
      <w:r>
        <w:rPr>
          <w:rFonts w:asciiTheme="minorHAnsi" w:hAnsiTheme="minorHAnsi" w:cstheme="minorHAnsi"/>
          <w:color w:val="000000"/>
          <w:sz w:val="21"/>
          <w:szCs w:val="21"/>
          <w:lang w:val="en-IN" w:eastAsia="en-GB"/>
        </w:rPr>
        <w:t xml:space="preserve"> at a later stage.]</w:t>
      </w:r>
    </w:p>
    <w:p w14:paraId="5EF90828" w14:textId="77777777" w:rsidR="008F4D78" w:rsidRDefault="008F4D78" w:rsidP="008F4D78">
      <w:pPr>
        <w:pStyle w:val="paragraph"/>
        <w:spacing w:before="0" w:beforeAutospacing="0" w:after="0" w:afterAutospacing="0"/>
        <w:textAlignment w:val="baseline"/>
        <w:rPr>
          <w:rFonts w:ascii="Segoe UI" w:hAnsi="Segoe UI" w:cs="Segoe UI"/>
          <w:sz w:val="18"/>
          <w:szCs w:val="18"/>
        </w:rPr>
      </w:pPr>
    </w:p>
    <w:p w14:paraId="12BAD428" w14:textId="77777777" w:rsidR="008F4D78" w:rsidRPr="000E4D45" w:rsidRDefault="008F4D78" w:rsidP="008F4D78">
      <w:pPr>
        <w:pStyle w:val="Heading2"/>
        <w:rPr>
          <w:rFonts w:asciiTheme="minorHAnsi" w:hAnsiTheme="minorHAnsi" w:cstheme="minorHAnsi"/>
          <w:sz w:val="22"/>
          <w:szCs w:val="22"/>
        </w:rPr>
      </w:pPr>
      <w:bookmarkStart w:id="236" w:name="_Toc48121412"/>
      <w:r w:rsidRPr="000E4D45">
        <w:rPr>
          <w:rFonts w:asciiTheme="minorHAnsi" w:hAnsiTheme="minorHAnsi" w:cstheme="minorHAnsi"/>
          <w:sz w:val="22"/>
          <w:szCs w:val="22"/>
        </w:rPr>
        <w:t>Password Rules:</w:t>
      </w:r>
      <w:bookmarkEnd w:id="236"/>
    </w:p>
    <w:p w14:paraId="2469AC0B" w14:textId="77777777" w:rsidR="008F4D78" w:rsidRPr="00FE03DC" w:rsidRDefault="008F4D78" w:rsidP="008F4D78">
      <w:pPr>
        <w:pStyle w:val="paragraph"/>
        <w:spacing w:before="0" w:beforeAutospacing="0" w:after="0" w:afterAutospacing="0"/>
        <w:textAlignment w:val="baseline"/>
        <w:rPr>
          <w:rFonts w:asciiTheme="minorHAnsi" w:hAnsiTheme="minorHAnsi" w:cstheme="minorHAnsi"/>
          <w:color w:val="000000"/>
          <w:sz w:val="21"/>
          <w:szCs w:val="21"/>
          <w:lang w:val="en-IN" w:eastAsia="en-GB"/>
        </w:rPr>
      </w:pPr>
    </w:p>
    <w:p w14:paraId="04F9ED9A" w14:textId="77777777" w:rsidR="008F4D78" w:rsidRDefault="008F4D78" w:rsidP="008F4D78">
      <w:pPr>
        <w:pStyle w:val="paragraph"/>
        <w:spacing w:before="0" w:beforeAutospacing="0" w:after="0" w:afterAutospacing="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Following are a set of password rules that can be applied for NSE which help increase security by encouraging end users to create reliable, secure passwords and then store and utilize them properly.</w:t>
      </w:r>
    </w:p>
    <w:p w14:paraId="031CEAFD" w14:textId="77777777" w:rsidR="008F4D78" w:rsidRPr="00FE03DC" w:rsidRDefault="008F4D78" w:rsidP="008F4D78">
      <w:pPr>
        <w:pStyle w:val="paragraph"/>
        <w:spacing w:before="0" w:beforeAutospacing="0" w:after="0" w:afterAutospacing="0"/>
        <w:textAlignment w:val="baseline"/>
        <w:rPr>
          <w:rFonts w:asciiTheme="minorHAnsi" w:hAnsiTheme="minorHAnsi" w:cstheme="minorHAnsi"/>
          <w:color w:val="000000"/>
          <w:sz w:val="21"/>
          <w:szCs w:val="21"/>
          <w:lang w:val="en-IN" w:eastAsia="en-GB"/>
        </w:rPr>
      </w:pPr>
    </w:p>
    <w:p w14:paraId="076FAEAD" w14:textId="77777777" w:rsidR="008F4D78" w:rsidRDefault="008F4D78" w:rsidP="008F4D78">
      <w:pPr>
        <w:pStyle w:val="paragraph"/>
        <w:numPr>
          <w:ilvl w:val="0"/>
          <w:numId w:val="58"/>
        </w:numPr>
        <w:spacing w:before="0" w:beforeAutospacing="0" w:after="0" w:afterAutospacing="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Enforce Password History policy</w:t>
      </w:r>
    </w:p>
    <w:p w14:paraId="628CD041" w14:textId="77777777" w:rsidR="008F4D78" w:rsidRPr="00FE03DC" w:rsidRDefault="008F4D78" w:rsidP="008F4D78">
      <w:pPr>
        <w:pStyle w:val="paragraph"/>
        <w:spacing w:before="0" w:beforeAutospacing="0" w:after="0" w:afterAutospacing="0"/>
        <w:ind w:left="36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 xml:space="preserve">The Enforce Password History policy will set how often an old password can be reused. It should be implemented with a minimum of 10 previous passwords remembered. This policy will discourage users from reusing a previous password, thus preventing them from alternating between several common passwords. </w:t>
      </w:r>
    </w:p>
    <w:p w14:paraId="4F1E414B" w14:textId="77777777" w:rsidR="008F4D78" w:rsidRDefault="008F4D78" w:rsidP="008F4D78">
      <w:pPr>
        <w:pStyle w:val="paragraph"/>
        <w:numPr>
          <w:ilvl w:val="0"/>
          <w:numId w:val="58"/>
        </w:numPr>
        <w:spacing w:before="0" w:beforeAutospacing="0" w:after="0" w:afterAutospacing="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Minimum Password Age policy</w:t>
      </w:r>
    </w:p>
    <w:p w14:paraId="56BBB62F" w14:textId="77777777" w:rsidR="008F4D78" w:rsidRPr="00FE03DC" w:rsidRDefault="008F4D78" w:rsidP="008F4D78">
      <w:pPr>
        <w:pStyle w:val="paragraph"/>
        <w:spacing w:before="0" w:beforeAutospacing="0" w:after="0" w:afterAutospacing="0"/>
        <w:ind w:left="36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This policy determines how long users must keep a password before they can change it. The Minimum Password Age will prevent end user from dodging the password system by using a new password and then changing it back to their old one. To prevent this, the specific minimum age should be set from three to seven days.</w:t>
      </w:r>
    </w:p>
    <w:p w14:paraId="7A48FE0A" w14:textId="77777777" w:rsidR="008F4D78" w:rsidRPr="00FE03DC" w:rsidRDefault="008F4D78" w:rsidP="008F4D78">
      <w:pPr>
        <w:pStyle w:val="paragraph"/>
        <w:numPr>
          <w:ilvl w:val="0"/>
          <w:numId w:val="58"/>
        </w:numPr>
        <w:spacing w:before="0" w:beforeAutospacing="0" w:after="0" w:afterAutospacing="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Maximum Password Age policy</w:t>
      </w:r>
    </w:p>
    <w:p w14:paraId="5D46C516" w14:textId="77777777" w:rsidR="008F4D78" w:rsidRPr="00FE03DC" w:rsidRDefault="008F4D78" w:rsidP="008F4D78">
      <w:pPr>
        <w:pStyle w:val="paragraph"/>
        <w:spacing w:before="0" w:beforeAutospacing="0" w:after="0" w:afterAutospacing="0"/>
        <w:ind w:left="36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 xml:space="preserve">The Maximum Password Age policy determines how long users can keep a password before they are required to change it. This policy forces the user to change their passwords regularly. </w:t>
      </w:r>
    </w:p>
    <w:p w14:paraId="7F03B5C7" w14:textId="77777777" w:rsidR="008F4D78" w:rsidRDefault="008F4D78" w:rsidP="008F4D78">
      <w:pPr>
        <w:pStyle w:val="paragraph"/>
        <w:spacing w:before="0" w:beforeAutospacing="0" w:after="0" w:afterAutospacing="0"/>
        <w:ind w:left="36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To ensure a network’s security, the value for passwords should be set to 90 days for passwords and 180 days for passphrases.</w:t>
      </w:r>
    </w:p>
    <w:p w14:paraId="4C619CDC" w14:textId="77777777" w:rsidR="008F4D78" w:rsidRPr="00FE03DC" w:rsidRDefault="008F4D78" w:rsidP="008F4D78">
      <w:pPr>
        <w:pStyle w:val="paragraph"/>
        <w:numPr>
          <w:ilvl w:val="0"/>
          <w:numId w:val="58"/>
        </w:numPr>
        <w:spacing w:before="0" w:beforeAutospacing="0" w:after="0" w:afterAutospacing="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Minimum Password Length policy</w:t>
      </w:r>
    </w:p>
    <w:p w14:paraId="57CB90A4" w14:textId="77777777" w:rsidR="008F4D78" w:rsidRDefault="008F4D78" w:rsidP="008F4D78">
      <w:pPr>
        <w:pStyle w:val="paragraph"/>
        <w:spacing w:before="0" w:beforeAutospacing="0" w:after="0" w:afterAutospacing="0"/>
        <w:ind w:left="36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This policy determines the minimum number of characters needed to create a password. We can generally set the Minimum Password Length to at least eight characters since long passwords are harder to crack than short ones. For even greater security, minimum password length could be even set to 1</w:t>
      </w:r>
      <w:r>
        <w:rPr>
          <w:rFonts w:asciiTheme="minorHAnsi" w:hAnsiTheme="minorHAnsi" w:cstheme="minorHAnsi"/>
          <w:color w:val="000000"/>
          <w:sz w:val="21"/>
          <w:szCs w:val="21"/>
          <w:lang w:val="en-IN" w:eastAsia="en-GB"/>
        </w:rPr>
        <w:t>2</w:t>
      </w:r>
      <w:r w:rsidRPr="00FE03DC">
        <w:rPr>
          <w:rFonts w:asciiTheme="minorHAnsi" w:hAnsiTheme="minorHAnsi" w:cstheme="minorHAnsi"/>
          <w:color w:val="000000"/>
          <w:sz w:val="21"/>
          <w:szCs w:val="21"/>
          <w:lang w:val="en-IN" w:eastAsia="en-GB"/>
        </w:rPr>
        <w:t xml:space="preserve"> characters.</w:t>
      </w:r>
    </w:p>
    <w:p w14:paraId="3778D2EC" w14:textId="77777777" w:rsidR="008F4D78" w:rsidRDefault="008F4D78" w:rsidP="008F4D78">
      <w:pPr>
        <w:pStyle w:val="paragraph"/>
        <w:numPr>
          <w:ilvl w:val="0"/>
          <w:numId w:val="58"/>
        </w:numPr>
        <w:spacing w:before="0" w:beforeAutospacing="0" w:after="0" w:afterAutospacing="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Passwords Must Meet Complexity Requirements policy</w:t>
      </w:r>
    </w:p>
    <w:p w14:paraId="31407E6D" w14:textId="77777777" w:rsidR="008F4D78" w:rsidRPr="00FE03DC" w:rsidRDefault="008F4D78" w:rsidP="008F4D78">
      <w:pPr>
        <w:pStyle w:val="paragraph"/>
        <w:spacing w:before="0" w:beforeAutospacing="0" w:after="0" w:afterAutospacing="0"/>
        <w:ind w:left="36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lastRenderedPageBreak/>
        <w:t>Following are the guidelines for the Passwords Complexity Requirements policy.</w:t>
      </w:r>
    </w:p>
    <w:p w14:paraId="123EFB82" w14:textId="77777777" w:rsidR="008F4D78" w:rsidRPr="00FE03DC" w:rsidRDefault="008F4D78" w:rsidP="008F4D78">
      <w:pPr>
        <w:pStyle w:val="paragraph"/>
        <w:spacing w:before="0" w:beforeAutospacing="0" w:after="0" w:afterAutospacing="0"/>
        <w:ind w:left="36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w:t>
      </w:r>
      <w:r w:rsidRPr="00FE03DC">
        <w:rPr>
          <w:rFonts w:asciiTheme="minorHAnsi" w:hAnsiTheme="minorHAnsi" w:cstheme="minorHAnsi"/>
          <w:color w:val="000000"/>
          <w:sz w:val="21"/>
          <w:szCs w:val="21"/>
          <w:lang w:val="en-IN" w:eastAsia="en-GB"/>
        </w:rPr>
        <w:tab/>
        <w:t>Passwords can’t contain the username or parts of the user’s full name, such as their first name.</w:t>
      </w:r>
    </w:p>
    <w:p w14:paraId="154370E3" w14:textId="77777777" w:rsidR="008F4D78" w:rsidRDefault="008F4D78" w:rsidP="008F4D78">
      <w:pPr>
        <w:pStyle w:val="paragraph"/>
        <w:spacing w:before="0" w:beforeAutospacing="0" w:after="0" w:afterAutospacing="0"/>
        <w:ind w:left="36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w:t>
      </w:r>
      <w:r w:rsidRPr="00FE03DC">
        <w:rPr>
          <w:rFonts w:asciiTheme="minorHAnsi" w:hAnsiTheme="minorHAnsi" w:cstheme="minorHAnsi"/>
          <w:color w:val="000000"/>
          <w:sz w:val="21"/>
          <w:szCs w:val="21"/>
          <w:lang w:val="en-IN" w:eastAsia="en-GB"/>
        </w:rPr>
        <w:tab/>
        <w:t>Passwords must use at least three of the four available character types: lowercase letters, uppercase letters, numbers, and symbols.</w:t>
      </w:r>
    </w:p>
    <w:p w14:paraId="574E72F4" w14:textId="77777777" w:rsidR="008F4D78" w:rsidRPr="00FE03DC" w:rsidRDefault="008F4D78" w:rsidP="008F4D78">
      <w:pPr>
        <w:pStyle w:val="paragraph"/>
        <w:numPr>
          <w:ilvl w:val="0"/>
          <w:numId w:val="58"/>
        </w:numPr>
        <w:spacing w:before="0" w:beforeAutospacing="0" w:after="0" w:afterAutospacing="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Reset Password</w:t>
      </w:r>
    </w:p>
    <w:p w14:paraId="779CE735" w14:textId="77777777" w:rsidR="008F4D78" w:rsidRPr="00FE03DC" w:rsidRDefault="008F4D78" w:rsidP="008F4D78">
      <w:pPr>
        <w:pStyle w:val="paragraph"/>
        <w:spacing w:before="0" w:beforeAutospacing="0" w:after="0" w:afterAutospacing="0"/>
        <w:ind w:left="36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The local administrator password should be reset every 180 days for greater security and the service account password should be reset at least once a year during maintenance time.</w:t>
      </w:r>
    </w:p>
    <w:p w14:paraId="595EE406" w14:textId="77777777" w:rsidR="008F4D78" w:rsidRDefault="008F4D78" w:rsidP="008F4D78">
      <w:pPr>
        <w:pStyle w:val="paragraph"/>
        <w:numPr>
          <w:ilvl w:val="0"/>
          <w:numId w:val="58"/>
        </w:numPr>
        <w:spacing w:before="0" w:beforeAutospacing="0" w:after="0" w:afterAutospacing="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Use Strong Passphrases</w:t>
      </w:r>
    </w:p>
    <w:p w14:paraId="285E991E" w14:textId="77777777" w:rsidR="008F4D78" w:rsidRDefault="008F4D78" w:rsidP="008F4D78">
      <w:pPr>
        <w:pStyle w:val="paragraph"/>
        <w:spacing w:before="0" w:beforeAutospacing="0" w:after="0" w:afterAutospacing="0"/>
        <w:ind w:left="36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Strong passphrases with a minimum of 15 characters will be used to protect domain administrator accounts. While passwords and passphrases serve the same purpose, passwords are usually short, hard to remember and easy to crack, while passphrases are easier to remember and type but much harder to crack due to length.</w:t>
      </w:r>
    </w:p>
    <w:p w14:paraId="5024CCB2" w14:textId="77777777" w:rsidR="008F4D78" w:rsidRPr="00FE03DC" w:rsidRDefault="008F4D78" w:rsidP="008F4D78">
      <w:pPr>
        <w:pStyle w:val="paragraph"/>
        <w:numPr>
          <w:ilvl w:val="0"/>
          <w:numId w:val="58"/>
        </w:numPr>
        <w:spacing w:before="0" w:beforeAutospacing="0" w:after="0" w:afterAutospacing="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Password Audit policy</w:t>
      </w:r>
    </w:p>
    <w:p w14:paraId="2ECD965E" w14:textId="77777777" w:rsidR="008F4D78" w:rsidRPr="00FE03DC" w:rsidRDefault="008F4D78" w:rsidP="008F4D78">
      <w:pPr>
        <w:pStyle w:val="paragraph"/>
        <w:spacing w:before="0" w:beforeAutospacing="0" w:after="0" w:afterAutospacing="0"/>
        <w:ind w:left="36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Password Audit policy will be enabled to allow Administrator to track all password changes. By monitoring the modifications that are made it is easier to track potential security problems. This helps to ensure user accountability and provides evidence in the event of a security breach.</w:t>
      </w:r>
    </w:p>
    <w:p w14:paraId="200E557D" w14:textId="77777777" w:rsidR="008F4D78" w:rsidRPr="00FE03DC" w:rsidRDefault="008F4D78" w:rsidP="008F4D78">
      <w:pPr>
        <w:pStyle w:val="paragraph"/>
        <w:spacing w:before="0" w:beforeAutospacing="0" w:after="0" w:afterAutospacing="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9. E-Mail Notifications</w:t>
      </w:r>
    </w:p>
    <w:p w14:paraId="60F25EDF" w14:textId="77777777" w:rsidR="008F4D78" w:rsidRPr="00226571" w:rsidRDefault="008F4D78" w:rsidP="008F4D78">
      <w:pPr>
        <w:pStyle w:val="paragraph"/>
        <w:spacing w:before="0" w:beforeAutospacing="0" w:after="0" w:afterAutospacing="0"/>
        <w:ind w:left="360"/>
        <w:textAlignment w:val="baseline"/>
        <w:rPr>
          <w:rStyle w:val="normaltextrun"/>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E-mail notifications prior to password expiry will be enabled to remind end users when it’s time to change their passwords before they actually expire.</w:t>
      </w:r>
    </w:p>
    <w:p w14:paraId="4D2E6F45" w14:textId="77777777" w:rsidR="008F4D78" w:rsidRPr="000E4D45" w:rsidRDefault="008F4D78" w:rsidP="008F4D78">
      <w:pPr>
        <w:pStyle w:val="Heading2"/>
        <w:rPr>
          <w:rFonts w:asciiTheme="minorHAnsi" w:hAnsiTheme="minorHAnsi" w:cstheme="minorHAnsi"/>
          <w:sz w:val="22"/>
          <w:szCs w:val="22"/>
        </w:rPr>
      </w:pPr>
      <w:bookmarkStart w:id="237" w:name="_Toc48121413"/>
      <w:r w:rsidRPr="000E4D45">
        <w:rPr>
          <w:rFonts w:asciiTheme="minorHAnsi" w:hAnsiTheme="minorHAnsi" w:cstheme="minorHAnsi"/>
          <w:sz w:val="22"/>
          <w:szCs w:val="22"/>
        </w:rPr>
        <w:t>Data Encryption:</w:t>
      </w:r>
      <w:bookmarkEnd w:id="237"/>
    </w:p>
    <w:p w14:paraId="096F973E" w14:textId="77777777" w:rsidR="008F4D78" w:rsidRPr="00FE03DC" w:rsidRDefault="008F4D78" w:rsidP="008F4D78">
      <w:pPr>
        <w:pStyle w:val="paragraph"/>
        <w:spacing w:after="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Unencrypted data is known as </w:t>
      </w:r>
      <w:hyperlink r:id="rId83" w:history="1">
        <w:r w:rsidRPr="00FE03DC">
          <w:rPr>
            <w:rFonts w:asciiTheme="minorHAnsi" w:hAnsiTheme="minorHAnsi" w:cstheme="minorHAnsi"/>
            <w:color w:val="000000"/>
            <w:sz w:val="21"/>
            <w:szCs w:val="21"/>
            <w:lang w:val="en-IN" w:eastAsia="en-GB"/>
          </w:rPr>
          <w:t>plaintext</w:t>
        </w:r>
      </w:hyperlink>
      <w:r w:rsidRPr="00FE03DC">
        <w:rPr>
          <w:rFonts w:asciiTheme="minorHAnsi" w:hAnsiTheme="minorHAnsi" w:cstheme="minorHAnsi"/>
          <w:color w:val="000000"/>
          <w:sz w:val="21"/>
          <w:szCs w:val="21"/>
          <w:lang w:val="en-IN" w:eastAsia="en-GB"/>
        </w:rPr>
        <w:t>, and encrypted data is called ciphertext. The formulas used to encode and decode messages are called encryption algorithms, or </w:t>
      </w:r>
      <w:hyperlink r:id="rId84" w:history="1">
        <w:r w:rsidRPr="00FE03DC">
          <w:rPr>
            <w:rFonts w:asciiTheme="minorHAnsi" w:hAnsiTheme="minorHAnsi" w:cstheme="minorHAnsi"/>
            <w:color w:val="000000"/>
            <w:sz w:val="21"/>
            <w:szCs w:val="21"/>
            <w:lang w:val="en-IN" w:eastAsia="en-GB"/>
          </w:rPr>
          <w:t>ciphers</w:t>
        </w:r>
      </w:hyperlink>
      <w:r w:rsidRPr="00FE03DC">
        <w:rPr>
          <w:rFonts w:asciiTheme="minorHAnsi" w:hAnsiTheme="minorHAnsi" w:cstheme="minorHAnsi"/>
          <w:color w:val="000000"/>
          <w:sz w:val="21"/>
          <w:szCs w:val="21"/>
          <w:lang w:val="en-IN" w:eastAsia="en-GB"/>
        </w:rPr>
        <w:t>. Data Encryption is used to deter malicious or negligent parties from accessing sensitive data.</w:t>
      </w:r>
    </w:p>
    <w:p w14:paraId="1909CB97" w14:textId="77777777" w:rsidR="008F4D78" w:rsidRPr="00FE03DC" w:rsidRDefault="008F4D78" w:rsidP="008F4D78">
      <w:pPr>
        <w:pStyle w:val="paragraph"/>
        <w:spacing w:after="0"/>
        <w:textAlignment w:val="baseline"/>
        <w:rPr>
          <w:rFonts w:asciiTheme="minorHAnsi" w:hAnsiTheme="minorHAnsi" w:cstheme="minorHAnsi"/>
          <w:color w:val="000000"/>
          <w:sz w:val="21"/>
          <w:szCs w:val="21"/>
          <w:lang w:val="en-IN" w:eastAsia="en-GB"/>
        </w:rPr>
      </w:pPr>
      <w:r w:rsidRPr="00FE03DC">
        <w:rPr>
          <w:rFonts w:asciiTheme="minorHAnsi" w:hAnsiTheme="minorHAnsi" w:cstheme="minorHAnsi"/>
          <w:color w:val="000000"/>
          <w:sz w:val="21"/>
          <w:szCs w:val="21"/>
          <w:lang w:val="en-IN" w:eastAsia="en-GB"/>
        </w:rPr>
        <w:t>There are two types of encryption.</w:t>
      </w:r>
    </w:p>
    <w:p w14:paraId="27D41DD3" w14:textId="77777777" w:rsidR="008F4D78" w:rsidRPr="00FE03DC" w:rsidRDefault="008F4D78" w:rsidP="008F4D78">
      <w:pPr>
        <w:pStyle w:val="paragraph"/>
        <w:spacing w:after="0"/>
        <w:textAlignment w:val="baseline"/>
        <w:rPr>
          <w:rFonts w:asciiTheme="minorHAnsi" w:hAnsiTheme="minorHAnsi" w:cstheme="minorHAnsi"/>
          <w:color w:val="000000"/>
          <w:sz w:val="21"/>
          <w:szCs w:val="21"/>
          <w:lang w:val="en-IN" w:eastAsia="en-GB"/>
        </w:rPr>
      </w:pPr>
      <w:r w:rsidRPr="00226571">
        <w:rPr>
          <w:rFonts w:asciiTheme="minorHAnsi" w:hAnsiTheme="minorHAnsi" w:cstheme="minorHAnsi"/>
          <w:b/>
          <w:bCs/>
          <w:color w:val="000000"/>
          <w:sz w:val="21"/>
          <w:szCs w:val="21"/>
          <w:lang w:val="en-IN" w:eastAsia="en-GB"/>
        </w:rPr>
        <w:t>Asymmetric</w:t>
      </w:r>
      <w:r w:rsidRPr="00FE03DC">
        <w:rPr>
          <w:rFonts w:asciiTheme="minorHAnsi" w:hAnsiTheme="minorHAnsi" w:cstheme="minorHAnsi"/>
          <w:color w:val="000000"/>
          <w:sz w:val="21"/>
          <w:szCs w:val="21"/>
          <w:lang w:val="en-IN" w:eastAsia="en-GB"/>
        </w:rPr>
        <w:t>: It is also known as public key encryption. there are two keys: one key is used for encryption, and a different key is used for decryption. </w:t>
      </w:r>
    </w:p>
    <w:p w14:paraId="0F88E373" w14:textId="77777777" w:rsidR="008F4D78" w:rsidRDefault="008F4D78" w:rsidP="008F4D78">
      <w:pPr>
        <w:pStyle w:val="paragraph"/>
        <w:spacing w:after="0"/>
        <w:textAlignment w:val="baseline"/>
        <w:rPr>
          <w:rFonts w:asciiTheme="minorHAnsi" w:hAnsiTheme="minorHAnsi" w:cstheme="minorHAnsi"/>
          <w:color w:val="000000"/>
          <w:sz w:val="21"/>
          <w:szCs w:val="21"/>
          <w:lang w:val="en-IN" w:eastAsia="en-GB"/>
        </w:rPr>
      </w:pPr>
      <w:r w:rsidRPr="00226571">
        <w:rPr>
          <w:rFonts w:asciiTheme="minorHAnsi" w:hAnsiTheme="minorHAnsi" w:cstheme="minorHAnsi"/>
          <w:b/>
          <w:bCs/>
          <w:color w:val="000000"/>
          <w:sz w:val="21"/>
          <w:szCs w:val="21"/>
          <w:lang w:val="en-IN" w:eastAsia="en-GB"/>
        </w:rPr>
        <w:t>Symmetric</w:t>
      </w:r>
      <w:r w:rsidRPr="00FE03DC">
        <w:rPr>
          <w:rFonts w:asciiTheme="minorHAnsi" w:hAnsiTheme="minorHAnsi" w:cstheme="minorHAnsi"/>
          <w:color w:val="000000"/>
          <w:sz w:val="21"/>
          <w:szCs w:val="21"/>
          <w:lang w:val="en-IN" w:eastAsia="en-GB"/>
        </w:rPr>
        <w:t xml:space="preserve">:  There is only one key, and all communicating parties use the same key for encryption and decryption. </w:t>
      </w:r>
    </w:p>
    <w:p w14:paraId="118A644F" w14:textId="77777777" w:rsidR="008F4D78" w:rsidRPr="00D56D0A" w:rsidRDefault="008F4D78" w:rsidP="008F4D78">
      <w:pPr>
        <w:pStyle w:val="paragraph"/>
        <w:spacing w:after="0"/>
        <w:textAlignment w:val="baseline"/>
        <w:rPr>
          <w:rStyle w:val="normaltextrun"/>
          <w:rFonts w:asciiTheme="minorHAnsi" w:hAnsiTheme="minorHAnsi" w:cstheme="minorHAnsi"/>
          <w:color w:val="000000"/>
          <w:sz w:val="21"/>
          <w:szCs w:val="21"/>
          <w:lang w:val="en-IN" w:eastAsia="en-GB"/>
        </w:rPr>
      </w:pPr>
      <w:r w:rsidRPr="00D56D0A">
        <w:rPr>
          <w:rStyle w:val="normaltextrun"/>
          <w:rFonts w:asciiTheme="minorHAnsi" w:hAnsiTheme="minorHAnsi" w:cstheme="minorHAnsi"/>
          <w:sz w:val="21"/>
          <w:szCs w:val="21"/>
        </w:rPr>
        <w:t xml:space="preserve">Parivartan program will use </w:t>
      </w:r>
      <w:r w:rsidRPr="00D56D0A">
        <w:rPr>
          <w:rStyle w:val="normaltextrun"/>
          <w:rFonts w:asciiTheme="minorHAnsi" w:hAnsiTheme="minorHAnsi" w:cstheme="minorHAnsi"/>
          <w:b/>
          <w:bCs/>
          <w:sz w:val="21"/>
          <w:szCs w:val="21"/>
        </w:rPr>
        <w:t>AES 256</w:t>
      </w:r>
      <w:r w:rsidRPr="00D56D0A">
        <w:rPr>
          <w:rStyle w:val="normaltextrun"/>
          <w:rFonts w:asciiTheme="minorHAnsi" w:hAnsiTheme="minorHAnsi" w:cstheme="minorHAnsi"/>
          <w:sz w:val="21"/>
          <w:szCs w:val="21"/>
        </w:rPr>
        <w:t xml:space="preserve"> encryption for securing data.</w:t>
      </w:r>
      <w:r w:rsidRPr="00D56D0A">
        <w:rPr>
          <w:rStyle w:val="normaltextrun"/>
          <w:rFonts w:asciiTheme="minorHAnsi" w:hAnsiTheme="minorHAnsi" w:cstheme="minorHAnsi"/>
          <w:color w:val="000000"/>
          <w:sz w:val="21"/>
          <w:szCs w:val="21"/>
          <w:lang w:val="en-IN" w:eastAsia="en-GB"/>
        </w:rPr>
        <w:t xml:space="preserve"> </w:t>
      </w:r>
      <w:r w:rsidRPr="00D56D0A">
        <w:rPr>
          <w:rStyle w:val="normaltextrun"/>
          <w:rFonts w:asciiTheme="minorHAnsi" w:hAnsiTheme="minorHAnsi" w:cstheme="minorHAnsi"/>
          <w:sz w:val="21"/>
          <w:szCs w:val="21"/>
        </w:rPr>
        <w:t>Website served over HTTPS will use encryption protocol called Transport Layer Security (TLS).  A website that implements HTTPS will have an </w:t>
      </w:r>
      <w:hyperlink r:id="rId85" w:history="1">
        <w:r w:rsidRPr="00D56D0A">
          <w:rPr>
            <w:rStyle w:val="normaltextrun"/>
            <w:rFonts w:asciiTheme="minorHAnsi" w:hAnsiTheme="minorHAnsi" w:cstheme="minorHAnsi"/>
            <w:sz w:val="21"/>
            <w:szCs w:val="21"/>
          </w:rPr>
          <w:t>SSL certificate</w:t>
        </w:r>
      </w:hyperlink>
      <w:r w:rsidRPr="00D56D0A">
        <w:rPr>
          <w:rStyle w:val="normaltextrun"/>
          <w:rFonts w:asciiTheme="minorHAnsi" w:hAnsiTheme="minorHAnsi" w:cstheme="minorHAnsi"/>
          <w:sz w:val="21"/>
          <w:szCs w:val="21"/>
        </w:rPr>
        <w:t> installed on its origin server.</w:t>
      </w:r>
    </w:p>
    <w:p w14:paraId="0536E0A7" w14:textId="77777777" w:rsidR="008F4D78" w:rsidRPr="000E4D45" w:rsidRDefault="008F4D78" w:rsidP="008F4D78">
      <w:pPr>
        <w:pStyle w:val="Heading2"/>
        <w:rPr>
          <w:rFonts w:asciiTheme="minorHAnsi" w:hAnsiTheme="minorHAnsi" w:cstheme="minorHAnsi"/>
          <w:sz w:val="22"/>
          <w:szCs w:val="22"/>
        </w:rPr>
      </w:pPr>
      <w:bookmarkStart w:id="238" w:name="_Toc48121414"/>
      <w:r w:rsidRPr="000E4D45">
        <w:rPr>
          <w:rFonts w:asciiTheme="minorHAnsi" w:hAnsiTheme="minorHAnsi" w:cstheme="minorHAnsi"/>
          <w:sz w:val="22"/>
          <w:szCs w:val="22"/>
        </w:rPr>
        <w:t>Application Security Best Practice:</w:t>
      </w:r>
      <w:bookmarkEnd w:id="238"/>
    </w:p>
    <w:p w14:paraId="255511C1" w14:textId="77777777" w:rsidR="008F4D78" w:rsidRPr="000A7F84" w:rsidRDefault="008F4D78" w:rsidP="008F4D78">
      <w:pPr>
        <w:pStyle w:val="NormalWeb"/>
        <w:numPr>
          <w:ilvl w:val="0"/>
          <w:numId w:val="52"/>
        </w:numPr>
        <w:rPr>
          <w:rFonts w:asciiTheme="minorHAnsi" w:hAnsiTheme="minorHAnsi"/>
          <w:sz w:val="21"/>
          <w:szCs w:val="21"/>
        </w:rPr>
      </w:pPr>
      <w:r w:rsidRPr="000A7F84">
        <w:rPr>
          <w:rFonts w:asciiTheme="minorHAnsi" w:hAnsiTheme="minorHAnsi"/>
          <w:sz w:val="21"/>
          <w:szCs w:val="21"/>
        </w:rPr>
        <w:t>Conditional Access</w:t>
      </w:r>
    </w:p>
    <w:p w14:paraId="4B96DD99" w14:textId="77777777" w:rsidR="008F4D78" w:rsidRPr="000A7F84" w:rsidRDefault="008F4D78" w:rsidP="008F4D78">
      <w:pPr>
        <w:pStyle w:val="NormalWeb"/>
        <w:numPr>
          <w:ilvl w:val="0"/>
          <w:numId w:val="52"/>
        </w:numPr>
        <w:rPr>
          <w:rFonts w:asciiTheme="minorHAnsi" w:hAnsiTheme="minorHAnsi"/>
          <w:sz w:val="21"/>
          <w:szCs w:val="21"/>
        </w:rPr>
      </w:pPr>
      <w:r w:rsidRPr="000A7F84">
        <w:rPr>
          <w:rFonts w:asciiTheme="minorHAnsi" w:hAnsiTheme="minorHAnsi"/>
          <w:sz w:val="21"/>
          <w:szCs w:val="21"/>
        </w:rPr>
        <w:t>IP Restrictions</w:t>
      </w:r>
    </w:p>
    <w:p w14:paraId="75C0112B" w14:textId="77777777" w:rsidR="008F4D78" w:rsidRPr="000A7F84" w:rsidRDefault="008F4D78" w:rsidP="008F4D78">
      <w:pPr>
        <w:pStyle w:val="NormalWeb"/>
        <w:numPr>
          <w:ilvl w:val="0"/>
          <w:numId w:val="52"/>
        </w:numPr>
        <w:rPr>
          <w:rFonts w:asciiTheme="minorHAnsi" w:hAnsiTheme="minorHAnsi"/>
          <w:sz w:val="21"/>
          <w:szCs w:val="21"/>
        </w:rPr>
      </w:pPr>
      <w:r w:rsidRPr="000A7F84">
        <w:rPr>
          <w:rFonts w:asciiTheme="minorHAnsi" w:hAnsiTheme="minorHAnsi"/>
          <w:sz w:val="21"/>
          <w:szCs w:val="21"/>
        </w:rPr>
        <w:t xml:space="preserve">Auth Method </w:t>
      </w:r>
    </w:p>
    <w:p w14:paraId="645F8F9C" w14:textId="77777777" w:rsidR="008F4D78" w:rsidRPr="000A7F84" w:rsidRDefault="008F4D78" w:rsidP="008F4D78">
      <w:pPr>
        <w:pStyle w:val="NormalWeb"/>
        <w:numPr>
          <w:ilvl w:val="0"/>
          <w:numId w:val="52"/>
        </w:numPr>
        <w:rPr>
          <w:rFonts w:asciiTheme="minorHAnsi" w:hAnsiTheme="minorHAnsi"/>
          <w:sz w:val="21"/>
          <w:szCs w:val="21"/>
        </w:rPr>
      </w:pPr>
      <w:r w:rsidRPr="000A7F84">
        <w:rPr>
          <w:rFonts w:asciiTheme="minorHAnsi" w:hAnsiTheme="minorHAnsi"/>
          <w:sz w:val="21"/>
          <w:szCs w:val="21"/>
        </w:rPr>
        <w:t>Logging and alerting</w:t>
      </w:r>
    </w:p>
    <w:p w14:paraId="41155094" w14:textId="77777777" w:rsidR="008F4D78" w:rsidRPr="000A7F84" w:rsidRDefault="008F4D78" w:rsidP="008F4D78">
      <w:pPr>
        <w:pStyle w:val="NormalWeb"/>
        <w:numPr>
          <w:ilvl w:val="0"/>
          <w:numId w:val="80"/>
        </w:numPr>
        <w:rPr>
          <w:rFonts w:asciiTheme="minorHAnsi" w:hAnsiTheme="minorHAnsi"/>
          <w:sz w:val="21"/>
          <w:szCs w:val="21"/>
        </w:rPr>
      </w:pPr>
      <w:r w:rsidRPr="008C2D0B">
        <w:rPr>
          <w:rFonts w:asciiTheme="minorHAnsi" w:hAnsiTheme="minorHAnsi"/>
          <w:b/>
          <w:bCs/>
          <w:sz w:val="21"/>
          <w:szCs w:val="21"/>
        </w:rPr>
        <w:t>ENCRYPTION VIA HTTPS IMPLEMENTATION</w:t>
      </w:r>
      <w:r>
        <w:rPr>
          <w:rFonts w:asciiTheme="minorHAnsi" w:hAnsiTheme="minorHAnsi"/>
          <w:sz w:val="21"/>
          <w:szCs w:val="21"/>
        </w:rPr>
        <w:t xml:space="preserve"> - </w:t>
      </w:r>
      <w:r w:rsidRPr="000A7F84">
        <w:rPr>
          <w:rFonts w:asciiTheme="minorHAnsi" w:hAnsiTheme="minorHAnsi"/>
          <w:sz w:val="21"/>
          <w:szCs w:val="21"/>
        </w:rPr>
        <w:t xml:space="preserve">While HTTP is considered as a means to transfer information on the internet, HTTPS provides some important security aspects for businesses and their end users. HTTPS helps site more secure for users when they provide any sort of information such as PCI via encryption. Because attackers don’t have the encryption key, it prevents “man in the middle” attacks. </w:t>
      </w:r>
    </w:p>
    <w:p w14:paraId="69C10FBC" w14:textId="77777777" w:rsidR="008F4D78" w:rsidRPr="008C2D0B" w:rsidRDefault="008F4D78" w:rsidP="008F4D78">
      <w:pPr>
        <w:pStyle w:val="NormalWeb"/>
        <w:numPr>
          <w:ilvl w:val="0"/>
          <w:numId w:val="80"/>
        </w:numPr>
        <w:rPr>
          <w:rFonts w:asciiTheme="minorHAnsi" w:hAnsiTheme="minorHAnsi"/>
          <w:sz w:val="21"/>
          <w:szCs w:val="21"/>
        </w:rPr>
      </w:pPr>
      <w:r w:rsidRPr="008C2D0B">
        <w:rPr>
          <w:rFonts w:asciiTheme="minorHAnsi" w:hAnsiTheme="minorHAnsi"/>
          <w:b/>
          <w:bCs/>
          <w:sz w:val="21"/>
          <w:szCs w:val="21"/>
        </w:rPr>
        <w:t>SECURE SOCKET LAYER (SSL) CERTIFICATES</w:t>
      </w:r>
      <w:r>
        <w:rPr>
          <w:rFonts w:asciiTheme="minorHAnsi" w:hAnsiTheme="minorHAnsi"/>
          <w:sz w:val="21"/>
          <w:szCs w:val="21"/>
        </w:rPr>
        <w:t xml:space="preserve"> - </w:t>
      </w:r>
      <w:r w:rsidRPr="008C2D0B">
        <w:rPr>
          <w:rFonts w:asciiTheme="minorHAnsi" w:hAnsiTheme="minorHAnsi"/>
          <w:sz w:val="21"/>
          <w:szCs w:val="21"/>
        </w:rPr>
        <w:t>Secure socket layer (SSL) is the protocol that HTTPS uses so that the installation of an SSL certificate on your site enables the use of HTTPS.  Encryption ranges anywhere from 128-bit to the recommended 256-bit. In today’s stretched online world, the higher the</w:t>
      </w:r>
      <w:r>
        <w:rPr>
          <w:rFonts w:asciiTheme="minorHAnsi" w:hAnsiTheme="minorHAnsi"/>
          <w:sz w:val="21"/>
          <w:szCs w:val="21"/>
        </w:rPr>
        <w:t xml:space="preserve"> </w:t>
      </w:r>
      <w:r w:rsidRPr="008C2D0B">
        <w:rPr>
          <w:rFonts w:asciiTheme="minorHAnsi" w:hAnsiTheme="minorHAnsi"/>
          <w:sz w:val="21"/>
          <w:szCs w:val="21"/>
        </w:rPr>
        <w:t>encryption, the better.</w:t>
      </w:r>
    </w:p>
    <w:p w14:paraId="2E859490" w14:textId="77777777" w:rsidR="008F4D78" w:rsidRPr="008C2D0B" w:rsidRDefault="008F4D78" w:rsidP="008F4D78">
      <w:pPr>
        <w:pStyle w:val="NormalWeb"/>
        <w:numPr>
          <w:ilvl w:val="0"/>
          <w:numId w:val="80"/>
        </w:numPr>
        <w:rPr>
          <w:rFonts w:asciiTheme="minorHAnsi" w:hAnsiTheme="minorHAnsi"/>
          <w:sz w:val="21"/>
          <w:szCs w:val="21"/>
        </w:rPr>
      </w:pPr>
      <w:r w:rsidRPr="008C2D0B">
        <w:rPr>
          <w:rFonts w:asciiTheme="minorHAnsi" w:hAnsiTheme="minorHAnsi"/>
          <w:b/>
          <w:bCs/>
          <w:sz w:val="21"/>
          <w:szCs w:val="21"/>
        </w:rPr>
        <w:lastRenderedPageBreak/>
        <w:t>MULTIFACTOR AUTHENTICATION</w:t>
      </w:r>
      <w:r w:rsidRPr="000A7F84">
        <w:rPr>
          <w:rFonts w:asciiTheme="minorHAnsi" w:hAnsiTheme="minorHAnsi"/>
          <w:sz w:val="21"/>
          <w:szCs w:val="21"/>
        </w:rPr>
        <w:t xml:space="preserve"> (MFA) or 2FA WITH SINGLE SIGN-ON (SSO)</w:t>
      </w:r>
      <w:r>
        <w:rPr>
          <w:rFonts w:asciiTheme="minorHAnsi" w:hAnsiTheme="minorHAnsi"/>
          <w:sz w:val="21"/>
          <w:szCs w:val="21"/>
        </w:rPr>
        <w:t xml:space="preserve"> - </w:t>
      </w:r>
      <w:r w:rsidRPr="000A7F84">
        <w:rPr>
          <w:rFonts w:asciiTheme="minorHAnsi" w:hAnsiTheme="minorHAnsi"/>
          <w:sz w:val="21"/>
          <w:szCs w:val="21"/>
        </w:rPr>
        <w:t>Multifactor authentication (MFA) or 2FA is beyond the basic requirement of website users to provide an additional form of authentication to log in along with their standard user name and password. This is normally accomplished through SMS message, voice message, or a one-time code generated via an application on a user’s mobile phone.</w:t>
      </w:r>
      <w:r w:rsidRPr="008C2D0B">
        <w:rPr>
          <w:rFonts w:asciiTheme="minorHAnsi" w:hAnsiTheme="minorHAnsi"/>
          <w:sz w:val="21"/>
          <w:szCs w:val="21"/>
        </w:rPr>
        <w:t>MFA also can and should include more advanced website security methods, such as biometrics, GPS location, or a hardware token, but those can take more time and effort to implement. The addition of single sign-on (SSO) enables web users who need access to cloud applications, networks, and other business systems via the web rather than multiple sign-on steps as they access other connected systems.</w:t>
      </w:r>
    </w:p>
    <w:p w14:paraId="55A1160D" w14:textId="77777777" w:rsidR="008F4D78" w:rsidRPr="008C2D0B" w:rsidRDefault="008F4D78" w:rsidP="008F4D78">
      <w:pPr>
        <w:pStyle w:val="NormalWeb"/>
        <w:numPr>
          <w:ilvl w:val="0"/>
          <w:numId w:val="80"/>
        </w:numPr>
        <w:rPr>
          <w:rFonts w:asciiTheme="minorHAnsi" w:hAnsiTheme="minorHAnsi"/>
          <w:sz w:val="21"/>
          <w:szCs w:val="21"/>
        </w:rPr>
      </w:pPr>
      <w:r w:rsidRPr="008C2D0B">
        <w:rPr>
          <w:rFonts w:asciiTheme="minorHAnsi" w:hAnsiTheme="minorHAnsi"/>
          <w:b/>
          <w:bCs/>
          <w:sz w:val="21"/>
          <w:szCs w:val="21"/>
        </w:rPr>
        <w:t>UPDATE PLATFORMS AND SCRIPTS</w:t>
      </w:r>
      <w:r>
        <w:rPr>
          <w:rFonts w:asciiTheme="minorHAnsi" w:hAnsiTheme="minorHAnsi"/>
          <w:sz w:val="21"/>
          <w:szCs w:val="21"/>
        </w:rPr>
        <w:t xml:space="preserve"> - </w:t>
      </w:r>
      <w:r w:rsidRPr="008C2D0B">
        <w:rPr>
          <w:rFonts w:asciiTheme="minorHAnsi" w:hAnsiTheme="minorHAnsi"/>
          <w:sz w:val="21"/>
          <w:szCs w:val="21"/>
        </w:rPr>
        <w:t>Keep installed platforms and scripts up to date to eliminate security</w:t>
      </w:r>
      <w:r>
        <w:rPr>
          <w:rFonts w:asciiTheme="minorHAnsi" w:hAnsiTheme="minorHAnsi"/>
          <w:sz w:val="21"/>
          <w:szCs w:val="21"/>
        </w:rPr>
        <w:t xml:space="preserve"> </w:t>
      </w:r>
      <w:r w:rsidRPr="008C2D0B">
        <w:rPr>
          <w:rFonts w:asciiTheme="minorHAnsi" w:hAnsiTheme="minorHAnsi"/>
          <w:sz w:val="21"/>
          <w:szCs w:val="21"/>
        </w:rPr>
        <w:t xml:space="preserve">loopholes that allow malicious hackers to take control of the website. </w:t>
      </w:r>
    </w:p>
    <w:p w14:paraId="1FD7E457" w14:textId="77777777" w:rsidR="008F4D78" w:rsidRPr="008C2D0B" w:rsidRDefault="008F4D78" w:rsidP="008F4D78">
      <w:pPr>
        <w:pStyle w:val="NormalWeb"/>
        <w:numPr>
          <w:ilvl w:val="0"/>
          <w:numId w:val="80"/>
        </w:numPr>
        <w:rPr>
          <w:rFonts w:asciiTheme="minorHAnsi" w:hAnsiTheme="minorHAnsi"/>
          <w:sz w:val="21"/>
          <w:szCs w:val="21"/>
        </w:rPr>
      </w:pPr>
      <w:r w:rsidRPr="008C2D0B">
        <w:rPr>
          <w:rFonts w:asciiTheme="minorHAnsi" w:hAnsiTheme="minorHAnsi"/>
          <w:b/>
          <w:bCs/>
          <w:sz w:val="21"/>
          <w:szCs w:val="21"/>
        </w:rPr>
        <w:t xml:space="preserve">DILIGENCE, POLICIES, AND FIREWALLS FOR XSS ATTACK PREVENTION - </w:t>
      </w:r>
      <w:r w:rsidRPr="008C2D0B">
        <w:rPr>
          <w:rFonts w:asciiTheme="minorHAnsi" w:hAnsiTheme="minorHAnsi"/>
          <w:sz w:val="21"/>
          <w:szCs w:val="21"/>
        </w:rPr>
        <w:t>It’s imperative that any code you use on your website for functions or fields that allow input is as explicit as possible in order to prevent cross-site scripting (XSS) attacks. XSS attacks consist of attackers injecting malicious JavaScript code that infects web pages and makes use of coding vulnerabilities.</w:t>
      </w:r>
      <w:r>
        <w:rPr>
          <w:rFonts w:asciiTheme="minorHAnsi" w:hAnsiTheme="minorHAnsi"/>
          <w:sz w:val="21"/>
          <w:szCs w:val="21"/>
        </w:rPr>
        <w:t xml:space="preserve"> </w:t>
      </w:r>
      <w:r w:rsidRPr="008C2D0B">
        <w:rPr>
          <w:rFonts w:asciiTheme="minorHAnsi" w:hAnsiTheme="minorHAnsi"/>
          <w:sz w:val="21"/>
          <w:szCs w:val="21"/>
        </w:rPr>
        <w:t>While diligence in the coding process is the most important preventive measure, web application firewalls (WAFs) also play an important role in mitigating reflected XSS attacks. In addition, a robust Content Security Policy (CSP) allows specification of the domains that a browser should consider valid sources of executable scripts when on your page.</w:t>
      </w:r>
    </w:p>
    <w:p w14:paraId="385F9B7F" w14:textId="77777777" w:rsidR="008F4D78" w:rsidRPr="008C2D0B" w:rsidRDefault="008F4D78" w:rsidP="008F4D78">
      <w:pPr>
        <w:pStyle w:val="NormalWeb"/>
        <w:numPr>
          <w:ilvl w:val="0"/>
          <w:numId w:val="80"/>
        </w:numPr>
        <w:rPr>
          <w:rFonts w:asciiTheme="minorHAnsi" w:hAnsiTheme="minorHAnsi"/>
          <w:sz w:val="21"/>
          <w:szCs w:val="21"/>
        </w:rPr>
      </w:pPr>
      <w:r w:rsidRPr="008C2D0B">
        <w:rPr>
          <w:rFonts w:asciiTheme="minorHAnsi" w:hAnsiTheme="minorHAnsi"/>
          <w:b/>
          <w:bCs/>
          <w:sz w:val="21"/>
          <w:szCs w:val="21"/>
        </w:rPr>
        <w:t xml:space="preserve">IMPLEMENT PASSWORD </w:t>
      </w:r>
      <w:r w:rsidRPr="008C2D0B">
        <w:rPr>
          <w:rFonts w:asciiTheme="minorHAnsi" w:hAnsiTheme="minorHAnsi"/>
          <w:sz w:val="21"/>
          <w:szCs w:val="21"/>
        </w:rPr>
        <w:t>MANAGERS - More than just having password generators, businesses should implement password managers that can provide a wealth of important features, including:</w:t>
      </w:r>
    </w:p>
    <w:p w14:paraId="46DD3253" w14:textId="77777777" w:rsidR="008F4D78" w:rsidRPr="000A7F84" w:rsidRDefault="008F4D78" w:rsidP="008F4D78">
      <w:pPr>
        <w:pStyle w:val="NormalWeb"/>
        <w:numPr>
          <w:ilvl w:val="0"/>
          <w:numId w:val="53"/>
        </w:numPr>
        <w:rPr>
          <w:rFonts w:asciiTheme="minorHAnsi" w:hAnsiTheme="minorHAnsi"/>
          <w:sz w:val="21"/>
          <w:szCs w:val="21"/>
        </w:rPr>
      </w:pPr>
      <w:r w:rsidRPr="000A7F84">
        <w:rPr>
          <w:rFonts w:asciiTheme="minorHAnsi" w:hAnsiTheme="minorHAnsi"/>
          <w:sz w:val="21"/>
          <w:szCs w:val="21"/>
        </w:rPr>
        <w:t>Password generator</w:t>
      </w:r>
    </w:p>
    <w:p w14:paraId="2EE0762A" w14:textId="77777777" w:rsidR="008F4D78" w:rsidRPr="000A7F84" w:rsidRDefault="008F4D78" w:rsidP="008F4D78">
      <w:pPr>
        <w:pStyle w:val="NormalWeb"/>
        <w:numPr>
          <w:ilvl w:val="0"/>
          <w:numId w:val="53"/>
        </w:numPr>
        <w:rPr>
          <w:rFonts w:asciiTheme="minorHAnsi" w:hAnsiTheme="minorHAnsi"/>
          <w:sz w:val="21"/>
          <w:szCs w:val="21"/>
        </w:rPr>
      </w:pPr>
      <w:r w:rsidRPr="000A7F84">
        <w:rPr>
          <w:rFonts w:asciiTheme="minorHAnsi" w:hAnsiTheme="minorHAnsi"/>
          <w:sz w:val="21"/>
          <w:szCs w:val="21"/>
        </w:rPr>
        <w:t>Local-only key encryption with AES-256</w:t>
      </w:r>
    </w:p>
    <w:p w14:paraId="74220531" w14:textId="77777777" w:rsidR="008F4D78" w:rsidRPr="000A7F84" w:rsidRDefault="008F4D78" w:rsidP="008F4D78">
      <w:pPr>
        <w:pStyle w:val="NormalWeb"/>
        <w:numPr>
          <w:ilvl w:val="0"/>
          <w:numId w:val="53"/>
        </w:numPr>
        <w:rPr>
          <w:rFonts w:asciiTheme="minorHAnsi" w:hAnsiTheme="minorHAnsi"/>
          <w:sz w:val="21"/>
          <w:szCs w:val="21"/>
        </w:rPr>
      </w:pPr>
      <w:r w:rsidRPr="000A7F84">
        <w:rPr>
          <w:rFonts w:asciiTheme="minorHAnsi" w:hAnsiTheme="minorHAnsi"/>
          <w:sz w:val="21"/>
          <w:szCs w:val="21"/>
        </w:rPr>
        <w:t>Automatic cloud credential backup</w:t>
      </w:r>
    </w:p>
    <w:p w14:paraId="582E2422" w14:textId="77777777" w:rsidR="008F4D78" w:rsidRPr="000A7F84" w:rsidRDefault="008F4D78" w:rsidP="008F4D78">
      <w:pPr>
        <w:pStyle w:val="NormalWeb"/>
        <w:numPr>
          <w:ilvl w:val="0"/>
          <w:numId w:val="53"/>
        </w:numPr>
        <w:rPr>
          <w:rFonts w:asciiTheme="minorHAnsi" w:hAnsiTheme="minorHAnsi"/>
          <w:sz w:val="21"/>
          <w:szCs w:val="21"/>
        </w:rPr>
      </w:pPr>
      <w:r w:rsidRPr="000A7F84">
        <w:rPr>
          <w:rFonts w:asciiTheme="minorHAnsi" w:hAnsiTheme="minorHAnsi"/>
          <w:sz w:val="21"/>
          <w:szCs w:val="21"/>
        </w:rPr>
        <w:t>Master key only visible to administrator</w:t>
      </w:r>
    </w:p>
    <w:p w14:paraId="7D2D0596" w14:textId="77777777" w:rsidR="008F4D78" w:rsidRPr="000A7F84" w:rsidRDefault="008F4D78" w:rsidP="008F4D78">
      <w:pPr>
        <w:pStyle w:val="NormalWeb"/>
        <w:numPr>
          <w:ilvl w:val="0"/>
          <w:numId w:val="53"/>
        </w:numPr>
        <w:rPr>
          <w:rFonts w:asciiTheme="minorHAnsi" w:hAnsiTheme="minorHAnsi"/>
          <w:sz w:val="21"/>
          <w:szCs w:val="21"/>
        </w:rPr>
      </w:pPr>
      <w:r w:rsidRPr="000A7F84">
        <w:rPr>
          <w:rFonts w:asciiTheme="minorHAnsi" w:hAnsiTheme="minorHAnsi"/>
          <w:sz w:val="21"/>
          <w:szCs w:val="21"/>
        </w:rPr>
        <w:t>Compliance report generation</w:t>
      </w:r>
    </w:p>
    <w:p w14:paraId="433C5882" w14:textId="77777777" w:rsidR="008F4D78" w:rsidRPr="000A7F84" w:rsidRDefault="008F4D78" w:rsidP="008F4D78">
      <w:pPr>
        <w:pStyle w:val="NormalWeb"/>
        <w:numPr>
          <w:ilvl w:val="0"/>
          <w:numId w:val="53"/>
        </w:numPr>
        <w:rPr>
          <w:rFonts w:asciiTheme="minorHAnsi" w:hAnsiTheme="minorHAnsi"/>
          <w:sz w:val="21"/>
          <w:szCs w:val="21"/>
        </w:rPr>
      </w:pPr>
      <w:r w:rsidRPr="000A7F84">
        <w:rPr>
          <w:rFonts w:asciiTheme="minorHAnsi" w:hAnsiTheme="minorHAnsi"/>
          <w:sz w:val="21"/>
          <w:szCs w:val="21"/>
        </w:rPr>
        <w:t>Employee provisioning and deprovisioning</w:t>
      </w:r>
    </w:p>
    <w:p w14:paraId="7D1C475E" w14:textId="77777777" w:rsidR="008F4D78" w:rsidRPr="000A7F84" w:rsidRDefault="008F4D78" w:rsidP="008F4D78">
      <w:pPr>
        <w:pStyle w:val="NormalWeb"/>
        <w:numPr>
          <w:ilvl w:val="0"/>
          <w:numId w:val="53"/>
        </w:numPr>
        <w:rPr>
          <w:rFonts w:asciiTheme="minorHAnsi" w:hAnsiTheme="minorHAnsi"/>
          <w:sz w:val="21"/>
          <w:szCs w:val="21"/>
        </w:rPr>
      </w:pPr>
      <w:r w:rsidRPr="000A7F84">
        <w:rPr>
          <w:rFonts w:asciiTheme="minorHAnsi" w:hAnsiTheme="minorHAnsi"/>
          <w:sz w:val="21"/>
          <w:szCs w:val="21"/>
        </w:rPr>
        <w:t>Key self-destruct settings</w:t>
      </w:r>
    </w:p>
    <w:p w14:paraId="40EAE0AD" w14:textId="77777777" w:rsidR="008F4D78" w:rsidRPr="000A7F84" w:rsidRDefault="008F4D78" w:rsidP="008F4D78">
      <w:pPr>
        <w:pStyle w:val="NormalWeb"/>
        <w:numPr>
          <w:ilvl w:val="0"/>
          <w:numId w:val="53"/>
        </w:numPr>
        <w:rPr>
          <w:rFonts w:asciiTheme="minorHAnsi" w:hAnsiTheme="minorHAnsi"/>
          <w:sz w:val="21"/>
          <w:szCs w:val="21"/>
        </w:rPr>
      </w:pPr>
      <w:r w:rsidRPr="000A7F84">
        <w:rPr>
          <w:rFonts w:asciiTheme="minorHAnsi" w:hAnsiTheme="minorHAnsi"/>
          <w:sz w:val="21"/>
          <w:szCs w:val="21"/>
        </w:rPr>
        <w:t>FISMA, FIPS, HIPAA, PCI, compliance; SOC-2 certification</w:t>
      </w:r>
    </w:p>
    <w:p w14:paraId="0DBA2CAF" w14:textId="77777777" w:rsidR="008F4D78" w:rsidRPr="000A7F84" w:rsidRDefault="008F4D78" w:rsidP="008F4D78">
      <w:pPr>
        <w:pStyle w:val="NormalWeb"/>
        <w:numPr>
          <w:ilvl w:val="0"/>
          <w:numId w:val="53"/>
        </w:numPr>
        <w:rPr>
          <w:rFonts w:asciiTheme="minorHAnsi" w:hAnsiTheme="minorHAnsi"/>
          <w:sz w:val="21"/>
          <w:szCs w:val="21"/>
        </w:rPr>
      </w:pPr>
      <w:r w:rsidRPr="000A7F84">
        <w:rPr>
          <w:rFonts w:asciiTheme="minorHAnsi" w:hAnsiTheme="minorHAnsi"/>
          <w:sz w:val="21"/>
          <w:szCs w:val="21"/>
        </w:rPr>
        <w:t>Security audit capabilities</w:t>
      </w:r>
    </w:p>
    <w:p w14:paraId="3A50F544" w14:textId="77777777" w:rsidR="008F4D78" w:rsidRPr="000A7F84" w:rsidRDefault="008F4D78" w:rsidP="008F4D78">
      <w:pPr>
        <w:pStyle w:val="NormalWeb"/>
        <w:numPr>
          <w:ilvl w:val="0"/>
          <w:numId w:val="53"/>
        </w:numPr>
        <w:rPr>
          <w:rFonts w:asciiTheme="minorHAnsi" w:hAnsiTheme="minorHAnsi"/>
          <w:sz w:val="21"/>
          <w:szCs w:val="21"/>
        </w:rPr>
      </w:pPr>
      <w:r w:rsidRPr="000A7F84">
        <w:rPr>
          <w:rFonts w:asciiTheme="minorHAnsi" w:hAnsiTheme="minorHAnsi"/>
          <w:sz w:val="21"/>
          <w:szCs w:val="21"/>
        </w:rPr>
        <w:t>128-bit SSL for server communication</w:t>
      </w:r>
    </w:p>
    <w:p w14:paraId="4EDDF450" w14:textId="77777777" w:rsidR="008F4D78" w:rsidRPr="000A7F84" w:rsidRDefault="008F4D78" w:rsidP="008F4D78">
      <w:pPr>
        <w:pStyle w:val="NormalWeb"/>
        <w:numPr>
          <w:ilvl w:val="0"/>
          <w:numId w:val="53"/>
        </w:numPr>
        <w:rPr>
          <w:rFonts w:asciiTheme="minorHAnsi" w:hAnsiTheme="minorHAnsi"/>
          <w:sz w:val="21"/>
          <w:szCs w:val="21"/>
        </w:rPr>
      </w:pPr>
      <w:r w:rsidRPr="000A7F84">
        <w:rPr>
          <w:rFonts w:asciiTheme="minorHAnsi" w:hAnsiTheme="minorHAnsi"/>
          <w:sz w:val="21"/>
          <w:szCs w:val="21"/>
        </w:rPr>
        <w:t>SHA-512 hashing</w:t>
      </w:r>
    </w:p>
    <w:p w14:paraId="33F28D43" w14:textId="77777777" w:rsidR="008F4D78" w:rsidRPr="000A7F84" w:rsidRDefault="008F4D78" w:rsidP="008F4D78">
      <w:pPr>
        <w:pStyle w:val="NormalWeb"/>
        <w:ind w:left="720"/>
        <w:rPr>
          <w:rFonts w:asciiTheme="minorHAnsi" w:hAnsiTheme="minorHAnsi"/>
          <w:sz w:val="21"/>
          <w:szCs w:val="21"/>
        </w:rPr>
      </w:pPr>
      <w:r w:rsidRPr="000A7F84">
        <w:rPr>
          <w:rFonts w:asciiTheme="minorHAnsi" w:hAnsiTheme="minorHAnsi"/>
          <w:sz w:val="21"/>
          <w:szCs w:val="21"/>
        </w:rPr>
        <w:t>While all of these features may not be included in a single password manager solution, most are available in the more robust offerings.</w:t>
      </w:r>
    </w:p>
    <w:p w14:paraId="7B2201E7" w14:textId="77777777" w:rsidR="008F4D78" w:rsidRPr="008C2D0B" w:rsidRDefault="008F4D78" w:rsidP="008F4D78">
      <w:pPr>
        <w:pStyle w:val="NormalWeb"/>
        <w:numPr>
          <w:ilvl w:val="0"/>
          <w:numId w:val="80"/>
        </w:numPr>
        <w:rPr>
          <w:rFonts w:asciiTheme="minorHAnsi" w:hAnsiTheme="minorHAnsi"/>
          <w:sz w:val="21"/>
          <w:szCs w:val="21"/>
        </w:rPr>
      </w:pPr>
      <w:r w:rsidRPr="008C2D0B">
        <w:rPr>
          <w:rFonts w:asciiTheme="minorHAnsi" w:hAnsiTheme="minorHAnsi"/>
          <w:b/>
          <w:bCs/>
          <w:sz w:val="21"/>
          <w:szCs w:val="21"/>
        </w:rPr>
        <w:t xml:space="preserve">LOCK DOWN DIRECTORY AND FILE PERMISSIONS - </w:t>
      </w:r>
      <w:r w:rsidRPr="008C2D0B">
        <w:rPr>
          <w:rFonts w:asciiTheme="minorHAnsi" w:hAnsiTheme="minorHAnsi"/>
          <w:sz w:val="21"/>
          <w:szCs w:val="21"/>
        </w:rPr>
        <w:t>Locking down your directory and file permissions can be somewhat involved depending on the size of your business and whether or not you have a qualified systems administrator. While file server resource managers (FSRMs) are designed to enable administrators to perform these functions, there are automated tools available that simplify the process in large organizations.</w:t>
      </w:r>
    </w:p>
    <w:p w14:paraId="62AFEE75" w14:textId="77777777" w:rsidR="008F4D78" w:rsidRPr="008C2D0B" w:rsidRDefault="008F4D78" w:rsidP="008F4D78">
      <w:pPr>
        <w:pStyle w:val="NormalWeb"/>
        <w:numPr>
          <w:ilvl w:val="0"/>
          <w:numId w:val="80"/>
        </w:numPr>
        <w:rPr>
          <w:rFonts w:asciiTheme="minorHAnsi" w:hAnsiTheme="minorHAnsi"/>
          <w:sz w:val="21"/>
          <w:szCs w:val="21"/>
        </w:rPr>
      </w:pPr>
      <w:r w:rsidRPr="008C2D0B">
        <w:rPr>
          <w:rFonts w:asciiTheme="minorHAnsi" w:hAnsiTheme="minorHAnsi"/>
          <w:b/>
          <w:bCs/>
          <w:sz w:val="21"/>
          <w:szCs w:val="21"/>
        </w:rPr>
        <w:t>IMPLEMENT MOBILE DEVICE AND MOBILE APPLICATION MANAGEMENT</w:t>
      </w:r>
      <w:r>
        <w:rPr>
          <w:rFonts w:asciiTheme="minorHAnsi" w:hAnsiTheme="minorHAnsi"/>
          <w:b/>
          <w:bCs/>
          <w:sz w:val="21"/>
          <w:szCs w:val="21"/>
        </w:rPr>
        <w:t xml:space="preserve"> - </w:t>
      </w:r>
      <w:r w:rsidRPr="008C2D0B">
        <w:rPr>
          <w:rFonts w:asciiTheme="minorHAnsi" w:hAnsiTheme="minorHAnsi"/>
          <w:sz w:val="21"/>
          <w:szCs w:val="21"/>
        </w:rPr>
        <w:t>Solutions to manage access to corporate applications and data where BYOD (“bring your own device”) policies are in place require mobile device management (MDM) and mobile application management (MAM) tools to control approved application installation lists, as well as approved Wi-Fi access points. IT can also require users to employ PINs to access their devices.</w:t>
      </w:r>
    </w:p>
    <w:p w14:paraId="125BDBF1" w14:textId="77777777" w:rsidR="008F4D78" w:rsidRPr="008C2D0B" w:rsidRDefault="008F4D78" w:rsidP="008F4D78">
      <w:pPr>
        <w:pStyle w:val="NormalWeb"/>
        <w:numPr>
          <w:ilvl w:val="0"/>
          <w:numId w:val="80"/>
        </w:numPr>
        <w:rPr>
          <w:rFonts w:asciiTheme="minorHAnsi" w:hAnsiTheme="minorHAnsi"/>
          <w:sz w:val="21"/>
          <w:szCs w:val="21"/>
        </w:rPr>
      </w:pPr>
      <w:r w:rsidRPr="008C2D0B">
        <w:rPr>
          <w:rFonts w:asciiTheme="minorHAnsi" w:hAnsiTheme="minorHAnsi"/>
          <w:b/>
          <w:bCs/>
          <w:sz w:val="21"/>
          <w:szCs w:val="21"/>
        </w:rPr>
        <w:t>IMPLEMENT BACKUP AND DISASTER RECOVERY MEASURES</w:t>
      </w:r>
      <w:r>
        <w:rPr>
          <w:rFonts w:asciiTheme="minorHAnsi" w:hAnsiTheme="minorHAnsi"/>
          <w:b/>
          <w:bCs/>
          <w:sz w:val="21"/>
          <w:szCs w:val="21"/>
        </w:rPr>
        <w:t xml:space="preserve"> - </w:t>
      </w:r>
      <w:r w:rsidRPr="008C2D0B">
        <w:rPr>
          <w:rFonts w:asciiTheme="minorHAnsi" w:hAnsiTheme="minorHAnsi"/>
          <w:sz w:val="21"/>
          <w:szCs w:val="21"/>
        </w:rPr>
        <w:t>Perform frequent backups, keep a copy of recent backup data off premises, and test backups by restoring your system to make sure the process works. Best practice standards and adherence for website security and mobile applications is only the beginning of an enterprise cybersecurity strategy. It’s important to remember that effective website security is an ongoing and evolving process that requires diligence, as well as the use of integrated forward-thinking tools that protect data, users, and customers.</w:t>
      </w:r>
    </w:p>
    <w:p w14:paraId="6911736E" w14:textId="77777777" w:rsidR="008F4D78" w:rsidRDefault="008F4D78" w:rsidP="008F4D78">
      <w:pPr>
        <w:pStyle w:val="Heading2"/>
        <w:rPr>
          <w:rFonts w:asciiTheme="minorHAnsi" w:hAnsiTheme="minorHAnsi" w:cstheme="minorHAnsi"/>
          <w:sz w:val="24"/>
          <w:szCs w:val="24"/>
        </w:rPr>
      </w:pPr>
      <w:bookmarkStart w:id="239" w:name="_Toc48121415"/>
      <w:r>
        <w:rPr>
          <w:rFonts w:asciiTheme="minorHAnsi" w:hAnsiTheme="minorHAnsi" w:cstheme="minorHAnsi"/>
          <w:sz w:val="24"/>
          <w:szCs w:val="24"/>
        </w:rPr>
        <w:t xml:space="preserve">Parivartan </w:t>
      </w:r>
      <w:r w:rsidRPr="007F236B">
        <w:rPr>
          <w:rFonts w:asciiTheme="minorHAnsi" w:hAnsiTheme="minorHAnsi" w:cstheme="minorHAnsi"/>
          <w:sz w:val="24"/>
          <w:szCs w:val="24"/>
        </w:rPr>
        <w:t>Data Security</w:t>
      </w:r>
      <w:bookmarkEnd w:id="239"/>
      <w:r w:rsidRPr="007F236B">
        <w:rPr>
          <w:rFonts w:asciiTheme="minorHAnsi" w:hAnsiTheme="minorHAnsi" w:cstheme="minorHAnsi"/>
          <w:sz w:val="24"/>
          <w:szCs w:val="24"/>
        </w:rPr>
        <w:t xml:space="preserve"> </w:t>
      </w:r>
    </w:p>
    <w:p w14:paraId="5D863CB8" w14:textId="77777777" w:rsidR="008F4D78" w:rsidRPr="00D56D0A" w:rsidRDefault="008F4D78" w:rsidP="008F4D78">
      <w:pPr>
        <w:pStyle w:val="ListParagraph"/>
        <w:numPr>
          <w:ilvl w:val="0"/>
          <w:numId w:val="73"/>
        </w:numPr>
        <w:rPr>
          <w:rFonts w:ascii="Calibri" w:hAnsi="Calibri" w:cs="Calibri"/>
          <w:b/>
          <w:bCs/>
          <w:color w:val="000000"/>
        </w:rPr>
      </w:pPr>
      <w:r w:rsidRPr="00CF2788">
        <w:rPr>
          <w:rFonts w:ascii="Calibri" w:hAnsi="Calibri" w:cs="Calibri"/>
          <w:b/>
          <w:bCs/>
          <w:color w:val="000000"/>
          <w:sz w:val="21"/>
          <w:szCs w:val="21"/>
        </w:rPr>
        <w:lastRenderedPageBreak/>
        <w:t xml:space="preserve">Auditing and Robust Logging </w:t>
      </w:r>
      <w:r>
        <w:rPr>
          <w:rFonts w:ascii="Calibri" w:hAnsi="Calibri" w:cs="Calibri"/>
          <w:b/>
          <w:bCs/>
          <w:color w:val="000000"/>
        </w:rPr>
        <w:t xml:space="preserve">- </w:t>
      </w:r>
      <w:r w:rsidRPr="00D56D0A">
        <w:rPr>
          <w:rFonts w:asciiTheme="minorHAnsi" w:hAnsiTheme="minorHAnsi"/>
          <w:sz w:val="21"/>
          <w:szCs w:val="21"/>
        </w:rPr>
        <w:t>Auditing and logging go hand-in-hand and therefore, audit logs will give all the information to help investigate suspicious activities and to conduct root-cause analysis if we experience a breach. Furthermore, we can apply audit logs compliance with regulations such as GDPR, PCI, HIPPA, and SOX. With the help of audit plugin we can log a lot of information like all incoming connections, all query executions, and even all accesses of individual tables. We can see who has accessed a database table at a given time, and who has inserted or deleted data. The audit plugin can log to a file or the syslog, so if we have existing workflows that rely on the syslog, we can tie straight into those.</w:t>
      </w:r>
    </w:p>
    <w:p w14:paraId="01D43F0E" w14:textId="77777777" w:rsidR="008F4D78" w:rsidRPr="00EE6D42" w:rsidRDefault="008F4D78" w:rsidP="008F4D78">
      <w:pPr>
        <w:pStyle w:val="ListParagraph"/>
        <w:numPr>
          <w:ilvl w:val="0"/>
          <w:numId w:val="73"/>
        </w:numPr>
        <w:rPr>
          <w:rFonts w:ascii="Calibri" w:hAnsi="Calibri" w:cs="Calibri"/>
          <w:b/>
          <w:bCs/>
          <w:color w:val="000000"/>
        </w:rPr>
      </w:pPr>
      <w:r w:rsidRPr="00CF2788">
        <w:rPr>
          <w:rFonts w:ascii="Calibri" w:hAnsi="Calibri" w:cs="Calibri"/>
          <w:b/>
          <w:bCs/>
          <w:color w:val="000000"/>
          <w:sz w:val="21"/>
          <w:szCs w:val="21"/>
        </w:rPr>
        <w:t xml:space="preserve">Practice Stringent User Account Management - </w:t>
      </w:r>
      <w:r w:rsidRPr="00CF2788">
        <w:rPr>
          <w:rFonts w:asciiTheme="minorHAnsi" w:hAnsiTheme="minorHAnsi"/>
          <w:sz w:val="21"/>
          <w:szCs w:val="21"/>
        </w:rPr>
        <w:t>It is vital that we manage our database user</w:t>
      </w:r>
      <w:r w:rsidRPr="00EE6D42">
        <w:rPr>
          <w:rFonts w:asciiTheme="minorHAnsi" w:hAnsiTheme="minorHAnsi"/>
          <w:sz w:val="21"/>
          <w:szCs w:val="21"/>
        </w:rPr>
        <w:t xml:space="preserve"> accounts carefully. Parivartan follows all aspects of IT ecosystem and therefore, following key aspects of user account management to be taken into consideration.</w:t>
      </w:r>
    </w:p>
    <w:p w14:paraId="4683B841" w14:textId="77777777" w:rsidR="008F4D78" w:rsidRPr="00D56D0A" w:rsidRDefault="008F4D78" w:rsidP="008F4D78">
      <w:pPr>
        <w:pStyle w:val="NormalWeb"/>
        <w:numPr>
          <w:ilvl w:val="0"/>
          <w:numId w:val="79"/>
        </w:numPr>
        <w:rPr>
          <w:rFonts w:asciiTheme="minorHAnsi" w:hAnsiTheme="minorHAnsi"/>
          <w:sz w:val="21"/>
          <w:szCs w:val="21"/>
        </w:rPr>
      </w:pPr>
      <w:r w:rsidRPr="00D56D0A">
        <w:rPr>
          <w:rFonts w:asciiTheme="minorHAnsi" w:hAnsiTheme="minorHAnsi"/>
          <w:sz w:val="21"/>
          <w:szCs w:val="21"/>
        </w:rPr>
        <w:t>Allow root access only from local clients.</w:t>
      </w:r>
    </w:p>
    <w:p w14:paraId="464069FC" w14:textId="77777777" w:rsidR="008F4D78" w:rsidRPr="00D56D0A" w:rsidRDefault="008F4D78" w:rsidP="008F4D78">
      <w:pPr>
        <w:pStyle w:val="NormalWeb"/>
        <w:numPr>
          <w:ilvl w:val="0"/>
          <w:numId w:val="79"/>
        </w:numPr>
        <w:rPr>
          <w:rFonts w:asciiTheme="minorHAnsi" w:hAnsiTheme="minorHAnsi"/>
          <w:sz w:val="21"/>
          <w:szCs w:val="21"/>
        </w:rPr>
      </w:pPr>
      <w:r w:rsidRPr="00D56D0A">
        <w:rPr>
          <w:rFonts w:asciiTheme="minorHAnsi" w:hAnsiTheme="minorHAnsi"/>
          <w:sz w:val="21"/>
          <w:szCs w:val="21"/>
        </w:rPr>
        <w:t>Always use strong passwords.</w:t>
      </w:r>
    </w:p>
    <w:p w14:paraId="302EC742" w14:textId="77777777" w:rsidR="008F4D78" w:rsidRPr="00D56D0A" w:rsidRDefault="008F4D78" w:rsidP="008F4D78">
      <w:pPr>
        <w:pStyle w:val="NormalWeb"/>
        <w:numPr>
          <w:ilvl w:val="0"/>
          <w:numId w:val="79"/>
        </w:numPr>
        <w:rPr>
          <w:rFonts w:asciiTheme="minorHAnsi" w:hAnsiTheme="minorHAnsi"/>
          <w:sz w:val="21"/>
          <w:szCs w:val="21"/>
        </w:rPr>
      </w:pPr>
      <w:r w:rsidRPr="00D56D0A">
        <w:rPr>
          <w:rFonts w:asciiTheme="minorHAnsi" w:hAnsiTheme="minorHAnsi"/>
          <w:sz w:val="21"/>
          <w:szCs w:val="21"/>
        </w:rPr>
        <w:t>Have a separate database user account for each applications.</w:t>
      </w:r>
    </w:p>
    <w:p w14:paraId="0D9EF93C" w14:textId="77777777" w:rsidR="008F4D78" w:rsidRPr="00D56D0A" w:rsidRDefault="008F4D78" w:rsidP="008F4D78">
      <w:pPr>
        <w:pStyle w:val="NormalWeb"/>
        <w:numPr>
          <w:ilvl w:val="0"/>
          <w:numId w:val="79"/>
        </w:numPr>
        <w:rPr>
          <w:rFonts w:asciiTheme="minorHAnsi" w:hAnsiTheme="minorHAnsi"/>
          <w:sz w:val="21"/>
          <w:szCs w:val="21"/>
        </w:rPr>
      </w:pPr>
      <w:r w:rsidRPr="00D56D0A">
        <w:rPr>
          <w:rFonts w:asciiTheme="minorHAnsi" w:hAnsiTheme="minorHAnsi"/>
          <w:sz w:val="21"/>
          <w:szCs w:val="21"/>
        </w:rPr>
        <w:t>Restrict the number of IP addresses that can access database server.</w:t>
      </w:r>
    </w:p>
    <w:p w14:paraId="26CC2680" w14:textId="77777777" w:rsidR="008F4D78" w:rsidRPr="00EE6D42" w:rsidRDefault="008F4D78" w:rsidP="008F4D78">
      <w:pPr>
        <w:pStyle w:val="ListParagraph"/>
        <w:numPr>
          <w:ilvl w:val="0"/>
          <w:numId w:val="73"/>
        </w:numPr>
        <w:rPr>
          <w:rFonts w:ascii="Calibri" w:hAnsi="Calibri" w:cs="Calibri"/>
          <w:b/>
          <w:bCs/>
          <w:color w:val="000000"/>
        </w:rPr>
      </w:pPr>
      <w:r w:rsidRPr="00CF2788">
        <w:rPr>
          <w:rFonts w:ascii="Calibri" w:hAnsi="Calibri" w:cs="Calibri"/>
          <w:b/>
          <w:bCs/>
          <w:color w:val="000000"/>
          <w:sz w:val="21"/>
          <w:szCs w:val="21"/>
        </w:rPr>
        <w:t xml:space="preserve">Keep Database Software and OS Up-to-Date - </w:t>
      </w:r>
      <w:r w:rsidRPr="00CF2788">
        <w:rPr>
          <w:rFonts w:asciiTheme="minorHAnsi" w:hAnsiTheme="minorHAnsi"/>
          <w:sz w:val="21"/>
          <w:szCs w:val="21"/>
        </w:rPr>
        <w:t>Parivartan follows stringent process of security</w:t>
      </w:r>
      <w:r w:rsidRPr="00CF2788">
        <w:rPr>
          <w:rFonts w:asciiTheme="minorHAnsi" w:hAnsiTheme="minorHAnsi"/>
          <w:sz w:val="20"/>
          <w:szCs w:val="20"/>
        </w:rPr>
        <w:t xml:space="preserve"> </w:t>
      </w:r>
      <w:r w:rsidRPr="00EE6D42">
        <w:rPr>
          <w:rFonts w:asciiTheme="minorHAnsi" w:hAnsiTheme="minorHAnsi"/>
          <w:sz w:val="21"/>
          <w:szCs w:val="21"/>
        </w:rPr>
        <w:t>best practices and therefore, we should keep our software up-to-date including legacy operating systems and several-versions-old database servers. This will help to protect our data from all the latest threats. This applies not only to database but to OS as well.</w:t>
      </w:r>
    </w:p>
    <w:p w14:paraId="00EDBCB8" w14:textId="77777777" w:rsidR="008F4D78" w:rsidRPr="00EE6D42" w:rsidRDefault="008F4D78" w:rsidP="008F4D78">
      <w:pPr>
        <w:pStyle w:val="ListParagraph"/>
        <w:numPr>
          <w:ilvl w:val="0"/>
          <w:numId w:val="73"/>
        </w:numPr>
        <w:rPr>
          <w:rFonts w:ascii="Calibri" w:hAnsi="Calibri" w:cs="Calibri"/>
          <w:b/>
          <w:bCs/>
          <w:color w:val="000000"/>
        </w:rPr>
      </w:pPr>
      <w:r w:rsidRPr="00CF2788">
        <w:rPr>
          <w:rFonts w:ascii="Calibri" w:hAnsi="Calibri" w:cs="Calibri"/>
          <w:b/>
          <w:bCs/>
          <w:color w:val="000000"/>
          <w:sz w:val="21"/>
          <w:szCs w:val="21"/>
        </w:rPr>
        <w:t xml:space="preserve">Encrypt Sensitive Data in app, in Transit, and at Rest - </w:t>
      </w:r>
      <w:r w:rsidRPr="00CF2788">
        <w:rPr>
          <w:rFonts w:asciiTheme="minorHAnsi" w:hAnsiTheme="minorHAnsi"/>
          <w:sz w:val="21"/>
          <w:szCs w:val="21"/>
        </w:rPr>
        <w:t>The first phase of encryption happens in</w:t>
      </w:r>
      <w:r w:rsidRPr="00EE6D42">
        <w:rPr>
          <w:rFonts w:asciiTheme="minorHAnsi" w:hAnsiTheme="minorHAnsi"/>
          <w:sz w:val="21"/>
          <w:szCs w:val="21"/>
        </w:rPr>
        <w:t xml:space="preserve"> the application before the data gets to the database. If the data is encrypted in the application, then a hacker who compromises database cannot see what the data is.</w:t>
      </w:r>
      <w:r>
        <w:rPr>
          <w:rFonts w:asciiTheme="minorHAnsi" w:hAnsiTheme="minorHAnsi"/>
          <w:sz w:val="21"/>
          <w:szCs w:val="21"/>
        </w:rPr>
        <w:t xml:space="preserve"> </w:t>
      </w:r>
      <w:r w:rsidRPr="00EE6D42">
        <w:rPr>
          <w:rFonts w:asciiTheme="minorHAnsi" w:hAnsiTheme="minorHAnsi"/>
          <w:sz w:val="21"/>
          <w:szCs w:val="21"/>
        </w:rPr>
        <w:t>Next is encryption of data in transit. We can always use SSL/TLS protocols to exchange data across different locations. That means the data is encrypted over the network as it moves from the client onto Parivartan database server via API. This is basically the same concept as using HTTPS in web browser. Parivartan will use EKM which Extensible Key Management software which performs encryption and key management tasks.</w:t>
      </w:r>
      <w:r>
        <w:rPr>
          <w:rFonts w:asciiTheme="minorHAnsi" w:hAnsiTheme="minorHAnsi"/>
          <w:sz w:val="21"/>
          <w:szCs w:val="21"/>
        </w:rPr>
        <w:t xml:space="preserve"> </w:t>
      </w:r>
      <w:r w:rsidRPr="00EE6D42">
        <w:rPr>
          <w:rFonts w:asciiTheme="minorHAnsi" w:hAnsiTheme="minorHAnsi"/>
          <w:sz w:val="21"/>
          <w:szCs w:val="21"/>
        </w:rPr>
        <w:t>In case of SQL database we can use Transparent Data Encryption (TDE) as it is the easiest to implement. No code changes are required and enabling encryption requires just a few commands from the SQL Server console. </w:t>
      </w:r>
    </w:p>
    <w:p w14:paraId="3B6D8582" w14:textId="77777777" w:rsidR="008F4D78" w:rsidRPr="007F236B" w:rsidRDefault="008F4D78" w:rsidP="008F4D78"/>
    <w:p w14:paraId="0E78D3A1" w14:textId="05FBCC77" w:rsidR="009C4F5A" w:rsidRPr="000A7F84" w:rsidRDefault="009C4F5A" w:rsidP="000A7F84">
      <w:pPr>
        <w:pStyle w:val="NormalWeb"/>
        <w:rPr>
          <w:rFonts w:asciiTheme="minorHAnsi" w:hAnsiTheme="minorHAnsi"/>
          <w:sz w:val="21"/>
          <w:szCs w:val="21"/>
        </w:rPr>
      </w:pPr>
      <w:r w:rsidRPr="000A7F84">
        <w:rPr>
          <w:rFonts w:asciiTheme="minorHAnsi" w:hAnsiTheme="minorHAnsi"/>
          <w:sz w:val="21"/>
          <w:szCs w:val="21"/>
        </w:rPr>
        <w:br w:type="page"/>
      </w:r>
    </w:p>
    <w:p w14:paraId="27DFB4D1" w14:textId="77777777" w:rsidR="007E1C14" w:rsidRPr="009C4F5A" w:rsidRDefault="007E1C14" w:rsidP="007E1C14">
      <w:pPr>
        <w:rPr>
          <w:rFonts w:asciiTheme="minorHAnsi" w:hAnsiTheme="minorHAnsi" w:cstheme="minorHAnsi"/>
          <w:b/>
          <w:color w:val="FFC000"/>
          <w:sz w:val="21"/>
          <w:szCs w:val="21"/>
        </w:rPr>
      </w:pPr>
    </w:p>
    <w:p w14:paraId="1E1F9156" w14:textId="77777777" w:rsidR="00577190" w:rsidRPr="00FD052F" w:rsidRDefault="00577190" w:rsidP="00577190">
      <w:pPr>
        <w:pStyle w:val="Heading1"/>
        <w:rPr>
          <w:rFonts w:asciiTheme="minorHAnsi" w:hAnsiTheme="minorHAnsi" w:cstheme="minorHAnsi"/>
        </w:rPr>
      </w:pPr>
      <w:bookmarkStart w:id="240" w:name="_Toc48121416"/>
      <w:bookmarkStart w:id="241" w:name="_Toc45002999"/>
      <w:bookmarkStart w:id="242" w:name="_Toc45034551"/>
      <w:bookmarkEnd w:id="1"/>
      <w:bookmarkEnd w:id="9"/>
      <w:bookmarkEnd w:id="10"/>
      <w:bookmarkEnd w:id="57"/>
      <w:bookmarkEnd w:id="58"/>
      <w:bookmarkEnd w:id="146"/>
      <w:r w:rsidRPr="00FD052F">
        <w:rPr>
          <w:rFonts w:asciiTheme="minorHAnsi" w:hAnsiTheme="minorHAnsi" w:cstheme="minorHAnsi"/>
        </w:rPr>
        <w:t>Data Architecture Considerations</w:t>
      </w:r>
      <w:bookmarkEnd w:id="240"/>
    </w:p>
    <w:p w14:paraId="3C174C1C" w14:textId="77777777" w:rsidR="00577190" w:rsidRPr="00FD052F" w:rsidRDefault="00577190" w:rsidP="00577190">
      <w:pPr>
        <w:rPr>
          <w:rFonts w:asciiTheme="minorHAnsi" w:hAnsiTheme="minorHAnsi" w:cstheme="minorHAnsi"/>
          <w:sz w:val="21"/>
          <w:szCs w:val="21"/>
        </w:rPr>
      </w:pPr>
    </w:p>
    <w:p w14:paraId="791D5DBC" w14:textId="77777777" w:rsidR="001A2BA0" w:rsidRPr="00FD052F" w:rsidRDefault="001A2BA0" w:rsidP="001A2BA0">
      <w:pPr>
        <w:rPr>
          <w:rFonts w:asciiTheme="minorHAnsi" w:hAnsiTheme="minorHAnsi" w:cstheme="minorHAnsi"/>
          <w:sz w:val="22"/>
          <w:szCs w:val="22"/>
        </w:rPr>
      </w:pPr>
      <w:r w:rsidRPr="00FD052F">
        <w:rPr>
          <w:rFonts w:asciiTheme="minorHAnsi" w:hAnsiTheme="minorHAnsi" w:cstheme="minorHAnsi"/>
          <w:sz w:val="21"/>
          <w:szCs w:val="21"/>
        </w:rPr>
        <w:t xml:space="preserve">Oracle will be used for Project Parivartan transactional data storage. Microservices in general will talk to Oracle DB for CRUD operations for all business transactions and domain model persistence. In some cases, it is useful to have NoSQL datastores to serve specific use cases in Digital architectures e.g. location based use cases – many digital front-end applications on mobile devices make use of user location data (with appropriate permissions) for performing various location context-based services. </w:t>
      </w:r>
      <w:r>
        <w:rPr>
          <w:rFonts w:asciiTheme="minorHAnsi" w:hAnsiTheme="minorHAnsi" w:cstheme="minorHAnsi"/>
          <w:sz w:val="21"/>
          <w:szCs w:val="21"/>
        </w:rPr>
        <w:t>However, in the context of Parivartan program no such use cases has been identified, hence Oracle will be the only database used for the program scope.</w:t>
      </w:r>
    </w:p>
    <w:p w14:paraId="76A1F905" w14:textId="77777777" w:rsidR="001A2BA0" w:rsidRPr="00FD052F" w:rsidRDefault="001A2BA0" w:rsidP="001A2BA0">
      <w:pPr>
        <w:rPr>
          <w:rFonts w:asciiTheme="minorHAnsi" w:hAnsiTheme="minorHAnsi" w:cstheme="minorHAnsi"/>
          <w:sz w:val="21"/>
          <w:szCs w:val="21"/>
        </w:rPr>
      </w:pPr>
    </w:p>
    <w:p w14:paraId="3EDB1B3E" w14:textId="77777777" w:rsidR="001A2BA0" w:rsidRPr="00FD052F" w:rsidRDefault="001A2BA0" w:rsidP="001A2BA0">
      <w:pPr>
        <w:rPr>
          <w:rFonts w:asciiTheme="minorHAnsi" w:hAnsiTheme="minorHAnsi" w:cstheme="minorHAnsi"/>
          <w:b/>
          <w:bCs/>
          <w:sz w:val="21"/>
          <w:szCs w:val="21"/>
        </w:rPr>
      </w:pPr>
      <w:r w:rsidRPr="00FD052F">
        <w:rPr>
          <w:rFonts w:asciiTheme="minorHAnsi" w:hAnsiTheme="minorHAnsi" w:cstheme="minorHAnsi"/>
          <w:b/>
          <w:bCs/>
          <w:sz w:val="21"/>
          <w:szCs w:val="21"/>
        </w:rPr>
        <w:t>On- Prem Databases</w:t>
      </w:r>
    </w:p>
    <w:p w14:paraId="76B0FF0C" w14:textId="77777777" w:rsidR="001A2BA0" w:rsidRPr="00FD052F" w:rsidRDefault="001A2BA0" w:rsidP="001A2BA0">
      <w:pPr>
        <w:rPr>
          <w:rFonts w:asciiTheme="minorHAnsi" w:hAnsiTheme="minorHAnsi" w:cstheme="minorHAnsi"/>
          <w:sz w:val="21"/>
          <w:szCs w:val="21"/>
        </w:rPr>
      </w:pPr>
      <w:r w:rsidRPr="00FD052F">
        <w:rPr>
          <w:rFonts w:asciiTheme="minorHAnsi" w:hAnsiTheme="minorHAnsi" w:cstheme="minorHAnsi"/>
          <w:sz w:val="21"/>
          <w:szCs w:val="21"/>
        </w:rPr>
        <w:t xml:space="preserve">Oracle Database is on premise at Mumbai NSE Office where approximately 95 percentage of the transactional data is stored. Following are the Data security guidelines in general and in particular to oracle database to keep the same secure. </w:t>
      </w:r>
    </w:p>
    <w:p w14:paraId="7F357447" w14:textId="77777777" w:rsidR="001A2BA0" w:rsidRPr="00FD052F" w:rsidRDefault="001A2BA0" w:rsidP="001A2BA0">
      <w:pPr>
        <w:rPr>
          <w:rFonts w:asciiTheme="minorHAnsi" w:hAnsiTheme="minorHAnsi" w:cstheme="minorHAnsi"/>
          <w:color w:val="000000" w:themeColor="text1"/>
          <w:sz w:val="21"/>
          <w:szCs w:val="21"/>
        </w:rPr>
      </w:pPr>
      <w:r w:rsidRPr="00FD052F">
        <w:rPr>
          <w:rFonts w:asciiTheme="minorHAnsi" w:hAnsiTheme="minorHAnsi" w:cstheme="minorHAnsi"/>
          <w:sz w:val="21"/>
          <w:szCs w:val="21"/>
        </w:rPr>
        <w:t>The areas in which we can configure security are as follows</w:t>
      </w:r>
    </w:p>
    <w:p w14:paraId="40BAD0FD" w14:textId="77777777" w:rsidR="001A2BA0" w:rsidRPr="00FD052F" w:rsidRDefault="001A2BA0" w:rsidP="001A2BA0">
      <w:pPr>
        <w:rPr>
          <w:rFonts w:asciiTheme="minorHAnsi" w:hAnsiTheme="minorHAnsi" w:cstheme="minorHAnsi"/>
          <w:bCs/>
          <w:color w:val="1A1816"/>
          <w:sz w:val="21"/>
          <w:szCs w:val="21"/>
          <w:shd w:val="clear" w:color="auto" w:fill="FCFBFA"/>
        </w:rPr>
      </w:pPr>
    </w:p>
    <w:tbl>
      <w:tblPr>
        <w:tblStyle w:val="TableGridLight"/>
        <w:tblW w:w="9240" w:type="dxa"/>
        <w:tblLook w:val="04A0" w:firstRow="1" w:lastRow="0" w:firstColumn="1" w:lastColumn="0" w:noHBand="0" w:noVBand="1"/>
      </w:tblPr>
      <w:tblGrid>
        <w:gridCol w:w="2127"/>
        <w:gridCol w:w="2551"/>
        <w:gridCol w:w="2302"/>
        <w:gridCol w:w="2260"/>
      </w:tblGrid>
      <w:tr w:rsidR="001A2BA0" w:rsidRPr="00FD052F" w14:paraId="1A0B7418" w14:textId="77777777" w:rsidTr="00D37EE0">
        <w:trPr>
          <w:trHeight w:val="2100"/>
        </w:trPr>
        <w:tc>
          <w:tcPr>
            <w:tcW w:w="2127" w:type="dxa"/>
            <w:noWrap/>
            <w:hideMark/>
          </w:tcPr>
          <w:p w14:paraId="59F043DD" w14:textId="77777777" w:rsidR="001A2BA0" w:rsidRPr="00FD052F" w:rsidRDefault="001A2BA0" w:rsidP="00D37EE0">
            <w:pPr>
              <w:rPr>
                <w:rFonts w:asciiTheme="minorHAnsi" w:hAnsiTheme="minorHAnsi" w:cstheme="minorHAnsi"/>
                <w:color w:val="000000" w:themeColor="text1"/>
                <w:sz w:val="21"/>
                <w:szCs w:val="21"/>
              </w:rPr>
            </w:pPr>
            <w:r w:rsidRPr="00FD052F">
              <w:rPr>
                <w:rFonts w:asciiTheme="minorHAnsi" w:hAnsiTheme="minorHAnsi" w:cstheme="minorHAnsi"/>
                <w:color w:val="000000" w:themeColor="text1"/>
                <w:sz w:val="21"/>
                <w:szCs w:val="21"/>
              </w:rPr>
              <w:t>User accounts</w:t>
            </w:r>
          </w:p>
        </w:tc>
        <w:tc>
          <w:tcPr>
            <w:tcW w:w="2551" w:type="dxa"/>
            <w:hideMark/>
          </w:tcPr>
          <w:p w14:paraId="716859D6" w14:textId="77777777" w:rsidR="001A2BA0" w:rsidRPr="00FD052F" w:rsidRDefault="001A2BA0" w:rsidP="00D37EE0">
            <w:pPr>
              <w:rPr>
                <w:rFonts w:asciiTheme="minorHAnsi" w:hAnsiTheme="minorHAnsi" w:cstheme="minorHAnsi"/>
                <w:color w:val="000000" w:themeColor="text1"/>
                <w:sz w:val="21"/>
                <w:szCs w:val="21"/>
              </w:rPr>
            </w:pPr>
            <w:r w:rsidRPr="00FD052F">
              <w:rPr>
                <w:rFonts w:asciiTheme="minorHAnsi" w:hAnsiTheme="minorHAnsi" w:cstheme="minorHAnsi"/>
                <w:color w:val="000000" w:themeColor="text1"/>
                <w:sz w:val="21"/>
                <w:szCs w:val="21"/>
              </w:rPr>
              <w:t>User session information using application context</w:t>
            </w:r>
          </w:p>
        </w:tc>
        <w:tc>
          <w:tcPr>
            <w:tcW w:w="2302" w:type="dxa"/>
            <w:hideMark/>
          </w:tcPr>
          <w:p w14:paraId="4B4B5DCE" w14:textId="77777777" w:rsidR="001A2BA0" w:rsidRPr="00FD052F" w:rsidRDefault="001A2BA0" w:rsidP="00D37EE0">
            <w:pPr>
              <w:rPr>
                <w:rFonts w:asciiTheme="minorHAnsi" w:hAnsiTheme="minorHAnsi" w:cstheme="minorHAnsi"/>
                <w:color w:val="000000" w:themeColor="text1"/>
                <w:sz w:val="21"/>
                <w:szCs w:val="21"/>
              </w:rPr>
            </w:pPr>
            <w:r w:rsidRPr="00FD052F">
              <w:rPr>
                <w:rFonts w:asciiTheme="minorHAnsi" w:hAnsiTheme="minorHAnsi" w:cstheme="minorHAnsi"/>
                <w:color w:val="000000" w:themeColor="text1"/>
                <w:sz w:val="21"/>
                <w:szCs w:val="21"/>
              </w:rPr>
              <w:t>Database access on the row and column level using Virtual Private Database</w:t>
            </w:r>
          </w:p>
        </w:tc>
        <w:tc>
          <w:tcPr>
            <w:tcW w:w="2260" w:type="dxa"/>
            <w:hideMark/>
          </w:tcPr>
          <w:p w14:paraId="255A7371" w14:textId="77777777" w:rsidR="001A2BA0" w:rsidRPr="00FD052F" w:rsidRDefault="001A2BA0" w:rsidP="00D37EE0">
            <w:pPr>
              <w:rPr>
                <w:rFonts w:asciiTheme="minorHAnsi" w:hAnsiTheme="minorHAnsi" w:cstheme="minorHAnsi"/>
                <w:color w:val="000000" w:themeColor="text1"/>
                <w:sz w:val="21"/>
                <w:szCs w:val="21"/>
              </w:rPr>
            </w:pPr>
            <w:r w:rsidRPr="00FD052F">
              <w:rPr>
                <w:rFonts w:asciiTheme="minorHAnsi" w:hAnsiTheme="minorHAnsi" w:cstheme="minorHAnsi"/>
                <w:color w:val="000000" w:themeColor="text1"/>
                <w:sz w:val="21"/>
                <w:szCs w:val="21"/>
              </w:rPr>
              <w:t>Classify and protect data in different categories</w:t>
            </w:r>
          </w:p>
        </w:tc>
      </w:tr>
      <w:tr w:rsidR="001A2BA0" w:rsidRPr="00FD052F" w14:paraId="3C80A4CB" w14:textId="77777777" w:rsidTr="00D37EE0">
        <w:trPr>
          <w:trHeight w:val="600"/>
        </w:trPr>
        <w:tc>
          <w:tcPr>
            <w:tcW w:w="2127" w:type="dxa"/>
            <w:noWrap/>
            <w:hideMark/>
          </w:tcPr>
          <w:p w14:paraId="44717F7B" w14:textId="77777777" w:rsidR="001A2BA0" w:rsidRPr="00FD052F" w:rsidRDefault="001A2BA0" w:rsidP="00D37EE0">
            <w:pPr>
              <w:rPr>
                <w:rFonts w:asciiTheme="minorHAnsi" w:hAnsiTheme="minorHAnsi" w:cstheme="minorHAnsi"/>
                <w:color w:val="000000" w:themeColor="text1"/>
                <w:sz w:val="21"/>
                <w:szCs w:val="21"/>
              </w:rPr>
            </w:pPr>
            <w:r w:rsidRPr="00FD052F">
              <w:rPr>
                <w:rFonts w:asciiTheme="minorHAnsi" w:hAnsiTheme="minorHAnsi" w:cstheme="minorHAnsi"/>
                <w:color w:val="000000" w:themeColor="text1"/>
                <w:sz w:val="21"/>
                <w:szCs w:val="21"/>
              </w:rPr>
              <w:t>Authentication Methods</w:t>
            </w:r>
          </w:p>
        </w:tc>
        <w:tc>
          <w:tcPr>
            <w:tcW w:w="2551" w:type="dxa"/>
            <w:noWrap/>
            <w:hideMark/>
          </w:tcPr>
          <w:p w14:paraId="51346574" w14:textId="77777777" w:rsidR="001A2BA0" w:rsidRPr="00FD052F" w:rsidRDefault="001A2BA0" w:rsidP="00D37EE0">
            <w:pPr>
              <w:rPr>
                <w:rFonts w:asciiTheme="minorHAnsi" w:hAnsiTheme="minorHAnsi" w:cstheme="minorHAnsi"/>
                <w:color w:val="000000" w:themeColor="text1"/>
                <w:sz w:val="21"/>
                <w:szCs w:val="21"/>
              </w:rPr>
            </w:pPr>
            <w:r w:rsidRPr="00FD052F">
              <w:rPr>
                <w:rFonts w:asciiTheme="minorHAnsi" w:hAnsiTheme="minorHAnsi" w:cstheme="minorHAnsi"/>
                <w:color w:val="000000" w:themeColor="text1"/>
                <w:sz w:val="21"/>
                <w:szCs w:val="21"/>
              </w:rPr>
              <w:t>Network data encryption</w:t>
            </w:r>
          </w:p>
        </w:tc>
        <w:tc>
          <w:tcPr>
            <w:tcW w:w="2302" w:type="dxa"/>
            <w:hideMark/>
          </w:tcPr>
          <w:p w14:paraId="6224EFD3" w14:textId="77777777" w:rsidR="001A2BA0" w:rsidRPr="00FD052F" w:rsidRDefault="001A2BA0" w:rsidP="00D37EE0">
            <w:pPr>
              <w:rPr>
                <w:rFonts w:asciiTheme="minorHAnsi" w:hAnsiTheme="minorHAnsi" w:cstheme="minorHAnsi"/>
                <w:color w:val="000000" w:themeColor="text1"/>
                <w:sz w:val="21"/>
                <w:szCs w:val="21"/>
              </w:rPr>
            </w:pPr>
            <w:r w:rsidRPr="00FD052F">
              <w:rPr>
                <w:rFonts w:asciiTheme="minorHAnsi" w:hAnsiTheme="minorHAnsi" w:cstheme="minorHAnsi"/>
                <w:color w:val="000000" w:themeColor="text1"/>
                <w:sz w:val="21"/>
                <w:szCs w:val="21"/>
              </w:rPr>
              <w:t>Privileges and Roles</w:t>
            </w:r>
          </w:p>
        </w:tc>
        <w:tc>
          <w:tcPr>
            <w:tcW w:w="2260" w:type="dxa"/>
            <w:noWrap/>
            <w:hideMark/>
          </w:tcPr>
          <w:p w14:paraId="3E1165F1" w14:textId="77777777" w:rsidR="001A2BA0" w:rsidRPr="00FD052F" w:rsidRDefault="001A2BA0" w:rsidP="00D37EE0">
            <w:pPr>
              <w:rPr>
                <w:rFonts w:asciiTheme="minorHAnsi" w:hAnsiTheme="minorHAnsi" w:cstheme="minorHAnsi"/>
                <w:color w:val="000000" w:themeColor="text1"/>
                <w:sz w:val="21"/>
                <w:szCs w:val="21"/>
              </w:rPr>
            </w:pPr>
            <w:r w:rsidRPr="00FD052F">
              <w:rPr>
                <w:rFonts w:asciiTheme="minorHAnsi" w:hAnsiTheme="minorHAnsi" w:cstheme="minorHAnsi"/>
                <w:color w:val="000000" w:themeColor="text1"/>
                <w:sz w:val="21"/>
                <w:szCs w:val="21"/>
              </w:rPr>
              <w:t>Strong authentication</w:t>
            </w:r>
          </w:p>
        </w:tc>
      </w:tr>
      <w:tr w:rsidR="001A2BA0" w:rsidRPr="00FD052F" w14:paraId="20ECBE13" w14:textId="77777777" w:rsidTr="00D37EE0">
        <w:trPr>
          <w:trHeight w:val="300"/>
        </w:trPr>
        <w:tc>
          <w:tcPr>
            <w:tcW w:w="2127" w:type="dxa"/>
            <w:noWrap/>
            <w:hideMark/>
          </w:tcPr>
          <w:p w14:paraId="2E3EDC36" w14:textId="77777777" w:rsidR="001A2BA0" w:rsidRPr="00FD052F" w:rsidRDefault="001A2BA0" w:rsidP="00D37EE0">
            <w:pPr>
              <w:rPr>
                <w:rFonts w:asciiTheme="minorHAnsi" w:hAnsiTheme="minorHAnsi" w:cstheme="minorHAnsi"/>
                <w:color w:val="000000" w:themeColor="text1"/>
                <w:sz w:val="21"/>
                <w:szCs w:val="21"/>
              </w:rPr>
            </w:pPr>
            <w:r w:rsidRPr="00FD052F">
              <w:rPr>
                <w:rFonts w:asciiTheme="minorHAnsi" w:hAnsiTheme="minorHAnsi" w:cstheme="minorHAnsi"/>
                <w:color w:val="000000" w:themeColor="text1"/>
                <w:sz w:val="21"/>
                <w:szCs w:val="21"/>
              </w:rPr>
              <w:t>Auditing database activities</w:t>
            </w:r>
          </w:p>
        </w:tc>
        <w:tc>
          <w:tcPr>
            <w:tcW w:w="2551" w:type="dxa"/>
            <w:noWrap/>
            <w:hideMark/>
          </w:tcPr>
          <w:p w14:paraId="3C92BCA3" w14:textId="77777777" w:rsidR="001A2BA0" w:rsidRPr="00FD052F" w:rsidRDefault="001A2BA0" w:rsidP="00D37EE0">
            <w:pPr>
              <w:rPr>
                <w:rFonts w:asciiTheme="minorHAnsi" w:hAnsiTheme="minorHAnsi" w:cstheme="minorHAnsi"/>
                <w:color w:val="000000" w:themeColor="text1"/>
                <w:sz w:val="21"/>
                <w:szCs w:val="21"/>
              </w:rPr>
            </w:pPr>
            <w:r w:rsidRPr="00FD052F">
              <w:rPr>
                <w:rFonts w:asciiTheme="minorHAnsi" w:hAnsiTheme="minorHAnsi" w:cstheme="minorHAnsi"/>
                <w:color w:val="000000" w:themeColor="text1"/>
                <w:sz w:val="21"/>
                <w:szCs w:val="21"/>
              </w:rPr>
              <w:t>Application Security</w:t>
            </w:r>
          </w:p>
        </w:tc>
        <w:tc>
          <w:tcPr>
            <w:tcW w:w="2302" w:type="dxa"/>
            <w:noWrap/>
            <w:hideMark/>
          </w:tcPr>
          <w:p w14:paraId="645B9BD2" w14:textId="77777777" w:rsidR="001A2BA0" w:rsidRPr="00FD052F" w:rsidRDefault="001A2BA0" w:rsidP="00D37EE0">
            <w:pPr>
              <w:rPr>
                <w:rFonts w:asciiTheme="minorHAnsi" w:hAnsiTheme="minorHAnsi" w:cstheme="minorHAnsi"/>
                <w:color w:val="000000" w:themeColor="text1"/>
                <w:sz w:val="21"/>
                <w:szCs w:val="21"/>
              </w:rPr>
            </w:pPr>
            <w:r w:rsidRPr="00FD052F">
              <w:rPr>
                <w:rFonts w:asciiTheme="minorHAnsi" w:hAnsiTheme="minorHAnsi" w:cstheme="minorHAnsi"/>
                <w:color w:val="000000" w:themeColor="text1"/>
                <w:sz w:val="21"/>
                <w:szCs w:val="21"/>
              </w:rPr>
              <w:t> </w:t>
            </w:r>
          </w:p>
        </w:tc>
        <w:tc>
          <w:tcPr>
            <w:tcW w:w="2260" w:type="dxa"/>
            <w:noWrap/>
            <w:hideMark/>
          </w:tcPr>
          <w:p w14:paraId="2975A2A1" w14:textId="77777777" w:rsidR="001A2BA0" w:rsidRPr="00FD052F" w:rsidRDefault="001A2BA0" w:rsidP="00D37EE0">
            <w:pPr>
              <w:rPr>
                <w:rFonts w:asciiTheme="minorHAnsi" w:hAnsiTheme="minorHAnsi" w:cstheme="minorHAnsi"/>
                <w:color w:val="000000" w:themeColor="text1"/>
                <w:sz w:val="21"/>
                <w:szCs w:val="21"/>
              </w:rPr>
            </w:pPr>
            <w:r w:rsidRPr="00FD052F">
              <w:rPr>
                <w:rFonts w:asciiTheme="minorHAnsi" w:hAnsiTheme="minorHAnsi" w:cstheme="minorHAnsi"/>
                <w:color w:val="000000" w:themeColor="text1"/>
                <w:sz w:val="21"/>
                <w:szCs w:val="21"/>
              </w:rPr>
              <w:t> </w:t>
            </w:r>
          </w:p>
        </w:tc>
      </w:tr>
    </w:tbl>
    <w:p w14:paraId="3544B299" w14:textId="77777777" w:rsidR="001A2BA0" w:rsidRPr="00FD052F" w:rsidRDefault="001A2BA0" w:rsidP="001A2BA0">
      <w:pPr>
        <w:rPr>
          <w:rFonts w:asciiTheme="minorHAnsi" w:hAnsiTheme="minorHAnsi" w:cstheme="minorHAnsi"/>
          <w:bCs/>
          <w:color w:val="1A1816"/>
          <w:sz w:val="21"/>
          <w:szCs w:val="21"/>
          <w:shd w:val="clear" w:color="auto" w:fill="FCFBFA"/>
        </w:rPr>
      </w:pPr>
    </w:p>
    <w:p w14:paraId="27846D4D" w14:textId="77777777" w:rsidR="001A2BA0" w:rsidRPr="00FD052F" w:rsidRDefault="001A2BA0" w:rsidP="001A2BA0">
      <w:pPr>
        <w:rPr>
          <w:rFonts w:asciiTheme="minorHAnsi" w:hAnsiTheme="minorHAnsi" w:cstheme="minorHAnsi"/>
          <w:color w:val="000000" w:themeColor="text1"/>
          <w:sz w:val="21"/>
          <w:szCs w:val="21"/>
        </w:rPr>
      </w:pPr>
    </w:p>
    <w:p w14:paraId="1E61F506" w14:textId="77777777" w:rsidR="001A2BA0" w:rsidRPr="00FD052F" w:rsidRDefault="001A2BA0" w:rsidP="001A2BA0">
      <w:pPr>
        <w:ind w:left="405"/>
        <w:rPr>
          <w:rFonts w:asciiTheme="minorHAnsi" w:hAnsiTheme="minorHAnsi" w:cstheme="minorHAnsi"/>
          <w:b/>
          <w:bCs/>
          <w:color w:val="222222"/>
          <w:sz w:val="21"/>
          <w:szCs w:val="21"/>
          <w:shd w:val="clear" w:color="auto" w:fill="FFFFFF"/>
        </w:rPr>
      </w:pPr>
    </w:p>
    <w:p w14:paraId="2F0196B0" w14:textId="77777777" w:rsidR="001A2BA0" w:rsidRPr="00FD052F" w:rsidRDefault="001A2BA0" w:rsidP="001A2BA0">
      <w:pPr>
        <w:ind w:left="405"/>
        <w:rPr>
          <w:rFonts w:asciiTheme="minorHAnsi" w:hAnsiTheme="minorHAnsi" w:cstheme="minorHAnsi"/>
          <w:b/>
          <w:bCs/>
          <w:color w:val="222222"/>
          <w:sz w:val="21"/>
          <w:szCs w:val="21"/>
          <w:shd w:val="clear" w:color="auto" w:fill="FFFFFF"/>
        </w:rPr>
      </w:pPr>
      <w:r>
        <w:rPr>
          <w:rFonts w:asciiTheme="minorHAnsi" w:hAnsiTheme="minorHAnsi" w:cstheme="minorHAnsi"/>
          <w:b/>
          <w:bCs/>
          <w:color w:val="222222"/>
          <w:sz w:val="21"/>
          <w:szCs w:val="21"/>
          <w:shd w:val="clear" w:color="auto" w:fill="FFFFFF"/>
        </w:rPr>
        <w:t xml:space="preserve">Database </w:t>
      </w:r>
      <w:r w:rsidRPr="00FD052F">
        <w:rPr>
          <w:rFonts w:asciiTheme="minorHAnsi" w:hAnsiTheme="minorHAnsi" w:cstheme="minorHAnsi"/>
          <w:b/>
          <w:bCs/>
          <w:color w:val="222222"/>
          <w:sz w:val="21"/>
          <w:szCs w:val="21"/>
          <w:shd w:val="clear" w:color="auto" w:fill="FFFFFF"/>
        </w:rPr>
        <w:t>User Authentication and Authorization</w:t>
      </w:r>
    </w:p>
    <w:p w14:paraId="6AFE978E" w14:textId="77777777" w:rsidR="001A2BA0" w:rsidRPr="00FD052F" w:rsidRDefault="001A2BA0" w:rsidP="001A2BA0">
      <w:pPr>
        <w:pStyle w:val="ListParagraph"/>
        <w:numPr>
          <w:ilvl w:val="0"/>
          <w:numId w:val="12"/>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Restrictions on the way passwords will create.</w:t>
      </w:r>
    </w:p>
    <w:p w14:paraId="44091693" w14:textId="77777777" w:rsidR="001A2BA0" w:rsidRPr="00FD052F" w:rsidRDefault="001A2BA0" w:rsidP="001A2BA0">
      <w:pPr>
        <w:pStyle w:val="ListParagraph"/>
        <w:numPr>
          <w:ilvl w:val="0"/>
          <w:numId w:val="12"/>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Verification of the identity of users or other entities that connect to the database</w:t>
      </w:r>
    </w:p>
    <w:p w14:paraId="2BB3E623" w14:textId="77777777" w:rsidR="001A2BA0" w:rsidRPr="00FD052F" w:rsidRDefault="005B2C26" w:rsidP="001A2BA0">
      <w:pPr>
        <w:pStyle w:val="ListParagraph"/>
        <w:numPr>
          <w:ilvl w:val="0"/>
          <w:numId w:val="12"/>
        </w:numPr>
        <w:spacing w:after="160" w:line="259" w:lineRule="auto"/>
        <w:rPr>
          <w:rFonts w:asciiTheme="minorHAnsi" w:hAnsiTheme="minorHAnsi" w:cstheme="minorHAnsi"/>
          <w:color w:val="222222"/>
          <w:sz w:val="21"/>
          <w:szCs w:val="21"/>
          <w:shd w:val="clear" w:color="auto" w:fill="FFFFFF"/>
        </w:rPr>
      </w:pPr>
      <w:hyperlink r:id="rId86" w:anchor="GUID-44CB644B-7B59-4B3B-B375-9F9B96F60186" w:history="1">
        <w:r w:rsidR="001A2BA0" w:rsidRPr="00FD052F">
          <w:rPr>
            <w:rFonts w:asciiTheme="minorHAnsi" w:hAnsiTheme="minorHAnsi" w:cstheme="minorHAnsi"/>
            <w:color w:val="222222"/>
            <w:sz w:val="21"/>
            <w:szCs w:val="21"/>
            <w:shd w:val="clear" w:color="auto" w:fill="FFFFFF"/>
          </w:rPr>
          <w:t>Performing Privilege Analysis dynamically to Find Privilege Use</w:t>
        </w:r>
      </w:hyperlink>
    </w:p>
    <w:p w14:paraId="2F90934C" w14:textId="77777777" w:rsidR="001A2BA0" w:rsidRPr="00FD052F" w:rsidRDefault="001A2BA0" w:rsidP="001A2BA0">
      <w:pPr>
        <w:pStyle w:val="ListParagraph"/>
        <w:numPr>
          <w:ilvl w:val="0"/>
          <w:numId w:val="12"/>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Configuration of Centrally Managed Users with Microsoft Active Directory</w:t>
      </w:r>
    </w:p>
    <w:p w14:paraId="586FA87E" w14:textId="77777777" w:rsidR="001A2BA0" w:rsidRPr="00FD052F" w:rsidRDefault="001A2BA0" w:rsidP="001A2BA0">
      <w:pPr>
        <w:ind w:left="405"/>
        <w:rPr>
          <w:rFonts w:asciiTheme="minorHAnsi" w:hAnsiTheme="minorHAnsi" w:cstheme="minorHAnsi"/>
          <w:bCs/>
          <w:color w:val="222222"/>
          <w:sz w:val="21"/>
          <w:szCs w:val="21"/>
          <w:shd w:val="clear" w:color="auto" w:fill="FFFFFF"/>
        </w:rPr>
      </w:pPr>
    </w:p>
    <w:p w14:paraId="4E9FDA77" w14:textId="77777777" w:rsidR="001A2BA0" w:rsidRPr="00FD052F" w:rsidRDefault="001A2BA0" w:rsidP="001A2BA0">
      <w:pPr>
        <w:ind w:left="405"/>
        <w:rPr>
          <w:rFonts w:asciiTheme="minorHAnsi" w:hAnsiTheme="minorHAnsi" w:cstheme="minorHAnsi"/>
          <w:b/>
          <w:bCs/>
          <w:color w:val="222222"/>
          <w:sz w:val="21"/>
          <w:szCs w:val="21"/>
          <w:shd w:val="clear" w:color="auto" w:fill="FFFFFF"/>
        </w:rPr>
      </w:pPr>
      <w:r w:rsidRPr="00FD052F">
        <w:rPr>
          <w:rFonts w:asciiTheme="minorHAnsi" w:hAnsiTheme="minorHAnsi" w:cstheme="minorHAnsi"/>
          <w:b/>
          <w:bCs/>
          <w:color w:val="222222"/>
          <w:sz w:val="21"/>
          <w:szCs w:val="21"/>
          <w:shd w:val="clear" w:color="auto" w:fill="FFFFFF"/>
        </w:rPr>
        <w:t>Managing Security for Oracle Database Users</w:t>
      </w:r>
    </w:p>
    <w:p w14:paraId="658CE843" w14:textId="77777777" w:rsidR="001A2BA0" w:rsidRDefault="001A2BA0" w:rsidP="001A2BA0">
      <w:pPr>
        <w:pStyle w:val="ListParagraph"/>
        <w:numPr>
          <w:ilvl w:val="0"/>
          <w:numId w:val="14"/>
        </w:numPr>
        <w:spacing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 xml:space="preserve">Users accounts should be </w:t>
      </w:r>
      <w:r>
        <w:rPr>
          <w:rFonts w:asciiTheme="minorHAnsi" w:hAnsiTheme="minorHAnsi" w:cstheme="minorHAnsi"/>
          <w:color w:val="222222"/>
          <w:sz w:val="21"/>
          <w:szCs w:val="21"/>
          <w:shd w:val="clear" w:color="auto" w:fill="FFFFFF"/>
        </w:rPr>
        <w:t xml:space="preserve">secured through strong password like minimum 10 character with digits ,special </w:t>
      </w:r>
    </w:p>
    <w:p w14:paraId="69B734CB" w14:textId="77777777" w:rsidR="001A2BA0" w:rsidRPr="00986024" w:rsidRDefault="001A2BA0" w:rsidP="001A2BA0">
      <w:pPr>
        <w:spacing w:line="259" w:lineRule="auto"/>
        <w:ind w:left="720"/>
        <w:rPr>
          <w:rFonts w:asciiTheme="minorHAnsi" w:hAnsiTheme="minorHAnsi" w:cstheme="minorHAnsi"/>
          <w:color w:val="222222"/>
          <w:sz w:val="21"/>
          <w:szCs w:val="21"/>
          <w:shd w:val="clear" w:color="auto" w:fill="FFFFFF"/>
        </w:rPr>
      </w:pPr>
      <w:r>
        <w:rPr>
          <w:rFonts w:asciiTheme="minorHAnsi" w:hAnsiTheme="minorHAnsi" w:cstheme="minorHAnsi"/>
          <w:color w:val="222222"/>
          <w:sz w:val="21"/>
          <w:szCs w:val="21"/>
          <w:shd w:val="clear" w:color="auto" w:fill="FFFFFF"/>
        </w:rPr>
        <w:t xml:space="preserve">Characters and should be changed on regular basis like 1 month </w:t>
      </w:r>
    </w:p>
    <w:p w14:paraId="34714383"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A user account should have restrictions such as profiles, a default role, and tablespace restrictions</w:t>
      </w:r>
    </w:p>
    <w:p w14:paraId="7837C46A"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A resource limit, which will define the amount of system resources, that are available for a user. Like User Session Level, Limits to Database Call Levels, Limits to CPU Time</w:t>
      </w:r>
    </w:p>
    <w:p w14:paraId="0E770FD2"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New User Account created should have Minimum Database Privileges</w:t>
      </w:r>
    </w:p>
    <w:p w14:paraId="08A6A1C4" w14:textId="77777777" w:rsidR="001A2BA0" w:rsidRPr="00FD052F" w:rsidRDefault="001A2BA0" w:rsidP="001A2BA0">
      <w:pPr>
        <w:rPr>
          <w:rFonts w:asciiTheme="minorHAnsi" w:hAnsiTheme="minorHAnsi" w:cstheme="minorHAnsi"/>
          <w:b/>
          <w:bCs/>
          <w:color w:val="222222"/>
          <w:sz w:val="21"/>
          <w:szCs w:val="21"/>
          <w:shd w:val="clear" w:color="auto" w:fill="FFFFFF"/>
        </w:rPr>
      </w:pPr>
      <w:r w:rsidRPr="00FD052F">
        <w:rPr>
          <w:rFonts w:asciiTheme="minorHAnsi" w:hAnsiTheme="minorHAnsi" w:cstheme="minorHAnsi"/>
          <w:b/>
          <w:bCs/>
          <w:color w:val="222222"/>
          <w:sz w:val="21"/>
          <w:szCs w:val="21"/>
          <w:shd w:val="clear" w:color="auto" w:fill="FFFFFF"/>
        </w:rPr>
        <w:t xml:space="preserve">       </w:t>
      </w:r>
      <w:hyperlink r:id="rId87" w:anchor="GUID-DEC6EFFB-C0F2-4380-B6D4-798FDCD7CCBA" w:history="1">
        <w:r w:rsidRPr="00FD052F">
          <w:rPr>
            <w:rFonts w:asciiTheme="minorHAnsi" w:hAnsiTheme="minorHAnsi" w:cstheme="minorHAnsi"/>
            <w:b/>
            <w:color w:val="222222"/>
            <w:sz w:val="21"/>
            <w:szCs w:val="21"/>
          </w:rPr>
          <w:t>Authentication of Database Administrators</w:t>
        </w:r>
      </w:hyperlink>
    </w:p>
    <w:p w14:paraId="7B9891B3"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Strong Authentication, Centralized Management for Administrators</w:t>
      </w:r>
    </w:p>
    <w:p w14:paraId="271A7465" w14:textId="77777777" w:rsidR="001A2BA0" w:rsidRPr="00FD052F" w:rsidRDefault="005B2C26"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hyperlink r:id="rId88" w:anchor="GUID-50423B70-962F-448E-A033-EF70C1BF48EC" w:history="1">
        <w:r w:rsidR="001A2BA0" w:rsidRPr="00FD052F">
          <w:rPr>
            <w:rFonts w:asciiTheme="minorHAnsi" w:hAnsiTheme="minorHAnsi" w:cstheme="minorHAnsi"/>
            <w:color w:val="222222"/>
            <w:sz w:val="21"/>
            <w:szCs w:val="21"/>
          </w:rPr>
          <w:t>Configuration of Directory Authentication for Administrative Users</w:t>
        </w:r>
      </w:hyperlink>
    </w:p>
    <w:p w14:paraId="3CEFFD9D"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Configuration of Secure Sockets Layer Authentication for Administrative Users</w:t>
      </w:r>
    </w:p>
    <w:p w14:paraId="5DE14F58" w14:textId="77777777" w:rsidR="001A2BA0" w:rsidRPr="00FD052F" w:rsidRDefault="005B2C26" w:rsidP="001A2BA0">
      <w:pPr>
        <w:pStyle w:val="ListParagraph"/>
        <w:numPr>
          <w:ilvl w:val="0"/>
          <w:numId w:val="14"/>
        </w:numPr>
        <w:spacing w:after="160" w:line="259" w:lineRule="auto"/>
        <w:rPr>
          <w:rFonts w:asciiTheme="minorHAnsi" w:hAnsiTheme="minorHAnsi" w:cstheme="minorHAnsi"/>
          <w:bCs/>
          <w:color w:val="222222"/>
          <w:sz w:val="21"/>
          <w:szCs w:val="21"/>
          <w:shd w:val="clear" w:color="auto" w:fill="FFFFFF"/>
        </w:rPr>
      </w:pPr>
      <w:hyperlink r:id="rId89" w:anchor="GUID-BFC8BAC3-485A-448C-9519-8D1DA985BCC9" w:history="1">
        <w:r w:rsidR="001A2BA0" w:rsidRPr="00FD052F">
          <w:rPr>
            <w:rFonts w:asciiTheme="minorHAnsi" w:hAnsiTheme="minorHAnsi" w:cstheme="minorHAnsi"/>
            <w:color w:val="222222"/>
            <w:sz w:val="21"/>
            <w:szCs w:val="21"/>
          </w:rPr>
          <w:t>Authentication of Database Administrators using the Operating System</w:t>
        </w:r>
      </w:hyperlink>
    </w:p>
    <w:p w14:paraId="27ADBE9C" w14:textId="77777777" w:rsidR="001A2BA0" w:rsidRPr="00FD052F" w:rsidRDefault="001A2BA0" w:rsidP="001A2BA0">
      <w:pPr>
        <w:rPr>
          <w:rFonts w:asciiTheme="minorHAnsi" w:hAnsiTheme="minorHAnsi" w:cstheme="minorHAnsi"/>
          <w:b/>
          <w:color w:val="222222"/>
          <w:sz w:val="21"/>
          <w:szCs w:val="21"/>
        </w:rPr>
      </w:pPr>
      <w:r w:rsidRPr="00FD052F">
        <w:rPr>
          <w:rFonts w:asciiTheme="minorHAnsi" w:hAnsiTheme="minorHAnsi" w:cstheme="minorHAnsi"/>
          <w:bCs/>
          <w:color w:val="222222"/>
          <w:sz w:val="21"/>
          <w:szCs w:val="21"/>
          <w:shd w:val="clear" w:color="auto" w:fill="FFFFFF"/>
        </w:rPr>
        <w:t xml:space="preserve">        </w:t>
      </w:r>
      <w:r w:rsidRPr="00FD052F">
        <w:rPr>
          <w:rFonts w:asciiTheme="minorHAnsi" w:hAnsiTheme="minorHAnsi" w:cstheme="minorHAnsi"/>
          <w:b/>
          <w:color w:val="222222"/>
          <w:sz w:val="21"/>
          <w:szCs w:val="21"/>
        </w:rPr>
        <w:t>Database Authentication of Users</w:t>
      </w:r>
    </w:p>
    <w:p w14:paraId="4F761FC4"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Configuration of Oracle Database to use database authentication.</w:t>
      </w:r>
    </w:p>
    <w:p w14:paraId="01AD8BC8" w14:textId="77777777" w:rsidR="001A2BA0" w:rsidRPr="00FD052F" w:rsidRDefault="001A2BA0" w:rsidP="001A2BA0">
      <w:pPr>
        <w:rPr>
          <w:rFonts w:asciiTheme="minorHAnsi" w:hAnsiTheme="minorHAnsi" w:cstheme="minorHAnsi"/>
          <w:b/>
          <w:color w:val="222222"/>
          <w:sz w:val="21"/>
          <w:szCs w:val="21"/>
        </w:rPr>
      </w:pPr>
      <w:r w:rsidRPr="00FD052F">
        <w:rPr>
          <w:rFonts w:asciiTheme="minorHAnsi" w:hAnsiTheme="minorHAnsi" w:cstheme="minorHAnsi"/>
          <w:color w:val="222222"/>
          <w:sz w:val="21"/>
          <w:szCs w:val="21"/>
          <w:shd w:val="clear" w:color="auto" w:fill="FFFFFF"/>
        </w:rPr>
        <w:t xml:space="preserve">        </w:t>
      </w:r>
      <w:hyperlink r:id="rId90" w:anchor="GUID-F2004DF1-1122-4614-9D3D-2F8330855A93" w:history="1">
        <w:r w:rsidRPr="00FD052F">
          <w:rPr>
            <w:rFonts w:asciiTheme="minorHAnsi" w:hAnsiTheme="minorHAnsi" w:cstheme="minorHAnsi"/>
            <w:b/>
            <w:color w:val="222222"/>
            <w:sz w:val="21"/>
            <w:szCs w:val="21"/>
          </w:rPr>
          <w:t>Network Authentication of Users</w:t>
        </w:r>
      </w:hyperlink>
    </w:p>
    <w:p w14:paraId="79D82882" w14:textId="77777777" w:rsidR="001A2BA0" w:rsidRPr="00FD052F" w:rsidRDefault="005B2C26"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hyperlink r:id="rId91" w:anchor="GUID-AF7D7861-59C9-4621-85C7-9B3F3BF33F58" w:history="1">
        <w:r w:rsidR="001A2BA0" w:rsidRPr="00FD052F">
          <w:rPr>
            <w:rFonts w:asciiTheme="minorHAnsi" w:hAnsiTheme="minorHAnsi" w:cstheme="minorHAnsi"/>
            <w:color w:val="222222"/>
            <w:sz w:val="21"/>
            <w:szCs w:val="21"/>
          </w:rPr>
          <w:t>Authentication with Secure Sockets Layer</w:t>
        </w:r>
      </w:hyperlink>
    </w:p>
    <w:p w14:paraId="7496ED8D" w14:textId="77777777" w:rsidR="001A2BA0" w:rsidRPr="00FD052F" w:rsidRDefault="005B2C26" w:rsidP="001A2BA0">
      <w:pPr>
        <w:ind w:left="405"/>
        <w:rPr>
          <w:rFonts w:asciiTheme="minorHAnsi" w:hAnsiTheme="minorHAnsi" w:cstheme="minorHAnsi"/>
          <w:b/>
          <w:color w:val="222222"/>
          <w:sz w:val="21"/>
          <w:szCs w:val="21"/>
        </w:rPr>
      </w:pPr>
      <w:hyperlink r:id="rId92" w:anchor="GUID-44CB644B-7B59-4B3B-B375-9F9B96F60186" w:history="1">
        <w:r w:rsidR="001A2BA0" w:rsidRPr="00FD052F">
          <w:rPr>
            <w:rFonts w:asciiTheme="minorHAnsi" w:hAnsiTheme="minorHAnsi" w:cstheme="minorHAnsi"/>
            <w:b/>
            <w:color w:val="222222"/>
            <w:sz w:val="21"/>
            <w:szCs w:val="21"/>
          </w:rPr>
          <w:t>Privilege Analysis to Find Privilege Use</w:t>
        </w:r>
      </w:hyperlink>
    </w:p>
    <w:p w14:paraId="5D242166" w14:textId="77777777" w:rsidR="001A2BA0" w:rsidRPr="00FD052F" w:rsidRDefault="005B2C26"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hyperlink r:id="rId93" w:anchor="GUID-442371F1-541D-4A1E-BCBF-180C0D88517D" w:history="1">
        <w:r w:rsidR="001A2BA0" w:rsidRPr="00FD052F">
          <w:rPr>
            <w:rFonts w:asciiTheme="minorHAnsi" w:hAnsiTheme="minorHAnsi" w:cstheme="minorHAnsi"/>
            <w:color w:val="222222"/>
            <w:sz w:val="21"/>
            <w:szCs w:val="21"/>
          </w:rPr>
          <w:t>Creation and management of  Privilege Analysis Policies</w:t>
        </w:r>
      </w:hyperlink>
    </w:p>
    <w:p w14:paraId="4E22248A" w14:textId="77777777" w:rsidR="001A2BA0" w:rsidRPr="00FD052F" w:rsidRDefault="005B2C26" w:rsidP="001A2BA0">
      <w:pPr>
        <w:rPr>
          <w:rFonts w:asciiTheme="minorHAnsi" w:hAnsiTheme="minorHAnsi" w:cstheme="minorHAnsi"/>
          <w:b/>
          <w:bCs/>
          <w:color w:val="222222"/>
          <w:sz w:val="21"/>
          <w:szCs w:val="21"/>
          <w:shd w:val="clear" w:color="auto" w:fill="FFFFFF"/>
        </w:rPr>
      </w:pPr>
      <w:hyperlink r:id="rId94" w:anchor="GUID-9739D541-FA9D-422A-95CA-799A4C6F488D" w:history="1">
        <w:r w:rsidR="001A2BA0" w:rsidRPr="00FD052F">
          <w:rPr>
            <w:rStyle w:val="secnum"/>
            <w:rFonts w:asciiTheme="minorHAnsi" w:hAnsiTheme="minorHAnsi" w:cstheme="minorHAnsi"/>
            <w:b/>
            <w:bCs/>
            <w:color w:val="000000"/>
            <w:sz w:val="18"/>
            <w:szCs w:val="18"/>
            <w:shd w:val="clear" w:color="auto" w:fill="FFFFFF"/>
          </w:rPr>
          <w:t xml:space="preserve">       </w:t>
        </w:r>
        <w:r w:rsidR="001A2BA0" w:rsidRPr="00FD052F">
          <w:rPr>
            <w:rFonts w:asciiTheme="minorHAnsi" w:hAnsiTheme="minorHAnsi" w:cstheme="minorHAnsi"/>
            <w:b/>
            <w:color w:val="222222"/>
            <w:sz w:val="21"/>
            <w:szCs w:val="21"/>
          </w:rPr>
          <w:t>Configuration of Centrally Managed Users with Microsoft Active Directory</w:t>
        </w:r>
      </w:hyperlink>
    </w:p>
    <w:p w14:paraId="0EE09DD9"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rPr>
      </w:pPr>
      <w:r w:rsidRPr="00FD052F">
        <w:rPr>
          <w:rFonts w:asciiTheme="minorHAnsi" w:hAnsiTheme="minorHAnsi" w:cstheme="minorHAnsi"/>
          <w:color w:val="222222"/>
          <w:sz w:val="21"/>
          <w:szCs w:val="21"/>
        </w:rPr>
        <w:t>Centrally managed users provides a simpler integration with Microsoft Active Directory to allow centralized authentication and authorization of users.</w:t>
      </w:r>
    </w:p>
    <w:p w14:paraId="5A144DE5" w14:textId="77777777" w:rsidR="001A2BA0" w:rsidRPr="00FD052F" w:rsidRDefault="001A2BA0" w:rsidP="001A2BA0">
      <w:pPr>
        <w:rPr>
          <w:rFonts w:asciiTheme="minorHAnsi" w:hAnsiTheme="minorHAnsi" w:cstheme="minorHAnsi"/>
          <w:b/>
          <w:color w:val="222222"/>
          <w:sz w:val="21"/>
          <w:szCs w:val="21"/>
        </w:rPr>
      </w:pPr>
      <w:r w:rsidRPr="00FD052F">
        <w:rPr>
          <w:rFonts w:asciiTheme="minorHAnsi" w:hAnsiTheme="minorHAnsi" w:cstheme="minorHAnsi"/>
          <w:bCs/>
          <w:color w:val="222222"/>
          <w:sz w:val="21"/>
          <w:szCs w:val="21"/>
          <w:shd w:val="clear" w:color="auto" w:fill="FFFFFF"/>
        </w:rPr>
        <w:t xml:space="preserve">        </w:t>
      </w:r>
      <w:hyperlink r:id="rId95" w:history="1">
        <w:r w:rsidRPr="00FD052F">
          <w:rPr>
            <w:rFonts w:asciiTheme="minorHAnsi" w:hAnsiTheme="minorHAnsi" w:cstheme="minorHAnsi"/>
            <w:b/>
            <w:color w:val="222222"/>
            <w:sz w:val="21"/>
            <w:szCs w:val="21"/>
          </w:rPr>
          <w:t>Application Development Security</w:t>
        </w:r>
      </w:hyperlink>
    </w:p>
    <w:p w14:paraId="57FD2FA5"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Secure Passwords in Application Design</w:t>
      </w:r>
    </w:p>
    <w:p w14:paraId="2719A489"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 xml:space="preserve"> Secure External Procedures</w:t>
      </w:r>
    </w:p>
    <w:p w14:paraId="1DC9DC36"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 xml:space="preserve"> </w:t>
      </w:r>
      <w:hyperlink r:id="rId96" w:anchor="GUID-8F585EBE-611D-4717-AD9F-CAC10A19B7E1" w:history="1">
        <w:r w:rsidRPr="00FD052F">
          <w:rPr>
            <w:rFonts w:asciiTheme="minorHAnsi" w:hAnsiTheme="minorHAnsi" w:cstheme="minorHAnsi"/>
            <w:color w:val="222222"/>
            <w:sz w:val="21"/>
            <w:szCs w:val="21"/>
          </w:rPr>
          <w:t>Secure LOBs with LOB Locator Signatures</w:t>
        </w:r>
      </w:hyperlink>
    </w:p>
    <w:p w14:paraId="6411BF2F"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 xml:space="preserve"> </w:t>
      </w:r>
      <w:hyperlink r:id="rId97" w:anchor="GUID-AF4D0F7A-D74E-444E-8D00-66B9FEFE8CD2" w:history="1">
        <w:r w:rsidRPr="00FD052F">
          <w:rPr>
            <w:rFonts w:asciiTheme="minorHAnsi" w:hAnsiTheme="minorHAnsi" w:cstheme="minorHAnsi"/>
            <w:color w:val="222222"/>
            <w:sz w:val="21"/>
            <w:szCs w:val="21"/>
          </w:rPr>
          <w:t>Creation of Secure Application Roles to Control Access to Applications</w:t>
        </w:r>
      </w:hyperlink>
    </w:p>
    <w:p w14:paraId="17E0576D"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 xml:space="preserve"> </w:t>
      </w:r>
      <w:hyperlink r:id="rId98" w:anchor="GUID-7B5B46D4-7547-421C-930E-A0C375B60F6D" w:history="1">
        <w:r w:rsidRPr="00FD052F">
          <w:rPr>
            <w:rFonts w:asciiTheme="minorHAnsi" w:hAnsiTheme="minorHAnsi" w:cstheme="minorHAnsi"/>
            <w:color w:val="222222"/>
            <w:sz w:val="21"/>
            <w:szCs w:val="21"/>
          </w:rPr>
          <w:t>Protection of Database Objects by using Schemas</w:t>
        </w:r>
      </w:hyperlink>
    </w:p>
    <w:p w14:paraId="1486B2EA"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Parameters for Enhanced Security of Database Communication</w:t>
      </w:r>
    </w:p>
    <w:p w14:paraId="0E8A64F9" w14:textId="77777777" w:rsidR="001A2BA0" w:rsidRPr="00FD052F" w:rsidRDefault="001A2BA0" w:rsidP="001A2BA0">
      <w:pPr>
        <w:rPr>
          <w:rFonts w:asciiTheme="minorHAnsi" w:hAnsiTheme="minorHAnsi" w:cstheme="minorHAnsi"/>
          <w:b/>
          <w:color w:val="222222"/>
          <w:sz w:val="21"/>
          <w:szCs w:val="21"/>
        </w:rPr>
      </w:pPr>
      <w:r w:rsidRPr="00FD052F">
        <w:rPr>
          <w:rFonts w:asciiTheme="minorHAnsi" w:hAnsiTheme="minorHAnsi" w:cstheme="minorHAnsi"/>
          <w:bCs/>
          <w:color w:val="222222"/>
          <w:sz w:val="21"/>
          <w:szCs w:val="21"/>
          <w:shd w:val="clear" w:color="auto" w:fill="FFFFFF"/>
        </w:rPr>
        <w:t xml:space="preserve">       </w:t>
      </w:r>
      <w:hyperlink r:id="rId99" w:history="1">
        <w:r w:rsidRPr="00FD052F">
          <w:rPr>
            <w:rFonts w:asciiTheme="minorHAnsi" w:hAnsiTheme="minorHAnsi" w:cstheme="minorHAnsi"/>
            <w:b/>
            <w:color w:val="222222"/>
            <w:sz w:val="21"/>
            <w:szCs w:val="21"/>
          </w:rPr>
          <w:t>Controlling Access to Data</w:t>
        </w:r>
      </w:hyperlink>
    </w:p>
    <w:p w14:paraId="6E504D24"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Use of Application Contexts to Retrieve User Information</w:t>
      </w:r>
    </w:p>
    <w:p w14:paraId="19AC501F"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Use of Oracle Virtual Private Database to Control Data Access</w:t>
      </w:r>
    </w:p>
    <w:p w14:paraId="028A7A6D"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Use of Transparent Sensitive Data Protection</w:t>
      </w:r>
    </w:p>
    <w:p w14:paraId="15874DD0"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Encryption of Sensitive Credential Data in the Data Dictionary</w:t>
      </w:r>
    </w:p>
    <w:p w14:paraId="02C0F079"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Manual Encryption of Data</w:t>
      </w:r>
    </w:p>
    <w:p w14:paraId="3ED5F626" w14:textId="77777777" w:rsidR="001A2BA0" w:rsidRPr="00FD052F" w:rsidRDefault="001A2BA0" w:rsidP="001A2BA0">
      <w:pPr>
        <w:rPr>
          <w:rFonts w:asciiTheme="minorHAnsi" w:hAnsiTheme="minorHAnsi" w:cstheme="minorHAnsi"/>
          <w:b/>
          <w:color w:val="222222"/>
          <w:sz w:val="21"/>
          <w:szCs w:val="21"/>
        </w:rPr>
      </w:pPr>
      <w:r>
        <w:rPr>
          <w:rFonts w:asciiTheme="minorHAnsi" w:hAnsiTheme="minorHAnsi" w:cstheme="minorHAnsi"/>
          <w:bCs/>
          <w:color w:val="222222"/>
          <w:sz w:val="21"/>
          <w:szCs w:val="21"/>
          <w:shd w:val="clear" w:color="auto" w:fill="FFFFFF"/>
        </w:rPr>
        <w:t xml:space="preserve"> </w:t>
      </w:r>
      <w:r w:rsidRPr="00FD052F">
        <w:rPr>
          <w:rFonts w:asciiTheme="minorHAnsi" w:hAnsiTheme="minorHAnsi" w:cstheme="minorHAnsi"/>
          <w:bCs/>
          <w:color w:val="222222"/>
          <w:sz w:val="21"/>
          <w:szCs w:val="21"/>
          <w:shd w:val="clear" w:color="auto" w:fill="FFFFFF"/>
        </w:rPr>
        <w:t xml:space="preserve">      </w:t>
      </w:r>
      <w:r w:rsidRPr="00FD052F">
        <w:rPr>
          <w:rFonts w:asciiTheme="minorHAnsi" w:hAnsiTheme="minorHAnsi" w:cstheme="minorHAnsi"/>
          <w:b/>
          <w:color w:val="222222"/>
          <w:sz w:val="21"/>
          <w:szCs w:val="21"/>
        </w:rPr>
        <w:t>Monitoring Database Activity with Auditing</w:t>
      </w:r>
    </w:p>
    <w:p w14:paraId="3150DF62"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Configuration of Audit Policies</w:t>
      </w:r>
    </w:p>
    <w:p w14:paraId="06967956" w14:textId="77777777" w:rsidR="001A2BA0" w:rsidRPr="00FD052F" w:rsidRDefault="001A2BA0" w:rsidP="001A2BA0">
      <w:pPr>
        <w:pStyle w:val="ListParagraph"/>
        <w:numPr>
          <w:ilvl w:val="0"/>
          <w:numId w:val="14"/>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Administration of the Audit Trail</w:t>
      </w:r>
    </w:p>
    <w:p w14:paraId="55B99DB3" w14:textId="77777777" w:rsidR="001A2BA0" w:rsidRPr="00FD052F" w:rsidRDefault="001A2BA0" w:rsidP="001A2BA0">
      <w:pPr>
        <w:rPr>
          <w:rFonts w:asciiTheme="minorHAnsi" w:hAnsiTheme="minorHAnsi" w:cstheme="minorHAnsi"/>
          <w:b/>
          <w:color w:val="222222"/>
          <w:sz w:val="21"/>
          <w:szCs w:val="21"/>
        </w:rPr>
      </w:pPr>
      <w:r w:rsidRPr="00FD052F">
        <w:rPr>
          <w:rFonts w:asciiTheme="minorHAnsi" w:hAnsiTheme="minorHAnsi" w:cstheme="minorHAnsi"/>
          <w:b/>
          <w:color w:val="222222"/>
          <w:sz w:val="21"/>
          <w:szCs w:val="21"/>
        </w:rPr>
        <w:t xml:space="preserve">       Oracle Data Redaction</w:t>
      </w:r>
    </w:p>
    <w:p w14:paraId="4CE3C47A" w14:textId="77777777" w:rsidR="001A2BA0" w:rsidRDefault="001A2BA0" w:rsidP="001A2BA0">
      <w:pPr>
        <w:pStyle w:val="ListParagraph"/>
        <w:numPr>
          <w:ilvl w:val="0"/>
          <w:numId w:val="14"/>
        </w:numPr>
        <w:spacing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O</w:t>
      </w:r>
      <w:r>
        <w:rPr>
          <w:rFonts w:asciiTheme="minorHAnsi" w:hAnsiTheme="minorHAnsi" w:cstheme="minorHAnsi"/>
          <w:color w:val="222222"/>
          <w:sz w:val="21"/>
          <w:szCs w:val="21"/>
          <w:shd w:val="clear" w:color="auto" w:fill="FFFFFF"/>
        </w:rPr>
        <w:t>racle Data Redaction enables us</w:t>
      </w:r>
      <w:r w:rsidRPr="00FD052F">
        <w:rPr>
          <w:rFonts w:asciiTheme="minorHAnsi" w:hAnsiTheme="minorHAnsi" w:cstheme="minorHAnsi"/>
          <w:color w:val="222222"/>
          <w:sz w:val="21"/>
          <w:szCs w:val="21"/>
          <w:shd w:val="clear" w:color="auto" w:fill="FFFFFF"/>
        </w:rPr>
        <w:t xml:space="preserve"> to redact (mask) column data using several redaction types. This functionality is ideally suited for dynamic production systems in which data constantly changes.</w:t>
      </w:r>
    </w:p>
    <w:p w14:paraId="58F55E1A" w14:textId="77777777" w:rsidR="001A2BA0" w:rsidRPr="006D130D" w:rsidRDefault="001A2BA0" w:rsidP="001A2BA0">
      <w:pPr>
        <w:spacing w:line="259" w:lineRule="auto"/>
        <w:ind w:left="360"/>
        <w:rPr>
          <w:rFonts w:asciiTheme="minorHAnsi" w:hAnsiTheme="minorHAnsi" w:cstheme="minorHAnsi"/>
          <w:color w:val="222222"/>
          <w:sz w:val="21"/>
          <w:szCs w:val="21"/>
          <w:shd w:val="clear" w:color="auto" w:fill="FFFFFF"/>
        </w:rPr>
      </w:pPr>
      <w:r>
        <w:rPr>
          <w:rFonts w:asciiTheme="minorHAnsi" w:hAnsiTheme="minorHAnsi" w:cstheme="minorHAnsi"/>
          <w:color w:val="222222"/>
          <w:sz w:val="21"/>
          <w:szCs w:val="21"/>
          <w:shd w:val="clear" w:color="auto" w:fill="FFFFFF"/>
        </w:rPr>
        <w:t xml:space="preserve">       Highly sensitive data i.e. Database column like customer personal details, transaction detail will need masking of data. </w:t>
      </w:r>
    </w:p>
    <w:p w14:paraId="5827E6DB" w14:textId="77777777" w:rsidR="001A2BA0" w:rsidRPr="00FD052F" w:rsidRDefault="001A2BA0" w:rsidP="001A2BA0">
      <w:pPr>
        <w:ind w:left="360"/>
        <w:rPr>
          <w:rFonts w:asciiTheme="minorHAnsi" w:hAnsiTheme="minorHAnsi" w:cstheme="minorHAnsi"/>
          <w:color w:val="222222"/>
          <w:sz w:val="21"/>
          <w:szCs w:val="21"/>
          <w:shd w:val="clear" w:color="auto" w:fill="FFFFFF"/>
        </w:rPr>
      </w:pPr>
    </w:p>
    <w:p w14:paraId="0DD0507B" w14:textId="77777777" w:rsidR="001A2BA0" w:rsidRPr="00FD052F" w:rsidRDefault="001A2BA0" w:rsidP="001A2BA0">
      <w:pPr>
        <w:rPr>
          <w:rFonts w:asciiTheme="minorHAnsi" w:hAnsiTheme="minorHAnsi" w:cstheme="minorHAnsi"/>
          <w:b/>
          <w:color w:val="222222"/>
          <w:sz w:val="21"/>
          <w:szCs w:val="21"/>
        </w:rPr>
      </w:pPr>
      <w:r w:rsidRPr="00FD052F">
        <w:rPr>
          <w:rFonts w:asciiTheme="minorHAnsi" w:hAnsiTheme="minorHAnsi" w:cstheme="minorHAnsi"/>
          <w:color w:val="222222"/>
          <w:sz w:val="21"/>
          <w:szCs w:val="21"/>
          <w:shd w:val="clear" w:color="auto" w:fill="FFFFFF"/>
        </w:rPr>
        <w:t xml:space="preserve">       </w:t>
      </w:r>
      <w:r w:rsidRPr="00FD052F">
        <w:rPr>
          <w:rFonts w:asciiTheme="minorHAnsi" w:hAnsiTheme="minorHAnsi" w:cstheme="minorHAnsi"/>
          <w:b/>
          <w:color w:val="222222"/>
          <w:sz w:val="21"/>
          <w:szCs w:val="21"/>
        </w:rPr>
        <w:t>Oracle Database Security Solutions</w:t>
      </w:r>
    </w:p>
    <w:p w14:paraId="0BAC27E6" w14:textId="77777777" w:rsidR="001A2BA0" w:rsidRPr="00FD052F" w:rsidRDefault="001A2BA0" w:rsidP="001A2BA0">
      <w:pPr>
        <w:ind w:left="360"/>
        <w:rPr>
          <w:rFonts w:asciiTheme="minorHAnsi" w:hAnsiTheme="minorHAnsi" w:cstheme="minorHAnsi"/>
          <w:color w:val="222222"/>
          <w:sz w:val="21"/>
          <w:szCs w:val="21"/>
          <w:shd w:val="clear" w:color="auto" w:fill="FFFFFF"/>
        </w:rPr>
      </w:pPr>
      <w:r w:rsidRPr="00FD052F">
        <w:rPr>
          <w:rFonts w:asciiTheme="minorHAnsi" w:hAnsiTheme="minorHAnsi" w:cstheme="minorHAnsi"/>
          <w:b/>
          <w:color w:val="222222"/>
          <w:sz w:val="21"/>
          <w:szCs w:val="21"/>
        </w:rPr>
        <w:t xml:space="preserve">       </w:t>
      </w:r>
      <w:r w:rsidRPr="00FD052F">
        <w:rPr>
          <w:rFonts w:asciiTheme="minorHAnsi" w:hAnsiTheme="minorHAnsi" w:cstheme="minorHAnsi"/>
          <w:color w:val="222222"/>
          <w:sz w:val="21"/>
          <w:szCs w:val="21"/>
          <w:shd w:val="clear" w:color="auto" w:fill="FFFFFF"/>
        </w:rPr>
        <w:t>Third-party security solutions can help provide another layer of comprehensive insights Into Oracle Security. Mentioned below are some of the Third-party security solutions.</w:t>
      </w:r>
    </w:p>
    <w:p w14:paraId="66835248" w14:textId="6D32EDE8" w:rsidR="001A2BA0" w:rsidRPr="00FD052F" w:rsidRDefault="001A2BA0" w:rsidP="001A2BA0">
      <w:pPr>
        <w:pStyle w:val="ListParagraph"/>
        <w:numPr>
          <w:ilvl w:val="0"/>
          <w:numId w:val="15"/>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Database Performance Analyzer: Database Performance Analyzer employs anomaly detection protocols to alert when behaviour within the database is different than expected, which can sometimes be a sign of suspicious or unauthorized activity.</w:t>
      </w:r>
    </w:p>
    <w:p w14:paraId="56F8890B" w14:textId="77777777" w:rsidR="001A2BA0" w:rsidRPr="00FD052F" w:rsidRDefault="001A2BA0" w:rsidP="001A2BA0">
      <w:pPr>
        <w:pStyle w:val="ListParagraph"/>
        <w:numPr>
          <w:ilvl w:val="0"/>
          <w:numId w:val="15"/>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Security Event Manager : Security Event Manager combines SIM and SEM protocols to monitor both real-time network activity and historical data stored in log files, which can help prevent potential intrusions as they’re happening and identify long-term patterns of unauthorized or suspicious behaviour</w:t>
      </w:r>
    </w:p>
    <w:p w14:paraId="17AE52A0" w14:textId="77777777" w:rsidR="001A2BA0" w:rsidRPr="00FD052F" w:rsidRDefault="001A2BA0" w:rsidP="001A2BA0">
      <w:pPr>
        <w:pStyle w:val="ListParagraph"/>
        <w:numPr>
          <w:ilvl w:val="0"/>
          <w:numId w:val="15"/>
        </w:numPr>
        <w:spacing w:after="160" w:line="259" w:lineRule="auto"/>
        <w:rPr>
          <w:rFonts w:asciiTheme="minorHAnsi" w:hAnsiTheme="minorHAnsi" w:cstheme="minorHAnsi"/>
          <w:color w:val="222222"/>
          <w:sz w:val="21"/>
          <w:szCs w:val="21"/>
          <w:shd w:val="clear" w:color="auto" w:fill="FFFFFF"/>
        </w:rPr>
      </w:pPr>
      <w:r w:rsidRPr="00FD052F">
        <w:rPr>
          <w:rFonts w:asciiTheme="minorHAnsi" w:hAnsiTheme="minorHAnsi" w:cstheme="minorHAnsi"/>
          <w:color w:val="222222"/>
          <w:sz w:val="21"/>
          <w:szCs w:val="21"/>
          <w:shd w:val="clear" w:color="auto" w:fill="FFFFFF"/>
        </w:rPr>
        <w:t>Patch Manager: To support an effective patch management security strategy for databases, having a dedicated patching tool like Patch Manager can make it easier to perform third-party patch management across thousands of servers and workstations at the same time, so they remain updated and compliant.</w:t>
      </w:r>
    </w:p>
    <w:p w14:paraId="0B149BDC" w14:textId="77777777" w:rsidR="00577190" w:rsidRPr="00FD052F" w:rsidRDefault="00577190" w:rsidP="00577190">
      <w:pPr>
        <w:rPr>
          <w:rFonts w:asciiTheme="minorHAnsi" w:hAnsiTheme="minorHAnsi" w:cstheme="minorHAnsi"/>
          <w:bCs/>
          <w:color w:val="222222"/>
          <w:sz w:val="21"/>
          <w:szCs w:val="21"/>
          <w:shd w:val="clear" w:color="auto" w:fill="FFFFFF"/>
        </w:rPr>
      </w:pPr>
    </w:p>
    <w:p w14:paraId="30ABF35B" w14:textId="77777777" w:rsidR="00577190" w:rsidRPr="00FD052F" w:rsidRDefault="00577190" w:rsidP="00577190">
      <w:pPr>
        <w:ind w:left="720"/>
        <w:rPr>
          <w:rFonts w:asciiTheme="minorHAnsi" w:hAnsiTheme="minorHAnsi" w:cstheme="minorHAnsi"/>
          <w:color w:val="C77C0E" w:themeColor="accent1" w:themeShade="BF"/>
          <w:sz w:val="40"/>
          <w:szCs w:val="40"/>
        </w:rPr>
      </w:pPr>
    </w:p>
    <w:p w14:paraId="31D5DA45" w14:textId="77777777" w:rsidR="00577190" w:rsidRPr="00FD052F" w:rsidRDefault="00577190" w:rsidP="00577190">
      <w:pPr>
        <w:rPr>
          <w:rFonts w:asciiTheme="minorHAnsi" w:hAnsiTheme="minorHAnsi" w:cstheme="minorHAnsi"/>
          <w:sz w:val="21"/>
          <w:szCs w:val="21"/>
        </w:rPr>
      </w:pPr>
    </w:p>
    <w:p w14:paraId="742363F4" w14:textId="77777777" w:rsidR="00577190" w:rsidRPr="00FD052F" w:rsidRDefault="00577190" w:rsidP="00577190">
      <w:pPr>
        <w:pStyle w:val="Heading2"/>
        <w:rPr>
          <w:rFonts w:asciiTheme="minorHAnsi" w:hAnsiTheme="minorHAnsi" w:cstheme="minorHAnsi"/>
          <w:sz w:val="22"/>
          <w:szCs w:val="22"/>
        </w:rPr>
      </w:pPr>
      <w:bookmarkStart w:id="243" w:name="_Toc48121417"/>
      <w:r w:rsidRPr="00FD052F">
        <w:rPr>
          <w:rFonts w:asciiTheme="minorHAnsi" w:hAnsiTheme="minorHAnsi" w:cstheme="minorHAnsi"/>
          <w:sz w:val="22"/>
          <w:szCs w:val="22"/>
        </w:rPr>
        <w:t>Data Governance</w:t>
      </w:r>
      <w:bookmarkEnd w:id="243"/>
    </w:p>
    <w:p w14:paraId="21F185CE" w14:textId="77777777" w:rsidR="001A2BA0" w:rsidRPr="00FD052F" w:rsidRDefault="001A2BA0" w:rsidP="001A2BA0">
      <w:pPr>
        <w:rPr>
          <w:rFonts w:asciiTheme="minorHAnsi" w:hAnsiTheme="minorHAnsi" w:cstheme="minorHAnsi"/>
          <w:sz w:val="21"/>
          <w:szCs w:val="21"/>
        </w:rPr>
      </w:pPr>
      <w:r w:rsidRPr="00FD052F">
        <w:rPr>
          <w:rFonts w:asciiTheme="minorHAnsi" w:hAnsiTheme="minorHAnsi" w:cstheme="minorHAnsi"/>
          <w:sz w:val="21"/>
          <w:szCs w:val="21"/>
        </w:rPr>
        <w:t>Data governance is a set of principles and practices that ensure high quality through the complete lifecycle of organization data. The key focus areas of data governance is availability, usability, consistency and </w:t>
      </w:r>
      <w:hyperlink r:id="rId100" w:tooltip="Data integrity" w:history="1">
        <w:r w:rsidRPr="00FD052F">
          <w:rPr>
            <w:rFonts w:asciiTheme="minorHAnsi" w:hAnsiTheme="minorHAnsi" w:cstheme="minorHAnsi"/>
            <w:sz w:val="21"/>
            <w:szCs w:val="21"/>
          </w:rPr>
          <w:t>data integrity</w:t>
        </w:r>
      </w:hyperlink>
      <w:r w:rsidRPr="00FD052F">
        <w:rPr>
          <w:rFonts w:asciiTheme="minorHAnsi" w:hAnsiTheme="minorHAnsi" w:cstheme="minorHAnsi"/>
          <w:sz w:val="21"/>
          <w:szCs w:val="21"/>
        </w:rPr>
        <w:t xml:space="preserve"> .It includes establishing processes to ensure effective data management throughout the organization like accountability for the adverse effects of poor data quality and ensuring that the data which the NSE has can be used in optimal manner across the program and its project. It provides all data management practices with the necessary foundation, strategy, and structure needed to ensure that all stakeholder manage data as an asset and transform it into meaningful information. Data governance should be one of the top strategic initiatives for organizations. </w:t>
      </w:r>
    </w:p>
    <w:p w14:paraId="49A6F406" w14:textId="77777777" w:rsidR="001A2BA0" w:rsidRPr="00FD052F" w:rsidRDefault="001A2BA0" w:rsidP="001A2BA0">
      <w:pPr>
        <w:pStyle w:val="Heading2"/>
        <w:rPr>
          <w:rFonts w:asciiTheme="minorHAnsi" w:hAnsiTheme="minorHAnsi" w:cstheme="minorHAnsi"/>
          <w:sz w:val="22"/>
          <w:szCs w:val="22"/>
        </w:rPr>
      </w:pPr>
      <w:bookmarkStart w:id="244" w:name="_Toc48121418"/>
      <w:r w:rsidRPr="00FD052F">
        <w:rPr>
          <w:rFonts w:asciiTheme="minorHAnsi" w:hAnsiTheme="minorHAnsi" w:cstheme="minorHAnsi"/>
          <w:sz w:val="22"/>
          <w:szCs w:val="22"/>
        </w:rPr>
        <w:t>Benefits of Data Governance</w:t>
      </w:r>
      <w:bookmarkEnd w:id="244"/>
    </w:p>
    <w:p w14:paraId="24EC5466"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Lower costs associated with other areas of </w:t>
      </w:r>
      <w:hyperlink r:id="rId101" w:tgtFrame="_blank" w:history="1">
        <w:r w:rsidRPr="00FD052F">
          <w:rPr>
            <w:rFonts w:asciiTheme="minorHAnsi" w:hAnsiTheme="minorHAnsi" w:cstheme="minorHAnsi"/>
            <w:sz w:val="21"/>
            <w:szCs w:val="21"/>
          </w:rPr>
          <w:t>Data Management</w:t>
        </w:r>
      </w:hyperlink>
      <w:r w:rsidRPr="00FD052F">
        <w:rPr>
          <w:rFonts w:asciiTheme="minorHAnsi" w:hAnsiTheme="minorHAnsi" w:cstheme="minorHAnsi"/>
          <w:sz w:val="21"/>
          <w:szCs w:val="21"/>
        </w:rPr>
        <w:t>.</w:t>
      </w:r>
    </w:p>
    <w:p w14:paraId="196E907E"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More accurate and defined procedures for regulation and compliance activities.</w:t>
      </w:r>
    </w:p>
    <w:p w14:paraId="41A9F788"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Greater transparency within any data-related activities.</w:t>
      </w:r>
    </w:p>
    <w:p w14:paraId="3089FA5E"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Help with instituting better training and educational practices around the management of data assets.</w:t>
      </w:r>
    </w:p>
    <w:p w14:paraId="3856B972"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Increase in value of an organization’s data.</w:t>
      </w:r>
    </w:p>
    <w:p w14:paraId="72152753"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Ability to provide standardized data systems, data policies, data procedures, and data standards.</w:t>
      </w:r>
    </w:p>
    <w:p w14:paraId="30927DFC"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Better resolution of past and current data issues.</w:t>
      </w:r>
    </w:p>
    <w:p w14:paraId="7EF7F67F"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Improved monitoring and tracking mechanisms for Quality and other data-related activities.</w:t>
      </w:r>
    </w:p>
    <w:p w14:paraId="09B8710F"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Overall enterprise revenue growth.</w:t>
      </w:r>
    </w:p>
    <w:p w14:paraId="03D5F6F0" w14:textId="77777777" w:rsidR="001A2BA0" w:rsidRPr="00FD052F" w:rsidRDefault="001A2BA0" w:rsidP="001A2BA0">
      <w:pPr>
        <w:rPr>
          <w:rFonts w:asciiTheme="minorHAnsi" w:hAnsiTheme="minorHAnsi" w:cstheme="minorHAnsi"/>
          <w:color w:val="C77C0E" w:themeColor="accent1" w:themeShade="BF"/>
          <w:sz w:val="28"/>
          <w:szCs w:val="28"/>
        </w:rPr>
      </w:pPr>
    </w:p>
    <w:p w14:paraId="426F084A" w14:textId="77777777" w:rsidR="001A2BA0" w:rsidRPr="00FD052F" w:rsidRDefault="001A2BA0" w:rsidP="001A2BA0">
      <w:pPr>
        <w:pStyle w:val="Heading2"/>
        <w:rPr>
          <w:rFonts w:asciiTheme="minorHAnsi" w:hAnsiTheme="minorHAnsi" w:cstheme="minorHAnsi"/>
          <w:sz w:val="22"/>
          <w:szCs w:val="22"/>
        </w:rPr>
      </w:pPr>
      <w:bookmarkStart w:id="245" w:name="_Toc48121419"/>
      <w:r w:rsidRPr="00FD052F">
        <w:rPr>
          <w:rFonts w:asciiTheme="minorHAnsi" w:hAnsiTheme="minorHAnsi" w:cstheme="minorHAnsi"/>
          <w:sz w:val="22"/>
          <w:szCs w:val="22"/>
        </w:rPr>
        <w:t>Data Governance Roles</w:t>
      </w:r>
      <w:bookmarkEnd w:id="245"/>
    </w:p>
    <w:p w14:paraId="389DD414" w14:textId="77777777" w:rsidR="001A2BA0" w:rsidRPr="00FD052F" w:rsidRDefault="001A2BA0" w:rsidP="001A2BA0">
      <w:pPr>
        <w:ind w:left="720"/>
        <w:rPr>
          <w:rFonts w:asciiTheme="minorHAnsi" w:hAnsiTheme="minorHAnsi" w:cstheme="minorHAnsi"/>
          <w:color w:val="000000" w:themeColor="text1"/>
          <w:sz w:val="21"/>
          <w:szCs w:val="21"/>
        </w:rPr>
      </w:pPr>
      <w:r w:rsidRPr="00FD052F">
        <w:rPr>
          <w:rFonts w:asciiTheme="minorHAnsi" w:hAnsiTheme="minorHAnsi" w:cstheme="minorHAnsi"/>
          <w:b/>
          <w:color w:val="000000" w:themeColor="text1"/>
          <w:sz w:val="21"/>
          <w:szCs w:val="21"/>
        </w:rPr>
        <w:t>Steering Committee</w:t>
      </w:r>
      <w:r w:rsidRPr="00FD052F">
        <w:rPr>
          <w:rFonts w:asciiTheme="minorHAnsi" w:hAnsiTheme="minorHAnsi" w:cstheme="minorHAnsi"/>
          <w:color w:val="000000" w:themeColor="text1"/>
          <w:sz w:val="21"/>
          <w:szCs w:val="21"/>
        </w:rPr>
        <w:t>: Steering committee members' responsibilities will include setting the overall governance strategy with specific outcomes, championing the work of data stewards, and holding the governance organization accountable to timelines and outcomes</w:t>
      </w:r>
    </w:p>
    <w:p w14:paraId="19DDCAE6" w14:textId="77777777" w:rsidR="001A2BA0" w:rsidRPr="00FD052F" w:rsidRDefault="001A2BA0" w:rsidP="001A2BA0">
      <w:pPr>
        <w:ind w:left="720"/>
        <w:rPr>
          <w:rFonts w:asciiTheme="minorHAnsi" w:hAnsiTheme="minorHAnsi" w:cstheme="minorHAnsi"/>
          <w:color w:val="000000" w:themeColor="text1"/>
          <w:sz w:val="21"/>
          <w:szCs w:val="21"/>
        </w:rPr>
      </w:pPr>
      <w:r w:rsidRPr="00FD052F">
        <w:rPr>
          <w:rFonts w:asciiTheme="minorHAnsi" w:hAnsiTheme="minorHAnsi" w:cstheme="minorHAnsi"/>
          <w:b/>
          <w:color w:val="000000" w:themeColor="text1"/>
          <w:sz w:val="21"/>
          <w:szCs w:val="21"/>
        </w:rPr>
        <w:t xml:space="preserve">Data Owner: </w:t>
      </w:r>
      <w:r w:rsidRPr="00FD052F">
        <w:rPr>
          <w:rFonts w:asciiTheme="minorHAnsi" w:hAnsiTheme="minorHAnsi" w:cstheme="minorHAnsi"/>
          <w:color w:val="000000" w:themeColor="text1"/>
          <w:sz w:val="21"/>
          <w:szCs w:val="21"/>
        </w:rPr>
        <w:t>Data owners will be individuals responsible for ensuring that information within a specific data domain will be governed across systems and lines of business</w:t>
      </w:r>
    </w:p>
    <w:p w14:paraId="6CBDA5E7" w14:textId="77777777" w:rsidR="001A2BA0" w:rsidRPr="00FD052F" w:rsidRDefault="001A2BA0" w:rsidP="001A2BA0">
      <w:pPr>
        <w:ind w:left="720"/>
        <w:rPr>
          <w:rFonts w:asciiTheme="minorHAnsi" w:hAnsiTheme="minorHAnsi" w:cstheme="minorHAnsi"/>
          <w:color w:val="000000" w:themeColor="text1"/>
          <w:sz w:val="21"/>
          <w:szCs w:val="21"/>
        </w:rPr>
      </w:pPr>
      <w:r w:rsidRPr="00FD052F">
        <w:rPr>
          <w:rFonts w:asciiTheme="minorHAnsi" w:hAnsiTheme="minorHAnsi" w:cstheme="minorHAnsi"/>
          <w:b/>
          <w:color w:val="000000" w:themeColor="text1"/>
          <w:sz w:val="21"/>
          <w:szCs w:val="21"/>
        </w:rPr>
        <w:t>Data Steward:</w:t>
      </w:r>
      <w:r w:rsidRPr="00FD052F">
        <w:rPr>
          <w:rFonts w:asciiTheme="minorHAnsi" w:hAnsiTheme="minorHAnsi" w:cstheme="minorHAnsi"/>
          <w:color w:val="000000" w:themeColor="text1"/>
          <w:sz w:val="21"/>
          <w:szCs w:val="21"/>
        </w:rPr>
        <w:t xml:space="preserve"> Data stewards will be accountable for the day-to-day management of data. They are subject matter experts (SMEs) who understand and communicate the meaning and use of information, and they work with other data stewards across the organization as the governing body for most data decisions.</w:t>
      </w:r>
    </w:p>
    <w:p w14:paraId="429292A4" w14:textId="77777777" w:rsidR="001A2BA0" w:rsidRPr="00FD052F" w:rsidRDefault="001A2BA0" w:rsidP="001A2BA0">
      <w:pPr>
        <w:rPr>
          <w:rFonts w:asciiTheme="minorHAnsi" w:hAnsiTheme="minorHAnsi" w:cstheme="minorHAnsi"/>
          <w:sz w:val="21"/>
          <w:szCs w:val="21"/>
        </w:rPr>
      </w:pPr>
    </w:p>
    <w:p w14:paraId="0C108402" w14:textId="77777777" w:rsidR="001A2BA0" w:rsidRPr="00FD052F" w:rsidRDefault="001A2BA0" w:rsidP="001A2BA0">
      <w:pPr>
        <w:rPr>
          <w:rFonts w:asciiTheme="minorHAnsi" w:hAnsiTheme="minorHAnsi" w:cstheme="minorHAnsi"/>
          <w:color w:val="C77C0E" w:themeColor="accent1" w:themeShade="BF"/>
          <w:sz w:val="28"/>
          <w:szCs w:val="28"/>
        </w:rPr>
      </w:pPr>
    </w:p>
    <w:p w14:paraId="70A4FFD0" w14:textId="77777777" w:rsidR="001A2BA0" w:rsidRPr="00FD052F" w:rsidRDefault="001A2BA0" w:rsidP="001A2BA0">
      <w:pPr>
        <w:pStyle w:val="Heading2"/>
        <w:rPr>
          <w:rFonts w:asciiTheme="minorHAnsi" w:hAnsiTheme="minorHAnsi" w:cstheme="minorHAnsi"/>
          <w:sz w:val="22"/>
          <w:szCs w:val="22"/>
        </w:rPr>
      </w:pPr>
      <w:bookmarkStart w:id="246" w:name="_Toc48121420"/>
      <w:r w:rsidRPr="00FD052F">
        <w:rPr>
          <w:rFonts w:asciiTheme="minorHAnsi" w:hAnsiTheme="minorHAnsi" w:cstheme="minorHAnsi"/>
          <w:sz w:val="22"/>
          <w:szCs w:val="22"/>
        </w:rPr>
        <w:t>Data Governance Implementation</w:t>
      </w:r>
      <w:bookmarkEnd w:id="246"/>
    </w:p>
    <w:p w14:paraId="04F6CC85"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Identification of the owners or custodians of the different data assets across the organization and getting them involved in the governance program.</w:t>
      </w:r>
    </w:p>
    <w:p w14:paraId="0B10CAD5"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Development of data governance policies and data standards along with rules that define how data is used by authorized personnel.</w:t>
      </w:r>
    </w:p>
    <w:p w14:paraId="1E420FEB"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Put in place a set of controls and audit procedures to ensure ongoing </w:t>
      </w:r>
      <w:hyperlink r:id="rId102" w:history="1">
        <w:r w:rsidRPr="00FD052F">
          <w:rPr>
            <w:rFonts w:asciiTheme="minorHAnsi" w:hAnsiTheme="minorHAnsi" w:cstheme="minorHAnsi"/>
            <w:sz w:val="21"/>
            <w:szCs w:val="21"/>
          </w:rPr>
          <w:t>compliance</w:t>
        </w:r>
      </w:hyperlink>
      <w:r w:rsidRPr="00FD052F">
        <w:rPr>
          <w:rFonts w:asciiTheme="minorHAnsi" w:hAnsiTheme="minorHAnsi" w:cstheme="minorHAnsi"/>
          <w:sz w:val="21"/>
          <w:szCs w:val="21"/>
        </w:rPr>
        <w:t> with internal policies and external regulations and guarantee that data is used in a consistent way across applications.</w:t>
      </w:r>
    </w:p>
    <w:p w14:paraId="6769693C"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bCs/>
          <w:sz w:val="21"/>
          <w:szCs w:val="21"/>
        </w:rPr>
      </w:pPr>
      <w:r w:rsidRPr="00FD052F">
        <w:rPr>
          <w:rFonts w:asciiTheme="minorHAnsi" w:hAnsiTheme="minorHAnsi" w:cstheme="minorHAnsi"/>
          <w:bCs/>
          <w:sz w:val="21"/>
          <w:szCs w:val="21"/>
        </w:rPr>
        <w:t>Data mapping and classification</w:t>
      </w:r>
    </w:p>
    <w:p w14:paraId="51F70BD8"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Business glossary</w:t>
      </w:r>
    </w:p>
    <w:p w14:paraId="0D8E50A3"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b/>
          <w:bCs/>
          <w:sz w:val="21"/>
          <w:szCs w:val="21"/>
        </w:rPr>
        <w:lastRenderedPageBreak/>
        <w:t xml:space="preserve">Data catalog </w:t>
      </w:r>
      <w:r w:rsidRPr="00FD052F">
        <w:rPr>
          <w:rFonts w:asciiTheme="minorHAnsi" w:hAnsiTheme="minorHAnsi" w:cstheme="minorHAnsi"/>
          <w:bCs/>
          <w:sz w:val="21"/>
          <w:szCs w:val="21"/>
        </w:rPr>
        <w:t>which</w:t>
      </w:r>
      <w:r w:rsidRPr="00FD052F">
        <w:rPr>
          <w:rFonts w:asciiTheme="minorHAnsi" w:hAnsiTheme="minorHAnsi" w:cstheme="minorHAnsi"/>
          <w:b/>
          <w:bCs/>
          <w:sz w:val="21"/>
          <w:szCs w:val="21"/>
        </w:rPr>
        <w:t xml:space="preserve"> </w:t>
      </w:r>
      <w:r w:rsidRPr="00FD052F">
        <w:rPr>
          <w:rFonts w:asciiTheme="minorHAnsi" w:hAnsiTheme="minorHAnsi" w:cstheme="minorHAnsi"/>
          <w:sz w:val="21"/>
          <w:szCs w:val="21"/>
        </w:rPr>
        <w:t>collect metadata from systems and use it to create an indexed inventory of available data assets that includes information on data lineage, search functions and collaboration tools.</w:t>
      </w:r>
    </w:p>
    <w:p w14:paraId="27B837A9" w14:textId="77777777" w:rsidR="001A2BA0" w:rsidRPr="00FD052F" w:rsidRDefault="001A2BA0" w:rsidP="001A2BA0">
      <w:pPr>
        <w:rPr>
          <w:rFonts w:asciiTheme="minorHAnsi" w:hAnsiTheme="minorHAnsi" w:cstheme="minorHAnsi"/>
          <w:color w:val="C77C0E" w:themeColor="accent1" w:themeShade="BF"/>
          <w:sz w:val="28"/>
          <w:szCs w:val="28"/>
        </w:rPr>
      </w:pPr>
    </w:p>
    <w:p w14:paraId="613C1BF2" w14:textId="77777777" w:rsidR="001A2BA0" w:rsidRPr="00FD052F" w:rsidRDefault="001A2BA0" w:rsidP="001A2BA0">
      <w:pPr>
        <w:pStyle w:val="Heading2"/>
        <w:rPr>
          <w:rFonts w:asciiTheme="minorHAnsi" w:hAnsiTheme="minorHAnsi" w:cstheme="minorHAnsi"/>
          <w:sz w:val="22"/>
          <w:szCs w:val="22"/>
        </w:rPr>
      </w:pPr>
      <w:bookmarkStart w:id="247" w:name="_Toc48121421"/>
      <w:r w:rsidRPr="00FD052F">
        <w:rPr>
          <w:rFonts w:asciiTheme="minorHAnsi" w:hAnsiTheme="minorHAnsi" w:cstheme="minorHAnsi"/>
          <w:sz w:val="22"/>
          <w:szCs w:val="22"/>
        </w:rPr>
        <w:t>Data Governance Best Practices</w:t>
      </w:r>
      <w:bookmarkEnd w:id="247"/>
    </w:p>
    <w:p w14:paraId="5A08ECAD"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Set clear, measurable, and specific goals. We cannot control what we cannot measure.</w:t>
      </w:r>
    </w:p>
    <w:p w14:paraId="236C99EB"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Define ownership. Without business ownership, a data governance framework will not succeed.</w:t>
      </w:r>
    </w:p>
    <w:p w14:paraId="18598385"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Identify related roles and responsibilities. Data governance is a teamwork with deliverables from all parts of the business.</w:t>
      </w:r>
    </w:p>
    <w:p w14:paraId="3D17532B"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Educate stakeholders. Wherever possible use business terms and translate the academic parts of the data governance discipline into meaningful content in the business context.</w:t>
      </w:r>
    </w:p>
    <w:p w14:paraId="42DE67E5"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Map infrastructure, architecture, and tools. Data governance framework must be a sensible part of enterprise architecture, the IT landscape and the tools needed.</w:t>
      </w:r>
    </w:p>
    <w:p w14:paraId="69449CC6"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Development of standardized data definitions. It is essential to strike a balance between what needs to be centralized and where agility and localization works best.</w:t>
      </w:r>
    </w:p>
    <w:p w14:paraId="083F36F1"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Identification of data domains. Start with the data domain with the best ratio between impact and effort for rising the data governance maturity.</w:t>
      </w:r>
    </w:p>
    <w:p w14:paraId="7C2B7B50"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Identification of critical data elements. More Focus on the most critical data elements.</w:t>
      </w:r>
    </w:p>
    <w:p w14:paraId="2B269C02"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Proper and unambiguous Definition of control measurements. Deploy these in business process, IT applications and/or reporting where it makes most sense.</w:t>
      </w:r>
    </w:p>
    <w:p w14:paraId="033BBA98"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Building a business case. Identify advantages of rising data governance maturity related to growth, costs savings, risk and compliance.</w:t>
      </w:r>
    </w:p>
    <w:p w14:paraId="2571FFBC"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sz w:val="21"/>
          <w:szCs w:val="21"/>
        </w:rPr>
      </w:pPr>
      <w:r w:rsidRPr="00FD052F">
        <w:rPr>
          <w:rFonts w:asciiTheme="minorHAnsi" w:hAnsiTheme="minorHAnsi" w:cstheme="minorHAnsi"/>
          <w:sz w:val="21"/>
          <w:szCs w:val="21"/>
        </w:rPr>
        <w:t>Leverage metrics. Focus on a limited set of data quality KPIs that can be related to general performance KPIs within the enterprise.</w:t>
      </w:r>
    </w:p>
    <w:p w14:paraId="216C90B7" w14:textId="77777777" w:rsidR="001A2BA0" w:rsidRPr="00FD052F" w:rsidRDefault="001A2BA0" w:rsidP="001A2BA0">
      <w:pPr>
        <w:pStyle w:val="ListParagraph"/>
        <w:numPr>
          <w:ilvl w:val="0"/>
          <w:numId w:val="13"/>
        </w:numPr>
        <w:shd w:val="clear" w:color="auto" w:fill="FFFFFF"/>
        <w:spacing w:line="259" w:lineRule="auto"/>
        <w:rPr>
          <w:rFonts w:asciiTheme="minorHAnsi" w:hAnsiTheme="minorHAnsi" w:cstheme="minorHAnsi"/>
          <w:color w:val="000000" w:themeColor="text1"/>
          <w:sz w:val="21"/>
          <w:szCs w:val="21"/>
        </w:rPr>
      </w:pPr>
      <w:r w:rsidRPr="00FD052F">
        <w:rPr>
          <w:rFonts w:asciiTheme="minorHAnsi" w:hAnsiTheme="minorHAnsi" w:cstheme="minorHAnsi"/>
          <w:sz w:val="21"/>
          <w:szCs w:val="21"/>
        </w:rPr>
        <w:t>Establishment of proper Communicate channels as communication is the most</w:t>
      </w:r>
      <w:r w:rsidRPr="00FD052F">
        <w:rPr>
          <w:rFonts w:asciiTheme="minorHAnsi" w:hAnsiTheme="minorHAnsi" w:cstheme="minorHAnsi"/>
          <w:color w:val="000000" w:themeColor="text1"/>
          <w:sz w:val="21"/>
          <w:szCs w:val="21"/>
        </w:rPr>
        <w:t xml:space="preserve"> crucial part of the discipline.</w:t>
      </w:r>
    </w:p>
    <w:p w14:paraId="2A06F852" w14:textId="77777777" w:rsidR="00577190" w:rsidRPr="00FD052F" w:rsidRDefault="00577190" w:rsidP="00577190">
      <w:pPr>
        <w:rPr>
          <w:rFonts w:asciiTheme="minorHAnsi" w:hAnsiTheme="minorHAnsi" w:cstheme="minorHAnsi"/>
          <w:sz w:val="21"/>
          <w:szCs w:val="21"/>
        </w:rPr>
      </w:pPr>
    </w:p>
    <w:p w14:paraId="687132B6" w14:textId="77777777" w:rsidR="00577190" w:rsidRPr="00FD052F" w:rsidRDefault="00577190" w:rsidP="00577190">
      <w:pPr>
        <w:rPr>
          <w:rFonts w:asciiTheme="minorHAnsi" w:hAnsiTheme="minorHAnsi" w:cstheme="minorHAnsi"/>
          <w:sz w:val="21"/>
          <w:szCs w:val="21"/>
        </w:rPr>
      </w:pPr>
    </w:p>
    <w:p w14:paraId="59B3508C" w14:textId="3B8BF517" w:rsidR="00577190" w:rsidRPr="00FD052F" w:rsidRDefault="00577190" w:rsidP="00577190">
      <w:pPr>
        <w:pStyle w:val="Heading2"/>
        <w:rPr>
          <w:rFonts w:asciiTheme="minorHAnsi" w:hAnsiTheme="minorHAnsi" w:cstheme="minorHAnsi"/>
          <w:color w:val="C77C0E" w:themeColor="accent1" w:themeShade="BF"/>
          <w:sz w:val="48"/>
          <w:szCs w:val="48"/>
          <w:u w:val="single"/>
        </w:rPr>
      </w:pPr>
      <w:r w:rsidRPr="00FD052F">
        <w:rPr>
          <w:rFonts w:asciiTheme="minorHAnsi" w:hAnsiTheme="minorHAnsi" w:cstheme="minorHAnsi"/>
          <w:sz w:val="21"/>
          <w:szCs w:val="21"/>
        </w:rPr>
        <w:br w:type="page"/>
      </w:r>
      <w:bookmarkStart w:id="248" w:name="_Toc45034529"/>
      <w:bookmarkStart w:id="249" w:name="_Toc48121422"/>
      <w:r w:rsidR="00563216">
        <w:rPr>
          <w:rFonts w:asciiTheme="minorHAnsi" w:hAnsiTheme="minorHAnsi" w:cstheme="minorHAnsi"/>
          <w:sz w:val="21"/>
          <w:szCs w:val="21"/>
        </w:rPr>
        <w:lastRenderedPageBreak/>
        <w:t xml:space="preserve">Parivartan </w:t>
      </w:r>
      <w:r w:rsidRPr="00C9046F">
        <w:rPr>
          <w:rFonts w:asciiTheme="minorHAnsi" w:hAnsiTheme="minorHAnsi" w:cstheme="minorHAnsi"/>
          <w:sz w:val="22"/>
          <w:szCs w:val="22"/>
        </w:rPr>
        <w:t>History and Differential Data Import</w:t>
      </w:r>
      <w:bookmarkEnd w:id="248"/>
      <w:bookmarkEnd w:id="249"/>
      <w:r w:rsidRPr="00FD052F">
        <w:rPr>
          <w:rFonts w:asciiTheme="minorHAnsi" w:hAnsiTheme="minorHAnsi" w:cstheme="minorHAnsi"/>
        </w:rPr>
        <w:t xml:space="preserve"> </w:t>
      </w:r>
      <w:r w:rsidRPr="00FD052F">
        <w:rPr>
          <w:rFonts w:asciiTheme="minorHAnsi" w:hAnsiTheme="minorHAnsi" w:cstheme="minorHAnsi"/>
          <w:color w:val="C77C0E" w:themeColor="accent1" w:themeShade="BF"/>
          <w:sz w:val="48"/>
          <w:szCs w:val="48"/>
          <w:u w:val="single"/>
        </w:rPr>
        <w:t xml:space="preserve">  </w:t>
      </w:r>
    </w:p>
    <w:p w14:paraId="506E553D" w14:textId="77777777" w:rsidR="001A2BA0" w:rsidRPr="00563216" w:rsidRDefault="001A2BA0" w:rsidP="001A2BA0">
      <w:pPr>
        <w:rPr>
          <w:rFonts w:asciiTheme="minorHAnsi" w:hAnsiTheme="minorHAnsi" w:cstheme="minorHAnsi"/>
          <w:sz w:val="21"/>
          <w:szCs w:val="21"/>
        </w:rPr>
      </w:pPr>
      <w:r w:rsidRPr="00563216">
        <w:rPr>
          <w:rFonts w:asciiTheme="minorHAnsi" w:hAnsiTheme="minorHAnsi" w:cstheme="minorHAnsi"/>
          <w:sz w:val="21"/>
          <w:szCs w:val="21"/>
        </w:rPr>
        <w:t>Purpose: Copy Historical Data from Legacy /Existing Systems and load to NSE Parivartan Database. Before Loading the Data, data will be normalized to reduce data redundancy and improve data integrity and data quality. Consequently, data of two or more applications of the legacy system may be merged in a set of database tables in the NSE Parivartan Data. Historical Data Load will be one time activity.</w:t>
      </w:r>
    </w:p>
    <w:p w14:paraId="33C8EA2A" w14:textId="77777777" w:rsidR="001A2BA0" w:rsidRPr="00563216" w:rsidRDefault="001A2BA0" w:rsidP="001A2BA0">
      <w:pPr>
        <w:rPr>
          <w:rFonts w:asciiTheme="minorHAnsi" w:hAnsiTheme="minorHAnsi" w:cstheme="minorHAnsi"/>
          <w:sz w:val="21"/>
          <w:szCs w:val="21"/>
        </w:rPr>
      </w:pPr>
      <w:r w:rsidRPr="00563216">
        <w:rPr>
          <w:rFonts w:asciiTheme="minorHAnsi" w:hAnsiTheme="minorHAnsi" w:cstheme="minorHAnsi"/>
          <w:sz w:val="21"/>
          <w:szCs w:val="21"/>
        </w:rPr>
        <w:t xml:space="preserve">Post successful ingestion of history data into Systems, change in historical data will be captured and differential/changed data will be loaded into the new system on regular basis. </w:t>
      </w:r>
    </w:p>
    <w:p w14:paraId="3DCC2167" w14:textId="77777777" w:rsidR="001A2BA0" w:rsidRPr="00FD052F" w:rsidRDefault="001A2BA0" w:rsidP="001A2BA0">
      <w:pPr>
        <w:rPr>
          <w:rFonts w:asciiTheme="minorHAnsi" w:hAnsiTheme="minorHAnsi" w:cstheme="minorHAnsi"/>
        </w:rPr>
      </w:pPr>
      <w:r w:rsidRPr="00FD052F">
        <w:rPr>
          <w:rFonts w:asciiTheme="minorHAnsi" w:hAnsiTheme="minorHAnsi" w:cstheme="minorHAnsi"/>
          <w:noProof/>
          <w:lang w:val="en-US" w:eastAsia="en-US"/>
        </w:rPr>
        <mc:AlternateContent>
          <mc:Choice Requires="wps">
            <w:drawing>
              <wp:anchor distT="0" distB="0" distL="114300" distR="114300" simplePos="0" relativeHeight="251827200" behindDoc="0" locked="0" layoutInCell="1" allowOverlap="1" wp14:anchorId="2D9E74D5" wp14:editId="32F4EAA5">
                <wp:simplePos x="0" y="0"/>
                <wp:positionH relativeFrom="margin">
                  <wp:posOffset>0</wp:posOffset>
                </wp:positionH>
                <wp:positionV relativeFrom="paragraph">
                  <wp:posOffset>19050</wp:posOffset>
                </wp:positionV>
                <wp:extent cx="4686300" cy="570230"/>
                <wp:effectExtent l="0" t="19050" r="38100" b="39370"/>
                <wp:wrapNone/>
                <wp:docPr id="43" name="Right Arrow 5"/>
                <wp:cNvGraphicFramePr/>
                <a:graphic xmlns:a="http://schemas.openxmlformats.org/drawingml/2006/main">
                  <a:graphicData uri="http://schemas.microsoft.com/office/word/2010/wordprocessingShape">
                    <wps:wsp>
                      <wps:cNvSpPr/>
                      <wps:spPr>
                        <a:xfrm>
                          <a:off x="0" y="0"/>
                          <a:ext cx="4686300" cy="570230"/>
                        </a:xfrm>
                        <a:prstGeom prst="rightArrow">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541461" w14:textId="77777777" w:rsidR="005B2C26" w:rsidRPr="00993ECF" w:rsidRDefault="005B2C26" w:rsidP="001A2BA0">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3ECF">
                              <w:rPr>
                                <w:b/>
                                <w:color w:val="000000" w:themeColor="text1"/>
                              </w:rPr>
                              <w:t>ETL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9E74D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 o:spid="_x0000_s1063" type="#_x0000_t13" style="position:absolute;margin-left:0;margin-top:1.5pt;width:369pt;height:44.9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" adj="20286" fillcolor="#eddfda [661]" strokecolor="#845209 [1604]" strokeweight="1pt">
                <v:textbox>
                  <w:txbxContent>
                    <w:p w14:paraId="1E541461" w14:textId="77777777" w:rsidR="005B2C26" w:rsidRPr="00993ECF" w:rsidRDefault="005B2C26" w:rsidP="001A2BA0">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3ECF">
                        <w:rPr>
                          <w:b/>
                          <w:color w:val="000000" w:themeColor="text1"/>
                        </w:rPr>
                        <w:t>ETL</w:t>
                      </w:r>
                    </w:p>
                  </w:txbxContent>
                </v:textbox>
                <w10:wrap anchorx="margin"/>
              </v:shape>
            </w:pict>
          </mc:Fallback>
        </mc:AlternateContent>
      </w:r>
    </w:p>
    <w:p w14:paraId="5B2A4595" w14:textId="77777777" w:rsidR="001A2BA0" w:rsidRPr="00FD052F" w:rsidRDefault="001A2BA0" w:rsidP="001A2BA0">
      <w:pPr>
        <w:rPr>
          <w:rFonts w:asciiTheme="minorHAnsi" w:hAnsiTheme="minorHAnsi" w:cstheme="minorHAnsi"/>
        </w:rPr>
      </w:pPr>
    </w:p>
    <w:p w14:paraId="7FBC44CF" w14:textId="77777777" w:rsidR="001A2BA0" w:rsidRPr="00FD052F" w:rsidRDefault="001A2BA0" w:rsidP="001A2BA0">
      <w:pPr>
        <w:ind w:left="90"/>
        <w:jc w:val="both"/>
        <w:rPr>
          <w:rFonts w:asciiTheme="minorHAnsi" w:hAnsiTheme="minorHAnsi" w:cstheme="minorHAnsi"/>
        </w:rPr>
      </w:pPr>
      <w:r w:rsidRPr="00FD052F">
        <w:rPr>
          <w:rFonts w:asciiTheme="minorHAnsi" w:hAnsiTheme="minorHAnsi" w:cstheme="minorHAnsi"/>
          <w:noProof/>
          <w:lang w:val="en-US" w:eastAsia="en-US"/>
        </w:rPr>
        <mc:AlternateContent>
          <mc:Choice Requires="wps">
            <w:drawing>
              <wp:anchor distT="0" distB="0" distL="114300" distR="114300" simplePos="0" relativeHeight="251830272" behindDoc="0" locked="0" layoutInCell="1" allowOverlap="1" wp14:anchorId="78DA788E" wp14:editId="704FDDC3">
                <wp:simplePos x="0" y="0"/>
                <wp:positionH relativeFrom="margin">
                  <wp:posOffset>3133725</wp:posOffset>
                </wp:positionH>
                <wp:positionV relativeFrom="paragraph">
                  <wp:posOffset>20319</wp:posOffset>
                </wp:positionV>
                <wp:extent cx="1352550" cy="6953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1352550" cy="695325"/>
                        </a:xfrm>
                        <a:prstGeom prst="rect">
                          <a:avLst/>
                        </a:prstGeom>
                        <a:solidFill>
                          <a:srgbClr val="70AD47">
                            <a:lumMod val="40000"/>
                            <a:lumOff val="60000"/>
                          </a:srgbClr>
                        </a:solidFill>
                        <a:ln w="12700" cap="flat" cmpd="sng" algn="ctr">
                          <a:solidFill>
                            <a:srgbClr val="5B9BD5">
                              <a:shade val="50000"/>
                            </a:srgbClr>
                          </a:solidFill>
                          <a:prstDash val="solid"/>
                          <a:miter lim="800000"/>
                        </a:ln>
                        <a:effectLst/>
                      </wps:spPr>
                      <wps:txbx>
                        <w:txbxContent>
                          <w:p w14:paraId="1A9E9D90" w14:textId="77777777" w:rsidR="005B2C26" w:rsidRPr="00993ECF" w:rsidRDefault="005B2C26" w:rsidP="001A2BA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 to Target Systems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A788E" id="Rectangle 44" o:spid="_x0000_s1064" style="position:absolute;left:0;text-align:left;margin-left:246.75pt;margin-top:1.6pt;width:106.5pt;height:54.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" fillcolor="#c5e0b4" strokecolor="#41719c" strokeweight="1pt">
                <v:textbox>
                  <w:txbxContent>
                    <w:p w14:paraId="1A9E9D90" w14:textId="77777777" w:rsidR="005B2C26" w:rsidRPr="00993ECF" w:rsidRDefault="005B2C26" w:rsidP="001A2BA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 to Target Systems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xbxContent>
                </v:textbox>
                <w10:wrap anchorx="margin"/>
              </v:rect>
            </w:pict>
          </mc:Fallback>
        </mc:AlternateContent>
      </w:r>
      <w:r w:rsidRPr="00FD052F">
        <w:rPr>
          <w:rFonts w:asciiTheme="minorHAnsi" w:hAnsiTheme="minorHAnsi" w:cstheme="minorHAnsi"/>
          <w:noProof/>
          <w:lang w:val="en-US" w:eastAsia="en-US"/>
        </w:rPr>
        <mc:AlternateContent>
          <mc:Choice Requires="wps">
            <w:drawing>
              <wp:anchor distT="0" distB="0" distL="114300" distR="114300" simplePos="0" relativeHeight="251829248" behindDoc="0" locked="0" layoutInCell="1" allowOverlap="1" wp14:anchorId="42FB7D8C" wp14:editId="450C3981">
                <wp:simplePos x="0" y="0"/>
                <wp:positionH relativeFrom="margin">
                  <wp:posOffset>1657350</wp:posOffset>
                </wp:positionH>
                <wp:positionV relativeFrom="paragraph">
                  <wp:posOffset>20320</wp:posOffset>
                </wp:positionV>
                <wp:extent cx="1485900" cy="706120"/>
                <wp:effectExtent l="0" t="0" r="19050" b="17780"/>
                <wp:wrapNone/>
                <wp:docPr id="62" name="Rectangle 62"/>
                <wp:cNvGraphicFramePr/>
                <a:graphic xmlns:a="http://schemas.openxmlformats.org/drawingml/2006/main">
                  <a:graphicData uri="http://schemas.microsoft.com/office/word/2010/wordprocessingShape">
                    <wps:wsp>
                      <wps:cNvSpPr/>
                      <wps:spPr>
                        <a:xfrm>
                          <a:off x="0" y="0"/>
                          <a:ext cx="1485900" cy="70612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0F6C5C" w14:textId="77777777" w:rsidR="005B2C26" w:rsidRPr="00993ECF" w:rsidRDefault="005B2C26" w:rsidP="001A2BA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Normalization, Change Capture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B7D8C" id="Rectangle 62" o:spid="_x0000_s1065" style="position:absolute;left:0;text-align:left;margin-left:130.5pt;margin-top:1.6pt;width:117pt;height:55.6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" fillcolor="#d9d4c7 [1304]" strokecolor="#845209 [1604]" strokeweight="1pt">
                <v:textbox>
                  <w:txbxContent>
                    <w:p w14:paraId="520F6C5C" w14:textId="77777777" w:rsidR="005B2C26" w:rsidRPr="00993ECF" w:rsidRDefault="005B2C26" w:rsidP="001A2BA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Normalization, Change Capture </w:t>
                      </w:r>
                    </w:p>
                  </w:txbxContent>
                </v:textbox>
                <w10:wrap anchorx="margin"/>
              </v:rect>
            </w:pict>
          </mc:Fallback>
        </mc:AlternateContent>
      </w:r>
      <w:r w:rsidRPr="00FD052F">
        <w:rPr>
          <w:rFonts w:asciiTheme="minorHAnsi" w:hAnsiTheme="minorHAnsi" w:cstheme="minorHAnsi"/>
          <w:noProof/>
          <w:lang w:val="en-US" w:eastAsia="en-US"/>
        </w:rPr>
        <mc:AlternateContent>
          <mc:Choice Requires="wps">
            <w:drawing>
              <wp:anchor distT="0" distB="0" distL="114300" distR="114300" simplePos="0" relativeHeight="251828224" behindDoc="0" locked="0" layoutInCell="1" allowOverlap="1" wp14:anchorId="0106D4F2" wp14:editId="7E23FB89">
                <wp:simplePos x="0" y="0"/>
                <wp:positionH relativeFrom="margin">
                  <wp:posOffset>0</wp:posOffset>
                </wp:positionH>
                <wp:positionV relativeFrom="paragraph">
                  <wp:posOffset>-635</wp:posOffset>
                </wp:positionV>
                <wp:extent cx="1638300" cy="714375"/>
                <wp:effectExtent l="0" t="0" r="19050" b="28575"/>
                <wp:wrapNone/>
                <wp:docPr id="63" name="Rectangle 63"/>
                <wp:cNvGraphicFramePr/>
                <a:graphic xmlns:a="http://schemas.openxmlformats.org/drawingml/2006/main">
                  <a:graphicData uri="http://schemas.microsoft.com/office/word/2010/wordprocessingShape">
                    <wps:wsp>
                      <wps:cNvSpPr/>
                      <wps:spPr>
                        <a:xfrm>
                          <a:off x="0" y="0"/>
                          <a:ext cx="1638300" cy="714375"/>
                        </a:xfrm>
                        <a:prstGeom prst="rect">
                          <a:avLst/>
                        </a:prstGeom>
                        <a:solidFill>
                          <a:schemeClr val="accent4">
                            <a:lumMod val="60000"/>
                            <a:lumOff val="40000"/>
                          </a:schemeClr>
                        </a:solidFill>
                      </wps:spPr>
                      <wps:style>
                        <a:lnRef idx="2">
                          <a:schemeClr val="dk1"/>
                        </a:lnRef>
                        <a:fillRef idx="1">
                          <a:schemeClr val="lt1"/>
                        </a:fillRef>
                        <a:effectRef idx="0">
                          <a:schemeClr val="dk1"/>
                        </a:effectRef>
                        <a:fontRef idx="minor">
                          <a:schemeClr val="dk1"/>
                        </a:fontRef>
                      </wps:style>
                      <wps:txbx>
                        <w:txbxContent>
                          <w:p w14:paraId="34BCF777" w14:textId="77777777" w:rsidR="005B2C26" w:rsidRPr="00993ECF" w:rsidRDefault="005B2C26" w:rsidP="001A2BA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Extraction from Legacy System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6D4F2" id="Rectangle 63" o:spid="_x0000_s1066" style="position:absolute;left:0;text-align:left;margin-left:0;margin-top:-.05pt;width:129pt;height:56.2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" fillcolor="#dbc1a7 [1943]" strokecolor="black [3200]" strokeweight="1pt">
                <v:textbox>
                  <w:txbxContent>
                    <w:p w14:paraId="34BCF777" w14:textId="77777777" w:rsidR="005B2C26" w:rsidRPr="00993ECF" w:rsidRDefault="005B2C26" w:rsidP="001A2BA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Extraction from Legacy System </w:t>
                      </w:r>
                    </w:p>
                  </w:txbxContent>
                </v:textbox>
                <w10:wrap anchorx="margin"/>
              </v:rect>
            </w:pict>
          </mc:Fallback>
        </mc:AlternateContent>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bCs/>
          <w:color w:val="222222"/>
          <w:shd w:val="clear" w:color="auto" w:fill="FFFFFF"/>
        </w:rPr>
        <w:tab/>
      </w:r>
      <w:r w:rsidRPr="00FD052F">
        <w:rPr>
          <w:rFonts w:asciiTheme="minorHAnsi" w:hAnsiTheme="minorHAnsi" w:cstheme="minorHAnsi"/>
        </w:rPr>
        <w:t>At a high-level, data migration consists of the following activities:</w:t>
      </w:r>
    </w:p>
    <w:p w14:paraId="74A8B7AD" w14:textId="77777777" w:rsidR="001A2BA0" w:rsidRPr="00563216" w:rsidRDefault="001A2BA0" w:rsidP="001A2BA0">
      <w:pPr>
        <w:pStyle w:val="ListParagraph"/>
        <w:numPr>
          <w:ilvl w:val="0"/>
          <w:numId w:val="35"/>
        </w:numPr>
        <w:spacing w:after="160" w:line="259" w:lineRule="auto"/>
        <w:jc w:val="both"/>
        <w:rPr>
          <w:rFonts w:asciiTheme="minorHAnsi" w:hAnsiTheme="minorHAnsi" w:cstheme="minorHAnsi"/>
          <w:sz w:val="21"/>
          <w:szCs w:val="21"/>
        </w:rPr>
      </w:pPr>
      <w:r w:rsidRPr="00563216">
        <w:rPr>
          <w:rFonts w:asciiTheme="minorHAnsi" w:hAnsiTheme="minorHAnsi" w:cstheme="minorHAnsi"/>
          <w:sz w:val="21"/>
          <w:szCs w:val="21"/>
        </w:rPr>
        <w:t xml:space="preserve">Source systems ( Oracle Database and other application data) Analysis to identify existing data structure and what needs to be copied to New System Database </w:t>
      </w:r>
    </w:p>
    <w:p w14:paraId="079B5911" w14:textId="77777777" w:rsidR="001A2BA0" w:rsidRPr="00563216" w:rsidRDefault="001A2BA0" w:rsidP="001A2BA0">
      <w:pPr>
        <w:pStyle w:val="ListParagraph"/>
        <w:numPr>
          <w:ilvl w:val="0"/>
          <w:numId w:val="35"/>
        </w:numPr>
        <w:spacing w:after="160" w:line="259" w:lineRule="auto"/>
        <w:jc w:val="both"/>
        <w:rPr>
          <w:rFonts w:asciiTheme="minorHAnsi" w:hAnsiTheme="minorHAnsi" w:cstheme="minorHAnsi"/>
          <w:sz w:val="21"/>
          <w:szCs w:val="21"/>
        </w:rPr>
      </w:pPr>
      <w:r w:rsidRPr="00563216">
        <w:rPr>
          <w:rFonts w:asciiTheme="minorHAnsi" w:hAnsiTheme="minorHAnsi" w:cstheme="minorHAnsi"/>
          <w:sz w:val="21"/>
          <w:szCs w:val="21"/>
        </w:rPr>
        <w:t xml:space="preserve">Extraction technique to efficiently extract data from existing source system </w:t>
      </w:r>
    </w:p>
    <w:p w14:paraId="6DB4A655" w14:textId="77777777" w:rsidR="001A2BA0" w:rsidRPr="00563216" w:rsidRDefault="001A2BA0" w:rsidP="001A2BA0">
      <w:pPr>
        <w:pStyle w:val="ListParagraph"/>
        <w:numPr>
          <w:ilvl w:val="0"/>
          <w:numId w:val="35"/>
        </w:numPr>
        <w:spacing w:after="160" w:line="259" w:lineRule="auto"/>
        <w:jc w:val="both"/>
        <w:rPr>
          <w:rFonts w:asciiTheme="minorHAnsi" w:hAnsiTheme="minorHAnsi" w:cstheme="minorHAnsi"/>
          <w:sz w:val="21"/>
          <w:szCs w:val="21"/>
        </w:rPr>
      </w:pPr>
      <w:r w:rsidRPr="00563216">
        <w:rPr>
          <w:rFonts w:asciiTheme="minorHAnsi" w:hAnsiTheme="minorHAnsi" w:cstheme="minorHAnsi"/>
          <w:sz w:val="21"/>
          <w:szCs w:val="21"/>
        </w:rPr>
        <w:t xml:space="preserve">Transformation of data to remove redundant data , data cleaning and data normalization </w:t>
      </w:r>
    </w:p>
    <w:p w14:paraId="465DFDD2" w14:textId="77777777" w:rsidR="001A2BA0" w:rsidRPr="00563216" w:rsidRDefault="001A2BA0" w:rsidP="001A2BA0">
      <w:pPr>
        <w:pStyle w:val="ListParagraph"/>
        <w:numPr>
          <w:ilvl w:val="0"/>
          <w:numId w:val="35"/>
        </w:numPr>
        <w:spacing w:after="160" w:line="259" w:lineRule="auto"/>
        <w:jc w:val="both"/>
        <w:rPr>
          <w:rFonts w:asciiTheme="minorHAnsi" w:hAnsiTheme="minorHAnsi" w:cstheme="minorHAnsi"/>
          <w:sz w:val="21"/>
          <w:szCs w:val="21"/>
        </w:rPr>
      </w:pPr>
      <w:r w:rsidRPr="00563216">
        <w:rPr>
          <w:rFonts w:asciiTheme="minorHAnsi" w:hAnsiTheme="minorHAnsi" w:cstheme="minorHAnsi"/>
          <w:sz w:val="21"/>
          <w:szCs w:val="21"/>
        </w:rPr>
        <w:t>One time Bulk load of historical data to Target Database in New System ( Oracle Database)</w:t>
      </w:r>
    </w:p>
    <w:p w14:paraId="1EDF2D58" w14:textId="77777777" w:rsidR="001A2BA0" w:rsidRDefault="001A2BA0" w:rsidP="001A2BA0">
      <w:pPr>
        <w:pStyle w:val="ListParagraph"/>
        <w:numPr>
          <w:ilvl w:val="0"/>
          <w:numId w:val="35"/>
        </w:numPr>
        <w:spacing w:after="160" w:line="259" w:lineRule="auto"/>
        <w:jc w:val="both"/>
        <w:rPr>
          <w:rFonts w:asciiTheme="minorHAnsi" w:hAnsiTheme="minorHAnsi" w:cstheme="minorHAnsi"/>
          <w:sz w:val="21"/>
          <w:szCs w:val="21"/>
        </w:rPr>
      </w:pPr>
      <w:r w:rsidRPr="00563216">
        <w:rPr>
          <w:rFonts w:asciiTheme="minorHAnsi" w:hAnsiTheme="minorHAnsi" w:cstheme="minorHAnsi"/>
          <w:sz w:val="21"/>
          <w:szCs w:val="21"/>
        </w:rPr>
        <w:t xml:space="preserve">Change capture of data in legacy system and reflection of it in new system on regular basis. </w:t>
      </w:r>
    </w:p>
    <w:p w14:paraId="72DB4A74" w14:textId="77777777" w:rsidR="001A2BA0" w:rsidRPr="00563216" w:rsidRDefault="001A2BA0" w:rsidP="001A2BA0">
      <w:pPr>
        <w:pStyle w:val="ListParagraph"/>
        <w:spacing w:after="160" w:line="259" w:lineRule="auto"/>
        <w:ind w:left="810"/>
        <w:jc w:val="both"/>
        <w:rPr>
          <w:rFonts w:asciiTheme="minorHAnsi" w:hAnsiTheme="minorHAnsi" w:cstheme="minorHAnsi"/>
          <w:sz w:val="21"/>
          <w:szCs w:val="21"/>
        </w:rPr>
      </w:pPr>
    </w:p>
    <w:p w14:paraId="61C43AE6" w14:textId="77777777" w:rsidR="001A2BA0" w:rsidRDefault="001A2BA0" w:rsidP="001A2BA0">
      <w:pPr>
        <w:pStyle w:val="Heading2"/>
        <w:rPr>
          <w:rFonts w:asciiTheme="minorHAnsi" w:hAnsiTheme="minorHAnsi" w:cstheme="minorHAnsi"/>
          <w:sz w:val="22"/>
          <w:szCs w:val="22"/>
        </w:rPr>
      </w:pPr>
      <w:bookmarkStart w:id="250" w:name="_Toc48121423"/>
      <w:r w:rsidRPr="00FF4A5E">
        <w:rPr>
          <w:rFonts w:asciiTheme="minorHAnsi" w:hAnsiTheme="minorHAnsi" w:cstheme="minorHAnsi"/>
          <w:sz w:val="22"/>
          <w:szCs w:val="22"/>
        </w:rPr>
        <w:t>Oracle Database Partitioning</w:t>
      </w:r>
      <w:bookmarkEnd w:id="250"/>
      <w:r w:rsidRPr="00FF4A5E">
        <w:rPr>
          <w:rFonts w:asciiTheme="minorHAnsi" w:hAnsiTheme="minorHAnsi" w:cstheme="minorHAnsi"/>
          <w:sz w:val="22"/>
          <w:szCs w:val="22"/>
        </w:rPr>
        <w:t xml:space="preserve"> </w:t>
      </w:r>
    </w:p>
    <w:p w14:paraId="40148603" w14:textId="77777777" w:rsidR="001A2BA0" w:rsidRPr="005E79FA" w:rsidRDefault="001A2BA0" w:rsidP="005E79FA">
      <w:pPr>
        <w:rPr>
          <w:rFonts w:asciiTheme="minorHAnsi" w:hAnsiTheme="minorHAnsi" w:cstheme="minorHAnsi"/>
          <w:sz w:val="21"/>
          <w:szCs w:val="21"/>
        </w:rPr>
      </w:pPr>
      <w:r w:rsidRPr="005E79FA">
        <w:rPr>
          <w:rFonts w:asciiTheme="minorHAnsi" w:hAnsiTheme="minorHAnsi" w:cstheme="minorHAnsi"/>
          <w:sz w:val="21"/>
          <w:szCs w:val="21"/>
        </w:rPr>
        <w:t>Purpose: NSE Parivartan Oracle Databases tables will be indexed tables and databases tables and indexes will be partitioned to achieve following objectives.</w:t>
      </w:r>
    </w:p>
    <w:p w14:paraId="6E65EF9D"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Operations such as data loads, index creation and rebuilding, and backup/recovery will be done at the partition level. This will result in significantly reduced times for these operations</w:t>
      </w:r>
    </w:p>
    <w:p w14:paraId="57A641A9"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The results of a query can be obtained by accessing a subset of partitions. This will improve query performance.</w:t>
      </w:r>
    </w:p>
    <w:p w14:paraId="2031D254"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Partitioning will significantly reduce the impact of scheduled downtime for maintenance operations.</w:t>
      </w:r>
    </w:p>
    <w:p w14:paraId="325EA381"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Partitioning will increases the availability of databases once critical tables and indexes will be divided into partitions to reduce the maintenance windows, recovery times, and impact of failures.</w:t>
      </w:r>
    </w:p>
    <w:p w14:paraId="73B34E2C"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Partitioned indexes improve manageability, availability, performance, and scalability.</w:t>
      </w:r>
    </w:p>
    <w:p w14:paraId="40CAE4AC" w14:textId="77777777" w:rsidR="001A2BA0" w:rsidRDefault="001A2BA0" w:rsidP="001A2BA0">
      <w:pPr>
        <w:pStyle w:val="Heading2"/>
        <w:numPr>
          <w:ilvl w:val="0"/>
          <w:numId w:val="0"/>
        </w:numPr>
        <w:spacing w:before="0"/>
        <w:rPr>
          <w:rFonts w:asciiTheme="minorHAnsi" w:hAnsiTheme="minorHAnsi" w:cstheme="minorHAnsi"/>
          <w:b w:val="0"/>
          <w:bCs w:val="0"/>
          <w:color w:val="auto"/>
          <w:sz w:val="21"/>
          <w:szCs w:val="21"/>
        </w:rPr>
      </w:pPr>
    </w:p>
    <w:p w14:paraId="42B36989" w14:textId="77777777" w:rsidR="001A2BA0" w:rsidRPr="00AC3CC4" w:rsidRDefault="001A2BA0" w:rsidP="00AC3CC4">
      <w:pPr>
        <w:rPr>
          <w:rFonts w:asciiTheme="minorHAnsi" w:hAnsiTheme="minorHAnsi" w:cstheme="minorHAnsi"/>
          <w:sz w:val="21"/>
          <w:szCs w:val="21"/>
        </w:rPr>
      </w:pPr>
      <w:r w:rsidRPr="00AC3CC4">
        <w:rPr>
          <w:rFonts w:asciiTheme="minorHAnsi" w:hAnsiTheme="minorHAnsi" w:cstheme="minorHAnsi"/>
          <w:sz w:val="21"/>
          <w:szCs w:val="21"/>
        </w:rPr>
        <w:t xml:space="preserve">Method of partitioning: Following are the methods of partitioning which will be used </w:t>
      </w:r>
    </w:p>
    <w:p w14:paraId="77E47872"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Range Partitioning</w:t>
      </w:r>
    </w:p>
    <w:p w14:paraId="12ED98CA"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List Partitioning</w:t>
      </w:r>
    </w:p>
    <w:p w14:paraId="400B3C19"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Auto-List Partitioning</w:t>
      </w:r>
    </w:p>
    <w:p w14:paraId="0A0D6633"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Hash Partitioning</w:t>
      </w:r>
    </w:p>
    <w:p w14:paraId="3F166135"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Composite Partitioning</w:t>
      </w:r>
    </w:p>
    <w:p w14:paraId="589C0E50"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Multi-Column Range Partitioning</w:t>
      </w:r>
    </w:p>
    <w:p w14:paraId="75DDE7A7"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Interval Partitioning</w:t>
      </w:r>
    </w:p>
    <w:p w14:paraId="5D0CF4A4"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Reference Partitioning Partitions</w:t>
      </w:r>
    </w:p>
    <w:p w14:paraId="551224E6"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Virtual Column Based Partitioning</w:t>
      </w:r>
    </w:p>
    <w:p w14:paraId="341E65EB"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Interval Reference Partitioning</w:t>
      </w:r>
    </w:p>
    <w:p w14:paraId="0D38C476" w14:textId="77777777" w:rsidR="001A2BA0" w:rsidRPr="00FF4A5E" w:rsidRDefault="001A2BA0" w:rsidP="001A2BA0">
      <w:pPr>
        <w:pStyle w:val="Heading2"/>
        <w:numPr>
          <w:ilvl w:val="0"/>
          <w:numId w:val="0"/>
        </w:numPr>
        <w:rPr>
          <w:rFonts w:asciiTheme="minorHAnsi" w:hAnsiTheme="minorHAnsi" w:cstheme="minorHAnsi"/>
          <w:b w:val="0"/>
          <w:bCs w:val="0"/>
          <w:color w:val="auto"/>
          <w:sz w:val="21"/>
          <w:szCs w:val="21"/>
        </w:rPr>
      </w:pPr>
    </w:p>
    <w:p w14:paraId="55D59F69" w14:textId="77777777" w:rsidR="001A2BA0" w:rsidRDefault="001A2BA0" w:rsidP="001A2BA0">
      <w:pPr>
        <w:pStyle w:val="Heading2"/>
        <w:rPr>
          <w:rFonts w:asciiTheme="minorHAnsi" w:hAnsiTheme="minorHAnsi" w:cstheme="minorHAnsi"/>
          <w:sz w:val="22"/>
          <w:szCs w:val="22"/>
        </w:rPr>
      </w:pPr>
      <w:bookmarkStart w:id="251" w:name="_Toc48121424"/>
      <w:r>
        <w:rPr>
          <w:rFonts w:asciiTheme="minorHAnsi" w:hAnsiTheme="minorHAnsi" w:cstheme="minorHAnsi"/>
          <w:sz w:val="22"/>
          <w:szCs w:val="22"/>
        </w:rPr>
        <w:t>Redis As Cache</w:t>
      </w:r>
      <w:bookmarkEnd w:id="251"/>
      <w:r>
        <w:rPr>
          <w:rFonts w:asciiTheme="minorHAnsi" w:hAnsiTheme="minorHAnsi" w:cstheme="minorHAnsi"/>
          <w:sz w:val="22"/>
          <w:szCs w:val="22"/>
        </w:rPr>
        <w:t xml:space="preserve"> </w:t>
      </w:r>
    </w:p>
    <w:p w14:paraId="7F514FFD" w14:textId="77777777" w:rsidR="001A2BA0" w:rsidRPr="00181059" w:rsidRDefault="001A2BA0" w:rsidP="00181059">
      <w:pPr>
        <w:rPr>
          <w:rFonts w:asciiTheme="minorHAnsi" w:hAnsiTheme="minorHAnsi" w:cstheme="minorHAnsi"/>
          <w:sz w:val="21"/>
          <w:szCs w:val="21"/>
        </w:rPr>
      </w:pPr>
      <w:r w:rsidRPr="00181059">
        <w:rPr>
          <w:rFonts w:asciiTheme="minorHAnsi" w:hAnsiTheme="minorHAnsi" w:cstheme="minorHAnsi"/>
          <w:sz w:val="21"/>
          <w:szCs w:val="21"/>
        </w:rPr>
        <w:t xml:space="preserve">Remote Dictionary Server (Redis) which is an in-memory key-value data store will be used as cache for following purpose </w:t>
      </w:r>
    </w:p>
    <w:p w14:paraId="6D769CBC"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To implement a highly available in-memory cache to decrease data access latency</w:t>
      </w:r>
    </w:p>
    <w:p w14:paraId="7A67D400"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 xml:space="preserve">Reduce load on the transactional database </w:t>
      </w:r>
    </w:p>
    <w:p w14:paraId="7C3D0001"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lastRenderedPageBreak/>
        <w:t>Flexibility In data structures to store various types of data</w:t>
      </w:r>
    </w:p>
    <w:p w14:paraId="4B3617E1"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Easy scalability for higher loads</w:t>
      </w:r>
    </w:p>
    <w:p w14:paraId="753EF3C4" w14:textId="77777777" w:rsidR="001A2BA0" w:rsidRDefault="001A2BA0" w:rsidP="001A2BA0">
      <w:pPr>
        <w:pStyle w:val="Heading2"/>
        <w:numPr>
          <w:ilvl w:val="0"/>
          <w:numId w:val="0"/>
        </w:numPr>
        <w:rPr>
          <w:rFonts w:asciiTheme="minorHAnsi" w:hAnsiTheme="minorHAnsi" w:cstheme="minorHAnsi"/>
          <w:b w:val="0"/>
          <w:bCs w:val="0"/>
          <w:color w:val="auto"/>
          <w:sz w:val="21"/>
          <w:szCs w:val="21"/>
        </w:rPr>
      </w:pPr>
    </w:p>
    <w:p w14:paraId="0B1AAF07" w14:textId="77777777" w:rsidR="001A2BA0" w:rsidRPr="00181059" w:rsidRDefault="001A2BA0" w:rsidP="00181059">
      <w:pPr>
        <w:rPr>
          <w:rFonts w:asciiTheme="minorHAnsi" w:hAnsiTheme="minorHAnsi" w:cstheme="minorHAnsi"/>
          <w:sz w:val="21"/>
          <w:szCs w:val="21"/>
        </w:rPr>
      </w:pPr>
      <w:r w:rsidRPr="00181059">
        <w:rPr>
          <w:rFonts w:asciiTheme="minorHAnsi" w:hAnsiTheme="minorHAnsi" w:cstheme="minorHAnsi"/>
          <w:sz w:val="21"/>
          <w:szCs w:val="21"/>
        </w:rPr>
        <w:t xml:space="preserve">Following types of data will be stored as cache using Redis </w:t>
      </w:r>
    </w:p>
    <w:p w14:paraId="19B946BC"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 xml:space="preserve">The Trade will be stored in Redis </w:t>
      </w:r>
    </w:p>
    <w:p w14:paraId="73DB4DB2"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The Trade Enquiry Service will query Redis</w:t>
      </w:r>
    </w:p>
    <w:p w14:paraId="3F4096BB" w14:textId="77777777" w:rsidR="001A2BA0" w:rsidRPr="00FF7CE1" w:rsidRDefault="001A2BA0" w:rsidP="00C11C28">
      <w:pPr>
        <w:pStyle w:val="ListParagraph"/>
        <w:numPr>
          <w:ilvl w:val="0"/>
          <w:numId w:val="76"/>
        </w:numPr>
        <w:rPr>
          <w:rFonts w:asciiTheme="minorHAnsi" w:hAnsiTheme="minorHAnsi" w:cstheme="minorHAnsi"/>
          <w:sz w:val="21"/>
          <w:szCs w:val="21"/>
        </w:rPr>
      </w:pPr>
      <w:r w:rsidRPr="00FF7CE1">
        <w:rPr>
          <w:rFonts w:asciiTheme="minorHAnsi" w:hAnsiTheme="minorHAnsi" w:cstheme="minorHAnsi"/>
          <w:sz w:val="21"/>
          <w:szCs w:val="21"/>
        </w:rPr>
        <w:t>In case of update in Trade Store, the Trade will be also be updated in the Redis</w:t>
      </w:r>
    </w:p>
    <w:p w14:paraId="2BE36185" w14:textId="77777777" w:rsidR="001A2BA0" w:rsidRPr="00754596" w:rsidRDefault="001A2BA0" w:rsidP="001A2BA0">
      <w:pPr>
        <w:pStyle w:val="Heading2"/>
        <w:numPr>
          <w:ilvl w:val="0"/>
          <w:numId w:val="0"/>
        </w:numPr>
        <w:rPr>
          <w:rFonts w:asciiTheme="minorHAnsi" w:hAnsiTheme="minorHAnsi" w:cstheme="minorHAnsi"/>
          <w:b w:val="0"/>
          <w:bCs w:val="0"/>
          <w:color w:val="auto"/>
          <w:sz w:val="21"/>
          <w:szCs w:val="21"/>
        </w:rPr>
      </w:pPr>
    </w:p>
    <w:p w14:paraId="4D210022" w14:textId="77777777" w:rsidR="001A2BA0" w:rsidRPr="00C9046F" w:rsidRDefault="001A2BA0" w:rsidP="001A2BA0">
      <w:pPr>
        <w:pStyle w:val="Heading2"/>
        <w:rPr>
          <w:rFonts w:asciiTheme="minorHAnsi" w:hAnsiTheme="minorHAnsi" w:cstheme="minorHAnsi"/>
          <w:sz w:val="22"/>
          <w:szCs w:val="22"/>
        </w:rPr>
      </w:pPr>
      <w:bookmarkStart w:id="252" w:name="_Toc48121425"/>
      <w:r>
        <w:rPr>
          <w:rFonts w:asciiTheme="minorHAnsi" w:hAnsiTheme="minorHAnsi" w:cstheme="minorHAnsi"/>
          <w:sz w:val="22"/>
          <w:szCs w:val="22"/>
        </w:rPr>
        <w:t>Parivartan ETL Jobs strategy</w:t>
      </w:r>
      <w:bookmarkEnd w:id="252"/>
      <w:r>
        <w:rPr>
          <w:rFonts w:asciiTheme="minorHAnsi" w:hAnsiTheme="minorHAnsi" w:cstheme="minorHAnsi"/>
          <w:sz w:val="22"/>
          <w:szCs w:val="22"/>
        </w:rPr>
        <w:t xml:space="preserve"> </w:t>
      </w:r>
    </w:p>
    <w:p w14:paraId="060F09DF" w14:textId="77777777" w:rsidR="001A2BA0" w:rsidRPr="005D22DB" w:rsidRDefault="001A2BA0" w:rsidP="001A2BA0">
      <w:pPr>
        <w:rPr>
          <w:color w:val="000000"/>
          <w:sz w:val="21"/>
          <w:szCs w:val="21"/>
          <w:shd w:val="clear" w:color="auto" w:fill="FFFFFF"/>
        </w:rPr>
      </w:pPr>
      <w:r w:rsidRPr="005D22DB">
        <w:rPr>
          <w:rFonts w:asciiTheme="minorHAnsi" w:hAnsiTheme="minorHAnsi" w:cstheme="minorHAnsi"/>
          <w:b/>
          <w:bCs/>
          <w:color w:val="222222"/>
          <w:sz w:val="21"/>
          <w:szCs w:val="21"/>
          <w:shd w:val="clear" w:color="auto" w:fill="FFFFFF"/>
        </w:rPr>
        <w:t>Reverse Data sync and continuous forward sync design</w:t>
      </w:r>
      <w:r w:rsidRPr="005D22DB">
        <w:rPr>
          <w:color w:val="000000"/>
          <w:sz w:val="21"/>
          <w:szCs w:val="21"/>
          <w:shd w:val="clear" w:color="auto" w:fill="FFFFFF"/>
        </w:rPr>
        <w:t xml:space="preserve">. </w:t>
      </w:r>
    </w:p>
    <w:p w14:paraId="09FA6A9C" w14:textId="77777777" w:rsidR="001A2BA0" w:rsidRPr="00563216" w:rsidRDefault="001A2BA0" w:rsidP="001A2BA0">
      <w:pPr>
        <w:rPr>
          <w:rFonts w:asciiTheme="minorHAnsi" w:hAnsiTheme="minorHAnsi" w:cstheme="minorHAnsi"/>
          <w:sz w:val="21"/>
          <w:szCs w:val="21"/>
        </w:rPr>
      </w:pPr>
      <w:r w:rsidRPr="00563216">
        <w:rPr>
          <w:rFonts w:asciiTheme="minorHAnsi" w:hAnsiTheme="minorHAnsi" w:cstheme="minorHAnsi"/>
          <w:sz w:val="21"/>
          <w:szCs w:val="21"/>
        </w:rPr>
        <w:t xml:space="preserve">Once Parivartan system will be live, there will be period when new and old system and its corresponding oracle databases will coexist before the old system will be finally decommissioned. Users of any type (End user, internal user, Business users etc.) will use Parivartan system for some functionalities and old system for functionality, which will not be present in the Parivartan consequently both the new and old system  oracle database will be updated on regular basis </w:t>
      </w:r>
    </w:p>
    <w:p w14:paraId="66D897CB" w14:textId="77777777" w:rsidR="001A2BA0" w:rsidRPr="00605A02" w:rsidRDefault="001A2BA0" w:rsidP="001A2BA0">
      <w:pPr>
        <w:rPr>
          <w:rFonts w:asciiTheme="minorHAnsi" w:hAnsiTheme="minorHAnsi" w:cstheme="minorHAnsi"/>
          <w:sz w:val="21"/>
          <w:szCs w:val="21"/>
        </w:rPr>
      </w:pPr>
      <w:r w:rsidRPr="00563216">
        <w:rPr>
          <w:rFonts w:asciiTheme="minorHAnsi" w:hAnsiTheme="minorHAnsi" w:cstheme="minorHAnsi"/>
          <w:sz w:val="21"/>
          <w:szCs w:val="21"/>
        </w:rPr>
        <w:t xml:space="preserve">Henceforth there will be bidirectional data flow so that both the system can be in synchronization. This can be achieved by ETL jobs. </w:t>
      </w:r>
      <w:r>
        <w:rPr>
          <w:rFonts w:asciiTheme="minorHAnsi" w:hAnsiTheme="minorHAnsi" w:cstheme="minorHAnsi"/>
          <w:sz w:val="21"/>
          <w:szCs w:val="21"/>
        </w:rPr>
        <w:t xml:space="preserve">It is important to mention any data migration and Data processing activity at the primary data centre will start only when proper Disaster Recovery mechanism (explained in detail under the section </w:t>
      </w:r>
      <w:r w:rsidRPr="00605A02">
        <w:rPr>
          <w:rFonts w:asciiTheme="minorHAnsi" w:hAnsiTheme="minorHAnsi" w:cstheme="minorHAnsi"/>
          <w:b/>
          <w:bCs/>
          <w:color w:val="002060"/>
          <w:sz w:val="21"/>
          <w:szCs w:val="21"/>
        </w:rPr>
        <w:t>Oracle Database Disaster Recovery Strategy</w:t>
      </w:r>
      <w:r w:rsidRPr="00605A02">
        <w:rPr>
          <w:rFonts w:asciiTheme="minorHAnsi" w:hAnsiTheme="minorHAnsi" w:cstheme="minorHAnsi"/>
          <w:bCs/>
          <w:color w:val="000000" w:themeColor="text1"/>
          <w:sz w:val="21"/>
          <w:szCs w:val="21"/>
        </w:rPr>
        <w:t>)</w:t>
      </w:r>
      <w:r w:rsidRPr="00605A02">
        <w:rPr>
          <w:rFonts w:asciiTheme="minorHAnsi" w:hAnsiTheme="minorHAnsi" w:cstheme="minorHAnsi"/>
          <w:b/>
          <w:bCs/>
          <w:sz w:val="21"/>
          <w:szCs w:val="21"/>
        </w:rPr>
        <w:t xml:space="preserve"> </w:t>
      </w:r>
      <w:r w:rsidRPr="00605A02">
        <w:rPr>
          <w:rFonts w:asciiTheme="minorHAnsi" w:hAnsiTheme="minorHAnsi" w:cstheme="minorHAnsi"/>
          <w:bCs/>
          <w:sz w:val="21"/>
          <w:szCs w:val="21"/>
        </w:rPr>
        <w:t>setup will be complete.</w:t>
      </w:r>
      <w:r w:rsidRPr="00605A02">
        <w:rPr>
          <w:rFonts w:asciiTheme="minorHAnsi" w:hAnsiTheme="minorHAnsi" w:cstheme="minorHAnsi"/>
          <w:b/>
          <w:bCs/>
          <w:sz w:val="21"/>
          <w:szCs w:val="21"/>
        </w:rPr>
        <w:t xml:space="preserve"> </w:t>
      </w:r>
    </w:p>
    <w:p w14:paraId="1E443EA2" w14:textId="77777777" w:rsidR="001A2BA0" w:rsidRDefault="001A2BA0" w:rsidP="001A2BA0">
      <w:pPr>
        <w:rPr>
          <w:rFonts w:asciiTheme="minorHAnsi" w:hAnsiTheme="minorHAnsi" w:cstheme="minorHAnsi"/>
          <w:sz w:val="21"/>
          <w:szCs w:val="21"/>
        </w:rPr>
      </w:pPr>
    </w:p>
    <w:p w14:paraId="3B23984E" w14:textId="77777777" w:rsidR="001A2BA0" w:rsidRPr="00A713CE" w:rsidRDefault="001A2BA0" w:rsidP="001A2BA0">
      <w:pPr>
        <w:rPr>
          <w:rFonts w:asciiTheme="minorHAnsi" w:hAnsiTheme="minorHAnsi" w:cstheme="minorHAnsi"/>
          <w:b/>
          <w:bCs/>
          <w:color w:val="222222"/>
          <w:shd w:val="clear" w:color="auto" w:fill="FFFFFF"/>
        </w:rPr>
      </w:pPr>
      <w:r w:rsidRPr="00A713CE">
        <w:rPr>
          <w:rFonts w:asciiTheme="minorHAnsi" w:hAnsiTheme="minorHAnsi" w:cstheme="minorHAnsi"/>
          <w:b/>
          <w:bCs/>
          <w:color w:val="222222"/>
          <w:shd w:val="clear" w:color="auto" w:fill="FFFFFF"/>
        </w:rPr>
        <w:t xml:space="preserve">Data Domain </w:t>
      </w:r>
    </w:p>
    <w:p w14:paraId="5F96BECD" w14:textId="77777777" w:rsidR="001A2BA0" w:rsidRDefault="001A2BA0" w:rsidP="001A2BA0">
      <w:pPr>
        <w:rPr>
          <w:rFonts w:asciiTheme="minorHAnsi" w:hAnsiTheme="minorHAnsi" w:cstheme="minorHAnsi"/>
          <w:sz w:val="21"/>
          <w:szCs w:val="21"/>
        </w:rPr>
      </w:pPr>
      <w:r w:rsidRPr="00A713CE">
        <w:rPr>
          <w:rFonts w:asciiTheme="minorHAnsi" w:hAnsiTheme="minorHAnsi" w:cstheme="minorHAnsi"/>
          <w:sz w:val="21"/>
          <w:szCs w:val="21"/>
        </w:rPr>
        <w:t xml:space="preserve">Data can be viewed from different perspective. </w:t>
      </w:r>
    </w:p>
    <w:p w14:paraId="3522AFD7" w14:textId="77777777" w:rsidR="001A2BA0" w:rsidRDefault="001A2BA0" w:rsidP="001A2BA0">
      <w:pPr>
        <w:rPr>
          <w:rFonts w:asciiTheme="minorHAnsi" w:hAnsiTheme="minorHAnsi" w:cstheme="minorHAnsi"/>
          <w:sz w:val="21"/>
          <w:szCs w:val="21"/>
        </w:rPr>
      </w:pPr>
    </w:p>
    <w:p w14:paraId="0EC09E21" w14:textId="7FD18A96" w:rsidR="001A2BA0" w:rsidRDefault="001A2BA0" w:rsidP="00C11C28">
      <w:pPr>
        <w:pStyle w:val="ListParagraph"/>
        <w:numPr>
          <w:ilvl w:val="0"/>
          <w:numId w:val="76"/>
        </w:numPr>
        <w:rPr>
          <w:rFonts w:asciiTheme="minorHAnsi" w:hAnsiTheme="minorHAnsi" w:cstheme="minorHAnsi"/>
          <w:sz w:val="21"/>
          <w:szCs w:val="21"/>
        </w:rPr>
      </w:pPr>
      <w:r w:rsidRPr="005713F3">
        <w:rPr>
          <w:rFonts w:asciiTheme="minorHAnsi" w:hAnsiTheme="minorHAnsi" w:cstheme="minorHAnsi"/>
          <w:sz w:val="21"/>
          <w:szCs w:val="21"/>
        </w:rPr>
        <w:t xml:space="preserve">There will be separate platform for Clearing and for Exchange. So data, which will be freshly acquired from front end, screens (for the user stories, which are re-imagined) and data, which will be migrated from Existing Database to NSE </w:t>
      </w:r>
      <w:r w:rsidR="003C318B">
        <w:rPr>
          <w:rFonts w:asciiTheme="minorHAnsi" w:hAnsiTheme="minorHAnsi" w:cstheme="minorHAnsi"/>
          <w:sz w:val="21"/>
          <w:szCs w:val="21"/>
        </w:rPr>
        <w:t>P</w:t>
      </w:r>
      <w:r w:rsidRPr="005713F3">
        <w:rPr>
          <w:rFonts w:asciiTheme="minorHAnsi" w:hAnsiTheme="minorHAnsi" w:cstheme="minorHAnsi"/>
          <w:sz w:val="21"/>
          <w:szCs w:val="21"/>
        </w:rPr>
        <w:t xml:space="preserve">arivartan database, will be categorised based on Clearing and Exchange data  </w:t>
      </w:r>
    </w:p>
    <w:p w14:paraId="0E7F155C" w14:textId="77777777" w:rsidR="001A2BA0" w:rsidRDefault="001A2BA0" w:rsidP="00C11C28">
      <w:pPr>
        <w:pStyle w:val="ListParagraph"/>
        <w:numPr>
          <w:ilvl w:val="0"/>
          <w:numId w:val="76"/>
        </w:numPr>
        <w:rPr>
          <w:rFonts w:asciiTheme="minorHAnsi" w:hAnsiTheme="minorHAnsi" w:cstheme="minorHAnsi"/>
          <w:sz w:val="21"/>
          <w:szCs w:val="21"/>
        </w:rPr>
      </w:pPr>
      <w:r>
        <w:rPr>
          <w:rFonts w:asciiTheme="minorHAnsi" w:hAnsiTheme="minorHAnsi" w:cstheme="minorHAnsi"/>
          <w:sz w:val="21"/>
          <w:szCs w:val="21"/>
        </w:rPr>
        <w:t xml:space="preserve">Data will also be categorised on type of data like Master Data, Transactional Data, Inflight Transactions, and Historical Data. </w:t>
      </w:r>
    </w:p>
    <w:p w14:paraId="3C6314D5" w14:textId="77777777" w:rsidR="001A2BA0" w:rsidRPr="005713F3" w:rsidRDefault="001A2BA0" w:rsidP="00C11C28">
      <w:pPr>
        <w:pStyle w:val="ListParagraph"/>
        <w:numPr>
          <w:ilvl w:val="0"/>
          <w:numId w:val="76"/>
        </w:numPr>
        <w:rPr>
          <w:rFonts w:asciiTheme="minorHAnsi" w:hAnsiTheme="minorHAnsi" w:cstheme="minorHAnsi"/>
          <w:sz w:val="21"/>
          <w:szCs w:val="21"/>
        </w:rPr>
      </w:pPr>
      <w:r>
        <w:rPr>
          <w:rFonts w:asciiTheme="minorHAnsi" w:hAnsiTheme="minorHAnsi" w:cstheme="minorHAnsi"/>
          <w:sz w:val="21"/>
          <w:szCs w:val="21"/>
        </w:rPr>
        <w:t xml:space="preserve">Data will also be categorised at Individual Garage level like member compliance, Equity Listing and Debt fund raising etc.  </w:t>
      </w:r>
    </w:p>
    <w:p w14:paraId="402301E0" w14:textId="77777777" w:rsidR="001A2BA0" w:rsidRPr="00F91CDA" w:rsidRDefault="001A2BA0" w:rsidP="001A2BA0">
      <w:pPr>
        <w:rPr>
          <w:rFonts w:asciiTheme="minorHAnsi" w:hAnsiTheme="minorHAnsi" w:cstheme="minorHAnsi"/>
          <w:b/>
          <w:bCs/>
          <w:color w:val="222222"/>
          <w:shd w:val="clear" w:color="auto" w:fill="FFFFFF"/>
        </w:rPr>
      </w:pPr>
    </w:p>
    <w:p w14:paraId="1A0BC7B1" w14:textId="77777777" w:rsidR="001A2BA0" w:rsidRDefault="001A2BA0" w:rsidP="001A2BA0">
      <w:pPr>
        <w:rPr>
          <w:rFonts w:asciiTheme="minorHAnsi" w:hAnsiTheme="minorHAnsi" w:cstheme="minorHAnsi"/>
          <w:b/>
          <w:bCs/>
          <w:color w:val="222222"/>
          <w:shd w:val="clear" w:color="auto" w:fill="FFFFFF"/>
        </w:rPr>
      </w:pPr>
      <w:r w:rsidRPr="00F91CDA">
        <w:rPr>
          <w:rFonts w:asciiTheme="minorHAnsi" w:hAnsiTheme="minorHAnsi" w:cstheme="minorHAnsi"/>
          <w:b/>
          <w:bCs/>
          <w:color w:val="222222"/>
          <w:shd w:val="clear" w:color="auto" w:fill="FFFFFF"/>
        </w:rPr>
        <w:t>Integration with the Data w</w:t>
      </w:r>
      <w:r>
        <w:rPr>
          <w:rFonts w:asciiTheme="minorHAnsi" w:hAnsiTheme="minorHAnsi" w:cstheme="minorHAnsi"/>
          <w:b/>
          <w:bCs/>
          <w:color w:val="222222"/>
          <w:shd w:val="clear" w:color="auto" w:fill="FFFFFF"/>
        </w:rPr>
        <w:t>a</w:t>
      </w:r>
      <w:r w:rsidRPr="00F91CDA">
        <w:rPr>
          <w:rFonts w:asciiTheme="minorHAnsi" w:hAnsiTheme="minorHAnsi" w:cstheme="minorHAnsi"/>
          <w:b/>
          <w:bCs/>
          <w:color w:val="222222"/>
          <w:shd w:val="clear" w:color="auto" w:fill="FFFFFF"/>
        </w:rPr>
        <w:t>rehouse</w:t>
      </w:r>
    </w:p>
    <w:p w14:paraId="50F8988F" w14:textId="77777777" w:rsidR="001A2BA0" w:rsidRDefault="001A2BA0" w:rsidP="001A2BA0">
      <w:pPr>
        <w:rPr>
          <w:rFonts w:asciiTheme="minorHAnsi" w:hAnsiTheme="minorHAnsi" w:cstheme="minorHAnsi"/>
          <w:sz w:val="21"/>
          <w:szCs w:val="21"/>
        </w:rPr>
      </w:pPr>
      <w:r w:rsidRPr="00563216">
        <w:rPr>
          <w:rFonts w:asciiTheme="minorHAnsi" w:hAnsiTheme="minorHAnsi" w:cstheme="minorHAnsi"/>
          <w:sz w:val="21"/>
          <w:szCs w:val="21"/>
        </w:rPr>
        <w:t>It is assumed Parivartan database will be integrated with the existing data warehouse using the ETL jobs following are best practice of data warehouse integration.</w:t>
      </w:r>
    </w:p>
    <w:p w14:paraId="6C0175D2" w14:textId="77777777" w:rsidR="001A2BA0" w:rsidRPr="00563216" w:rsidRDefault="001A2BA0" w:rsidP="001A2BA0">
      <w:pPr>
        <w:rPr>
          <w:rFonts w:asciiTheme="minorHAnsi" w:hAnsiTheme="minorHAnsi" w:cstheme="minorHAnsi"/>
          <w:sz w:val="21"/>
          <w:szCs w:val="21"/>
        </w:rPr>
      </w:pPr>
    </w:p>
    <w:p w14:paraId="0F11EB42" w14:textId="77777777" w:rsidR="001A2BA0" w:rsidRPr="00563216" w:rsidRDefault="001A2BA0" w:rsidP="001A2BA0">
      <w:pPr>
        <w:pStyle w:val="ListParagraph"/>
        <w:numPr>
          <w:ilvl w:val="0"/>
          <w:numId w:val="54"/>
        </w:numPr>
        <w:rPr>
          <w:rFonts w:asciiTheme="minorHAnsi" w:hAnsiTheme="minorHAnsi" w:cstheme="minorHAnsi"/>
          <w:sz w:val="21"/>
          <w:szCs w:val="21"/>
        </w:rPr>
      </w:pPr>
      <w:r w:rsidRPr="00563216">
        <w:rPr>
          <w:rFonts w:asciiTheme="minorHAnsi" w:hAnsiTheme="minorHAnsi" w:cstheme="minorHAnsi"/>
          <w:sz w:val="21"/>
          <w:szCs w:val="21"/>
        </w:rPr>
        <w:t>Proper Metadata management</w:t>
      </w:r>
    </w:p>
    <w:p w14:paraId="3D7B0118" w14:textId="77777777" w:rsidR="001A2BA0" w:rsidRPr="00563216" w:rsidRDefault="001A2BA0" w:rsidP="001A2BA0">
      <w:pPr>
        <w:pStyle w:val="ListParagraph"/>
        <w:numPr>
          <w:ilvl w:val="0"/>
          <w:numId w:val="54"/>
        </w:numPr>
        <w:rPr>
          <w:rFonts w:asciiTheme="minorHAnsi" w:hAnsiTheme="minorHAnsi" w:cstheme="minorHAnsi"/>
          <w:sz w:val="21"/>
          <w:szCs w:val="21"/>
        </w:rPr>
      </w:pPr>
      <w:r w:rsidRPr="00563216">
        <w:rPr>
          <w:rFonts w:asciiTheme="minorHAnsi" w:hAnsiTheme="minorHAnsi" w:cstheme="minorHAnsi"/>
          <w:sz w:val="21"/>
          <w:szCs w:val="21"/>
        </w:rPr>
        <w:t xml:space="preserve">Have a centralized repository for logging </w:t>
      </w:r>
    </w:p>
    <w:p w14:paraId="32E5BF73" w14:textId="77777777" w:rsidR="001A2BA0" w:rsidRPr="00563216" w:rsidRDefault="001A2BA0" w:rsidP="001A2BA0">
      <w:pPr>
        <w:pStyle w:val="ListParagraph"/>
        <w:numPr>
          <w:ilvl w:val="0"/>
          <w:numId w:val="54"/>
        </w:numPr>
        <w:rPr>
          <w:rFonts w:asciiTheme="minorHAnsi" w:hAnsiTheme="minorHAnsi" w:cstheme="minorHAnsi"/>
          <w:sz w:val="21"/>
          <w:szCs w:val="21"/>
        </w:rPr>
      </w:pPr>
      <w:r w:rsidRPr="00563216">
        <w:rPr>
          <w:rFonts w:asciiTheme="minorHAnsi" w:hAnsiTheme="minorHAnsi" w:cstheme="minorHAnsi"/>
          <w:sz w:val="21"/>
          <w:szCs w:val="21"/>
        </w:rPr>
        <w:t>Regular Monitoring the health of the ETL/ELT process and having alerts configured</w:t>
      </w:r>
    </w:p>
    <w:p w14:paraId="32EE6E6D" w14:textId="77777777" w:rsidR="001A2BA0" w:rsidRPr="00563216" w:rsidRDefault="001A2BA0" w:rsidP="001A2BA0">
      <w:pPr>
        <w:pStyle w:val="ListParagraph"/>
        <w:numPr>
          <w:ilvl w:val="0"/>
          <w:numId w:val="54"/>
        </w:numPr>
        <w:rPr>
          <w:rFonts w:asciiTheme="minorHAnsi" w:hAnsiTheme="minorHAnsi" w:cstheme="minorHAnsi"/>
          <w:sz w:val="21"/>
          <w:szCs w:val="21"/>
        </w:rPr>
      </w:pPr>
      <w:r w:rsidRPr="00563216">
        <w:rPr>
          <w:rFonts w:asciiTheme="minorHAnsi" w:hAnsiTheme="minorHAnsi" w:cstheme="minorHAnsi"/>
          <w:sz w:val="21"/>
          <w:szCs w:val="21"/>
        </w:rPr>
        <w:t>System should have ability to recover to previous states should the need arise</w:t>
      </w:r>
    </w:p>
    <w:p w14:paraId="000F28AA" w14:textId="77777777" w:rsidR="001A2BA0" w:rsidRPr="00F91CDA" w:rsidRDefault="001A2BA0" w:rsidP="001A2BA0">
      <w:pPr>
        <w:rPr>
          <w:rFonts w:asciiTheme="minorHAnsi" w:hAnsiTheme="minorHAnsi" w:cstheme="minorHAnsi"/>
          <w:bCs/>
          <w:color w:val="222222"/>
          <w:shd w:val="clear" w:color="auto" w:fill="FFFFFF"/>
        </w:rPr>
      </w:pPr>
    </w:p>
    <w:p w14:paraId="6097A5CC" w14:textId="77777777" w:rsidR="001A2BA0" w:rsidRPr="006C21DE" w:rsidRDefault="001A2BA0" w:rsidP="001A2BA0">
      <w:pPr>
        <w:rPr>
          <w:rFonts w:asciiTheme="minorHAnsi" w:hAnsiTheme="minorHAnsi" w:cstheme="minorHAnsi"/>
          <w:bCs/>
          <w:color w:val="222222"/>
          <w:sz w:val="21"/>
          <w:szCs w:val="21"/>
          <w:shd w:val="clear" w:color="auto" w:fill="FFFFFF"/>
        </w:rPr>
      </w:pPr>
      <w:r w:rsidRPr="006C21DE">
        <w:rPr>
          <w:rFonts w:asciiTheme="minorHAnsi" w:hAnsiTheme="minorHAnsi" w:cstheme="minorHAnsi"/>
          <w:bCs/>
          <w:color w:val="222222"/>
          <w:sz w:val="21"/>
          <w:szCs w:val="21"/>
          <w:shd w:val="clear" w:color="auto" w:fill="FFFFFF"/>
        </w:rPr>
        <w:t xml:space="preserve">Based on Volume of data, transformation complexity, availability of data and design of the existing and new databased system combination of following tools will be used for ETL Purpose </w:t>
      </w:r>
    </w:p>
    <w:p w14:paraId="34C06B1D" w14:textId="77777777" w:rsidR="001A2BA0" w:rsidRPr="006C21DE" w:rsidRDefault="001A2BA0" w:rsidP="001A2BA0">
      <w:pPr>
        <w:pStyle w:val="ListParagraph"/>
        <w:numPr>
          <w:ilvl w:val="0"/>
          <w:numId w:val="36"/>
        </w:numPr>
        <w:spacing w:line="259" w:lineRule="auto"/>
        <w:rPr>
          <w:rFonts w:asciiTheme="minorHAnsi" w:hAnsiTheme="minorHAnsi" w:cstheme="minorHAnsi"/>
          <w:bCs/>
          <w:color w:val="222222"/>
          <w:sz w:val="21"/>
          <w:szCs w:val="21"/>
          <w:shd w:val="clear" w:color="auto" w:fill="FFFFFF"/>
        </w:rPr>
      </w:pPr>
      <w:r w:rsidRPr="006C21DE">
        <w:rPr>
          <w:rFonts w:asciiTheme="minorHAnsi" w:hAnsiTheme="minorHAnsi" w:cstheme="minorHAnsi"/>
          <w:bCs/>
          <w:color w:val="222222"/>
          <w:sz w:val="21"/>
          <w:szCs w:val="21"/>
          <w:shd w:val="clear" w:color="auto" w:fill="FFFFFF"/>
        </w:rPr>
        <w:t xml:space="preserve">Informatica </w:t>
      </w:r>
    </w:p>
    <w:p w14:paraId="54D9FD25" w14:textId="77777777" w:rsidR="001A2BA0" w:rsidRPr="006C21DE" w:rsidRDefault="001A2BA0" w:rsidP="001A2BA0">
      <w:pPr>
        <w:pStyle w:val="ListParagraph"/>
        <w:numPr>
          <w:ilvl w:val="0"/>
          <w:numId w:val="36"/>
        </w:numPr>
        <w:spacing w:line="259" w:lineRule="auto"/>
        <w:rPr>
          <w:rFonts w:asciiTheme="minorHAnsi" w:hAnsiTheme="minorHAnsi" w:cstheme="minorHAnsi"/>
          <w:bCs/>
          <w:color w:val="222222"/>
          <w:sz w:val="21"/>
          <w:szCs w:val="21"/>
          <w:shd w:val="clear" w:color="auto" w:fill="FFFFFF"/>
        </w:rPr>
      </w:pPr>
      <w:r w:rsidRPr="006C21DE">
        <w:rPr>
          <w:rFonts w:asciiTheme="minorHAnsi" w:hAnsiTheme="minorHAnsi" w:cstheme="minorHAnsi"/>
          <w:bCs/>
          <w:color w:val="222222"/>
          <w:sz w:val="21"/>
          <w:szCs w:val="21"/>
          <w:shd w:val="clear" w:color="auto" w:fill="FFFFFF"/>
        </w:rPr>
        <w:t>Oracle Golden Gate</w:t>
      </w:r>
    </w:p>
    <w:p w14:paraId="49D14477" w14:textId="77777777" w:rsidR="001A2BA0" w:rsidRPr="00161258" w:rsidRDefault="001A2BA0" w:rsidP="001A2BA0">
      <w:pPr>
        <w:spacing w:line="259" w:lineRule="auto"/>
        <w:rPr>
          <w:rFonts w:asciiTheme="minorHAnsi" w:hAnsiTheme="minorHAnsi" w:cstheme="minorHAnsi"/>
          <w:bCs/>
          <w:color w:val="222222"/>
          <w:shd w:val="clear" w:color="auto" w:fill="FFFFFF"/>
        </w:rPr>
      </w:pPr>
    </w:p>
    <w:p w14:paraId="7C3C62C4" w14:textId="77777777" w:rsidR="001A2BA0" w:rsidRDefault="001A2BA0" w:rsidP="001A2BA0">
      <w:pPr>
        <w:pStyle w:val="Heading2"/>
        <w:rPr>
          <w:rFonts w:asciiTheme="minorHAnsi" w:hAnsiTheme="minorHAnsi" w:cstheme="minorHAnsi"/>
          <w:sz w:val="22"/>
          <w:szCs w:val="22"/>
        </w:rPr>
      </w:pPr>
      <w:bookmarkStart w:id="253" w:name="_Toc48121426"/>
      <w:r>
        <w:rPr>
          <w:rFonts w:asciiTheme="minorHAnsi" w:hAnsiTheme="minorHAnsi" w:cstheme="minorHAnsi"/>
          <w:sz w:val="22"/>
          <w:szCs w:val="22"/>
        </w:rPr>
        <w:t>Data Backup and Archival Architectural Guidelines</w:t>
      </w:r>
      <w:bookmarkEnd w:id="253"/>
      <w:r>
        <w:rPr>
          <w:rFonts w:asciiTheme="minorHAnsi" w:hAnsiTheme="minorHAnsi" w:cstheme="minorHAnsi"/>
          <w:sz w:val="22"/>
          <w:szCs w:val="22"/>
        </w:rPr>
        <w:t xml:space="preserve"> </w:t>
      </w:r>
    </w:p>
    <w:p w14:paraId="33A5FBBB" w14:textId="77777777" w:rsidR="001A2BA0" w:rsidRPr="00125ADF" w:rsidRDefault="001A2BA0" w:rsidP="00C11C28">
      <w:pPr>
        <w:pStyle w:val="ListParagraph"/>
        <w:numPr>
          <w:ilvl w:val="0"/>
          <w:numId w:val="76"/>
        </w:numPr>
        <w:rPr>
          <w:rFonts w:asciiTheme="minorHAnsi" w:hAnsiTheme="minorHAnsi" w:cstheme="minorHAnsi"/>
          <w:sz w:val="21"/>
          <w:szCs w:val="21"/>
        </w:rPr>
      </w:pPr>
      <w:r w:rsidRPr="00125ADF">
        <w:rPr>
          <w:rFonts w:asciiTheme="minorHAnsi" w:hAnsiTheme="minorHAnsi" w:cstheme="minorHAnsi"/>
          <w:sz w:val="21"/>
          <w:szCs w:val="21"/>
        </w:rPr>
        <w:t xml:space="preserve">Data should be organized and structured </w:t>
      </w:r>
    </w:p>
    <w:p w14:paraId="01B6F899" w14:textId="77777777" w:rsidR="001A2BA0" w:rsidRPr="00125ADF" w:rsidRDefault="001A2BA0" w:rsidP="00C11C28">
      <w:pPr>
        <w:pStyle w:val="ListParagraph"/>
        <w:numPr>
          <w:ilvl w:val="0"/>
          <w:numId w:val="76"/>
        </w:numPr>
        <w:rPr>
          <w:rFonts w:asciiTheme="minorHAnsi" w:hAnsiTheme="minorHAnsi" w:cstheme="minorHAnsi"/>
          <w:sz w:val="21"/>
          <w:szCs w:val="21"/>
        </w:rPr>
      </w:pPr>
      <w:r w:rsidRPr="00125ADF">
        <w:rPr>
          <w:rFonts w:asciiTheme="minorHAnsi" w:hAnsiTheme="minorHAnsi" w:cstheme="minorHAnsi"/>
          <w:sz w:val="21"/>
          <w:szCs w:val="21"/>
        </w:rPr>
        <w:t>Data should be accessible</w:t>
      </w:r>
    </w:p>
    <w:p w14:paraId="636BB9E1" w14:textId="77777777" w:rsidR="001A2BA0" w:rsidRPr="00125ADF" w:rsidRDefault="001A2BA0" w:rsidP="00C11C28">
      <w:pPr>
        <w:pStyle w:val="ListParagraph"/>
        <w:numPr>
          <w:ilvl w:val="0"/>
          <w:numId w:val="76"/>
        </w:numPr>
        <w:rPr>
          <w:rFonts w:asciiTheme="minorHAnsi" w:hAnsiTheme="minorHAnsi" w:cstheme="minorHAnsi"/>
          <w:sz w:val="21"/>
          <w:szCs w:val="21"/>
        </w:rPr>
      </w:pPr>
      <w:r w:rsidRPr="00125ADF">
        <w:rPr>
          <w:rFonts w:asciiTheme="minorHAnsi" w:hAnsiTheme="minorHAnsi" w:cstheme="minorHAnsi"/>
          <w:sz w:val="21"/>
          <w:szCs w:val="21"/>
        </w:rPr>
        <w:t>Data should be retrievable</w:t>
      </w:r>
    </w:p>
    <w:p w14:paraId="36C6E4B4" w14:textId="77777777" w:rsidR="001A2BA0" w:rsidRPr="00125ADF" w:rsidRDefault="001A2BA0" w:rsidP="00C11C28">
      <w:pPr>
        <w:pStyle w:val="ListParagraph"/>
        <w:numPr>
          <w:ilvl w:val="0"/>
          <w:numId w:val="76"/>
        </w:numPr>
        <w:rPr>
          <w:rFonts w:asciiTheme="minorHAnsi" w:hAnsiTheme="minorHAnsi" w:cstheme="minorHAnsi"/>
          <w:sz w:val="21"/>
          <w:szCs w:val="21"/>
        </w:rPr>
      </w:pPr>
      <w:r w:rsidRPr="00125ADF">
        <w:rPr>
          <w:rFonts w:asciiTheme="minorHAnsi" w:hAnsiTheme="minorHAnsi" w:cstheme="minorHAnsi"/>
          <w:sz w:val="21"/>
          <w:szCs w:val="21"/>
        </w:rPr>
        <w:lastRenderedPageBreak/>
        <w:t>Data should be efficiently retained</w:t>
      </w:r>
    </w:p>
    <w:p w14:paraId="07409075" w14:textId="77777777" w:rsidR="001A2BA0" w:rsidRPr="00125ADF" w:rsidRDefault="001A2BA0" w:rsidP="00C11C28">
      <w:pPr>
        <w:pStyle w:val="ListParagraph"/>
        <w:numPr>
          <w:ilvl w:val="0"/>
          <w:numId w:val="76"/>
        </w:numPr>
        <w:rPr>
          <w:rFonts w:asciiTheme="minorHAnsi" w:hAnsiTheme="minorHAnsi" w:cstheme="minorHAnsi"/>
          <w:sz w:val="21"/>
          <w:szCs w:val="21"/>
        </w:rPr>
      </w:pPr>
      <w:r w:rsidRPr="00125ADF">
        <w:rPr>
          <w:rFonts w:asciiTheme="minorHAnsi" w:hAnsiTheme="minorHAnsi" w:cstheme="minorHAnsi"/>
          <w:sz w:val="21"/>
          <w:szCs w:val="21"/>
        </w:rPr>
        <w:t xml:space="preserve">Should have multiple copies of the data </w:t>
      </w:r>
    </w:p>
    <w:p w14:paraId="52F27B6B" w14:textId="77777777" w:rsidR="001A2BA0" w:rsidRPr="00125ADF" w:rsidRDefault="001A2BA0" w:rsidP="00C11C28">
      <w:pPr>
        <w:pStyle w:val="ListParagraph"/>
        <w:numPr>
          <w:ilvl w:val="0"/>
          <w:numId w:val="76"/>
        </w:numPr>
        <w:rPr>
          <w:rFonts w:asciiTheme="minorHAnsi" w:hAnsiTheme="minorHAnsi" w:cstheme="minorHAnsi"/>
          <w:sz w:val="21"/>
          <w:szCs w:val="21"/>
        </w:rPr>
      </w:pPr>
      <w:r w:rsidRPr="00125ADF">
        <w:rPr>
          <w:rFonts w:asciiTheme="minorHAnsi" w:hAnsiTheme="minorHAnsi" w:cstheme="minorHAnsi"/>
          <w:sz w:val="21"/>
          <w:szCs w:val="21"/>
        </w:rPr>
        <w:t xml:space="preserve">Should have standardized data retention policy across the various data storage </w:t>
      </w:r>
    </w:p>
    <w:p w14:paraId="3B75AA70" w14:textId="77777777" w:rsidR="001A2BA0" w:rsidRPr="00125ADF" w:rsidRDefault="001A2BA0" w:rsidP="00C11C28">
      <w:pPr>
        <w:pStyle w:val="ListParagraph"/>
        <w:numPr>
          <w:ilvl w:val="0"/>
          <w:numId w:val="76"/>
        </w:numPr>
        <w:rPr>
          <w:rFonts w:asciiTheme="minorHAnsi" w:hAnsiTheme="minorHAnsi" w:cstheme="minorHAnsi"/>
          <w:sz w:val="21"/>
          <w:szCs w:val="21"/>
        </w:rPr>
      </w:pPr>
      <w:r w:rsidRPr="00125ADF">
        <w:rPr>
          <w:rFonts w:asciiTheme="minorHAnsi" w:hAnsiTheme="minorHAnsi" w:cstheme="minorHAnsi"/>
          <w:sz w:val="21"/>
          <w:szCs w:val="21"/>
        </w:rPr>
        <w:t xml:space="preserve">Database Table will be portioned on date range e.g. Monthly Partition </w:t>
      </w:r>
    </w:p>
    <w:p w14:paraId="2C185A1D" w14:textId="77777777" w:rsidR="001A2BA0" w:rsidRPr="00125ADF" w:rsidRDefault="001A2BA0" w:rsidP="00C11C28">
      <w:pPr>
        <w:pStyle w:val="ListParagraph"/>
        <w:numPr>
          <w:ilvl w:val="0"/>
          <w:numId w:val="76"/>
        </w:numPr>
        <w:rPr>
          <w:rFonts w:asciiTheme="minorHAnsi" w:hAnsiTheme="minorHAnsi" w:cstheme="minorHAnsi"/>
          <w:sz w:val="21"/>
          <w:szCs w:val="21"/>
        </w:rPr>
      </w:pPr>
      <w:r w:rsidRPr="00125ADF">
        <w:rPr>
          <w:rFonts w:asciiTheme="minorHAnsi" w:hAnsiTheme="minorHAnsi" w:cstheme="minorHAnsi"/>
          <w:sz w:val="21"/>
          <w:szCs w:val="21"/>
        </w:rPr>
        <w:t xml:space="preserve">Archive and retention policy at database table level based on date or size </w:t>
      </w:r>
    </w:p>
    <w:p w14:paraId="3D45D2B1" w14:textId="77777777" w:rsidR="001A2BA0" w:rsidRDefault="001A2BA0" w:rsidP="001A2BA0">
      <w:pPr>
        <w:pStyle w:val="Heading2"/>
        <w:numPr>
          <w:ilvl w:val="0"/>
          <w:numId w:val="0"/>
        </w:numPr>
        <w:spacing w:before="0"/>
        <w:ind w:left="576" w:hanging="576"/>
        <w:rPr>
          <w:rFonts w:asciiTheme="minorHAnsi" w:hAnsiTheme="minorHAnsi" w:cstheme="minorHAnsi"/>
          <w:b w:val="0"/>
          <w:color w:val="222222"/>
          <w:sz w:val="24"/>
          <w:szCs w:val="24"/>
          <w:shd w:val="clear" w:color="auto" w:fill="FFFFFF"/>
        </w:rPr>
      </w:pPr>
    </w:p>
    <w:p w14:paraId="3AB0A712" w14:textId="77777777" w:rsidR="001A2BA0" w:rsidRDefault="001A2BA0" w:rsidP="001A2BA0">
      <w:pPr>
        <w:pStyle w:val="Heading2"/>
        <w:rPr>
          <w:rFonts w:asciiTheme="minorHAnsi" w:hAnsiTheme="minorHAnsi" w:cstheme="minorHAnsi"/>
          <w:sz w:val="22"/>
          <w:szCs w:val="22"/>
        </w:rPr>
      </w:pPr>
      <w:bookmarkStart w:id="254" w:name="_Toc48121427"/>
      <w:r>
        <w:rPr>
          <w:rFonts w:asciiTheme="minorHAnsi" w:hAnsiTheme="minorHAnsi" w:cstheme="minorHAnsi"/>
          <w:sz w:val="22"/>
          <w:szCs w:val="22"/>
        </w:rPr>
        <w:t>Data Processing Strategy.</w:t>
      </w:r>
      <w:bookmarkEnd w:id="254"/>
      <w:r>
        <w:rPr>
          <w:rFonts w:asciiTheme="minorHAnsi" w:hAnsiTheme="minorHAnsi" w:cstheme="minorHAnsi"/>
          <w:sz w:val="22"/>
          <w:szCs w:val="22"/>
        </w:rPr>
        <w:t xml:space="preserve"> </w:t>
      </w:r>
    </w:p>
    <w:p w14:paraId="26061E0E"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D04CC9">
        <w:rPr>
          <w:rFonts w:asciiTheme="minorHAnsi" w:hAnsiTheme="minorHAnsi" w:cstheme="minorHAnsi"/>
          <w:b/>
          <w:color w:val="222222"/>
          <w:sz w:val="21"/>
          <w:szCs w:val="21"/>
          <w:shd w:val="clear" w:color="auto" w:fill="FFFFFF"/>
        </w:rPr>
        <w:t xml:space="preserve"> </w:t>
      </w:r>
      <w:r w:rsidRPr="00004605">
        <w:rPr>
          <w:rFonts w:asciiTheme="minorHAnsi" w:hAnsiTheme="minorHAnsi" w:cstheme="minorHAnsi"/>
          <w:sz w:val="21"/>
          <w:szCs w:val="21"/>
        </w:rPr>
        <w:t xml:space="preserve">Overall Data Migration will be a Trickle Data Migration </w:t>
      </w:r>
    </w:p>
    <w:p w14:paraId="53BBC19F"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004605">
        <w:rPr>
          <w:rFonts w:asciiTheme="minorHAnsi" w:hAnsiTheme="minorHAnsi" w:cstheme="minorHAnsi"/>
          <w:sz w:val="21"/>
          <w:szCs w:val="21"/>
        </w:rPr>
        <w:t xml:space="preserve">Source Database and Target Database Schema Design will not be same </w:t>
      </w:r>
    </w:p>
    <w:p w14:paraId="64FFD5FD"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004605">
        <w:rPr>
          <w:rFonts w:asciiTheme="minorHAnsi" w:hAnsiTheme="minorHAnsi" w:cstheme="minorHAnsi"/>
          <w:sz w:val="21"/>
          <w:szCs w:val="21"/>
        </w:rPr>
        <w:t xml:space="preserve">Volume of Data to be processes is currently unknown </w:t>
      </w:r>
    </w:p>
    <w:p w14:paraId="45C133F6"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004605">
        <w:rPr>
          <w:rFonts w:asciiTheme="minorHAnsi" w:hAnsiTheme="minorHAnsi" w:cstheme="minorHAnsi"/>
          <w:sz w:val="21"/>
          <w:szCs w:val="21"/>
        </w:rPr>
        <w:t>Only those data which are relevant to reimagined user stories will be migrated from existing system to Parivartan Database on incremental basis</w:t>
      </w:r>
    </w:p>
    <w:p w14:paraId="1FF3312C"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004605">
        <w:rPr>
          <w:rFonts w:asciiTheme="minorHAnsi" w:hAnsiTheme="minorHAnsi" w:cstheme="minorHAnsi"/>
          <w:sz w:val="21"/>
          <w:szCs w:val="21"/>
        </w:rPr>
        <w:t xml:space="preserve">During a particular wave also data processing will be in multiple run  </w:t>
      </w:r>
    </w:p>
    <w:p w14:paraId="4FB21F6E"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004605">
        <w:rPr>
          <w:rFonts w:asciiTheme="minorHAnsi" w:hAnsiTheme="minorHAnsi" w:cstheme="minorHAnsi"/>
          <w:sz w:val="21"/>
          <w:szCs w:val="21"/>
        </w:rPr>
        <w:t xml:space="preserve">Technically Historical Data is last 2 years data. </w:t>
      </w:r>
    </w:p>
    <w:p w14:paraId="7F6C8C82"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004605">
        <w:rPr>
          <w:rFonts w:asciiTheme="minorHAnsi" w:hAnsiTheme="minorHAnsi" w:cstheme="minorHAnsi"/>
          <w:sz w:val="21"/>
          <w:szCs w:val="21"/>
        </w:rPr>
        <w:t xml:space="preserve">Historical Data will be imported from existing to new system on user journey basis. </w:t>
      </w:r>
    </w:p>
    <w:p w14:paraId="0257575C"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004605">
        <w:rPr>
          <w:rFonts w:asciiTheme="minorHAnsi" w:hAnsiTheme="minorHAnsi" w:cstheme="minorHAnsi"/>
          <w:sz w:val="21"/>
          <w:szCs w:val="21"/>
        </w:rPr>
        <w:t xml:space="preserve">Once historical data will imported to Parivartan Database changes in those data at existing system will be captured in Parivartan Database on regular basis. </w:t>
      </w:r>
    </w:p>
    <w:p w14:paraId="6BBF08E9"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004605">
        <w:rPr>
          <w:rFonts w:asciiTheme="minorHAnsi" w:hAnsiTheme="minorHAnsi" w:cstheme="minorHAnsi"/>
          <w:sz w:val="21"/>
          <w:szCs w:val="21"/>
        </w:rPr>
        <w:t xml:space="preserve">Inflight transaction will not be imported from existing to new system. Such transactions will be allowed to complete in existing database only </w:t>
      </w:r>
    </w:p>
    <w:p w14:paraId="1AC5BE19"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004605">
        <w:rPr>
          <w:rFonts w:asciiTheme="minorHAnsi" w:hAnsiTheme="minorHAnsi" w:cstheme="minorHAnsi"/>
          <w:sz w:val="21"/>
          <w:szCs w:val="21"/>
        </w:rPr>
        <w:t xml:space="preserve">During the Migration, for reimagined user stories, once inflight transaction status is changed to complete those transaction will be imported to Parivartan database  </w:t>
      </w:r>
    </w:p>
    <w:p w14:paraId="2F1A7B68"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004605">
        <w:rPr>
          <w:rFonts w:asciiTheme="minorHAnsi" w:hAnsiTheme="minorHAnsi" w:cstheme="minorHAnsi"/>
          <w:sz w:val="21"/>
          <w:szCs w:val="21"/>
        </w:rPr>
        <w:t xml:space="preserve">Parivartan Transaction Database will not be used to generate business reports </w:t>
      </w:r>
    </w:p>
    <w:p w14:paraId="25FD12B5"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004605">
        <w:rPr>
          <w:rFonts w:asciiTheme="minorHAnsi" w:hAnsiTheme="minorHAnsi" w:cstheme="minorHAnsi"/>
          <w:sz w:val="21"/>
          <w:szCs w:val="21"/>
        </w:rPr>
        <w:t xml:space="preserve">All the Business Reports will be generated from Central Data warehouse which will be downstream system for Parivartan </w:t>
      </w:r>
    </w:p>
    <w:p w14:paraId="78C37FFE" w14:textId="77777777" w:rsidR="001A2BA0" w:rsidRDefault="001A2BA0" w:rsidP="001A2BA0">
      <w:pPr>
        <w:pStyle w:val="Heading2"/>
        <w:numPr>
          <w:ilvl w:val="0"/>
          <w:numId w:val="0"/>
        </w:numPr>
        <w:spacing w:before="0"/>
        <w:ind w:left="576" w:hanging="576"/>
        <w:rPr>
          <w:rFonts w:asciiTheme="minorHAnsi" w:hAnsiTheme="minorHAnsi" w:cstheme="minorHAnsi"/>
          <w:b w:val="0"/>
          <w:color w:val="222222"/>
          <w:sz w:val="24"/>
          <w:szCs w:val="24"/>
          <w:shd w:val="clear" w:color="auto" w:fill="FFFFFF"/>
        </w:rPr>
      </w:pPr>
    </w:p>
    <w:p w14:paraId="7F123618" w14:textId="488F9F8C" w:rsidR="001A2BA0" w:rsidRDefault="001A2BA0" w:rsidP="001A2BA0">
      <w:pPr>
        <w:pStyle w:val="Heading2"/>
        <w:rPr>
          <w:rFonts w:asciiTheme="minorHAnsi" w:hAnsiTheme="minorHAnsi" w:cstheme="minorHAnsi"/>
          <w:b w:val="0"/>
          <w:color w:val="222222"/>
          <w:sz w:val="24"/>
          <w:szCs w:val="24"/>
          <w:shd w:val="clear" w:color="auto" w:fill="FFFFFF"/>
        </w:rPr>
      </w:pPr>
      <w:r w:rsidRPr="00F87BEF">
        <w:rPr>
          <w:rFonts w:asciiTheme="minorHAnsi" w:hAnsiTheme="minorHAnsi" w:cstheme="minorHAnsi"/>
          <w:b w:val="0"/>
          <w:color w:val="222222"/>
          <w:sz w:val="24"/>
          <w:szCs w:val="24"/>
          <w:shd w:val="clear" w:color="auto" w:fill="FFFFFF"/>
        </w:rPr>
        <w:t xml:space="preserve"> </w:t>
      </w:r>
      <w:r w:rsidRPr="001149AA">
        <w:rPr>
          <w:rFonts w:asciiTheme="minorHAnsi" w:hAnsiTheme="minorHAnsi" w:cstheme="minorHAnsi"/>
          <w:sz w:val="22"/>
          <w:szCs w:val="22"/>
        </w:rPr>
        <w:t xml:space="preserve"> </w:t>
      </w:r>
      <w:bookmarkStart w:id="255" w:name="_Toc48121428"/>
      <w:r w:rsidRPr="001149AA">
        <w:rPr>
          <w:rFonts w:asciiTheme="minorHAnsi" w:hAnsiTheme="minorHAnsi" w:cstheme="minorHAnsi"/>
          <w:sz w:val="22"/>
          <w:szCs w:val="22"/>
        </w:rPr>
        <w:t xml:space="preserve">Migration of Data </w:t>
      </w:r>
      <w:r>
        <w:rPr>
          <w:rFonts w:asciiTheme="minorHAnsi" w:hAnsiTheme="minorHAnsi" w:cstheme="minorHAnsi"/>
          <w:sz w:val="22"/>
          <w:szCs w:val="22"/>
        </w:rPr>
        <w:t>from Existing Database to Parivartan Database</w:t>
      </w:r>
      <w:bookmarkEnd w:id="255"/>
    </w:p>
    <w:tbl>
      <w:tblPr>
        <w:tblStyle w:val="WBPOTable"/>
        <w:tblW w:w="0" w:type="auto"/>
        <w:jc w:val="center"/>
        <w:tblLook w:val="04A0" w:firstRow="1" w:lastRow="0" w:firstColumn="1" w:lastColumn="0" w:noHBand="0" w:noVBand="1"/>
      </w:tblPr>
      <w:tblGrid>
        <w:gridCol w:w="4566"/>
        <w:gridCol w:w="4594"/>
      </w:tblGrid>
      <w:tr w:rsidR="001A2BA0" w:rsidRPr="00174B15" w14:paraId="7F4C37CE" w14:textId="77777777" w:rsidTr="00174B15">
        <w:trPr>
          <w:cnfStyle w:val="100000000000" w:firstRow="1" w:lastRow="0" w:firstColumn="0" w:lastColumn="0" w:oddVBand="0" w:evenVBand="0" w:oddHBand="0" w:evenHBand="0" w:firstRowFirstColumn="0" w:firstRowLastColumn="0" w:lastRowFirstColumn="0" w:lastRowLastColumn="0"/>
          <w:jc w:val="center"/>
        </w:trPr>
        <w:tc>
          <w:tcPr>
            <w:tcW w:w="4566" w:type="dxa"/>
          </w:tcPr>
          <w:p w14:paraId="78B23C9D" w14:textId="77777777" w:rsidR="001A2BA0" w:rsidRPr="00174B15" w:rsidRDefault="001A2BA0" w:rsidP="00174B15">
            <w:pPr>
              <w:rPr>
                <w:rFonts w:asciiTheme="minorHAnsi" w:hAnsiTheme="minorHAnsi" w:cstheme="minorHAnsi"/>
                <w:sz w:val="21"/>
                <w:szCs w:val="21"/>
              </w:rPr>
            </w:pPr>
            <w:r w:rsidRPr="00174B15">
              <w:rPr>
                <w:rFonts w:asciiTheme="minorHAnsi" w:hAnsiTheme="minorHAnsi" w:cstheme="minorHAnsi"/>
                <w:sz w:val="21"/>
                <w:szCs w:val="21"/>
              </w:rPr>
              <w:t xml:space="preserve">Pros </w:t>
            </w:r>
          </w:p>
        </w:tc>
        <w:tc>
          <w:tcPr>
            <w:tcW w:w="4594" w:type="dxa"/>
          </w:tcPr>
          <w:p w14:paraId="68CC43A6" w14:textId="77777777" w:rsidR="001A2BA0" w:rsidRPr="00174B15" w:rsidRDefault="001A2BA0" w:rsidP="00174B15">
            <w:pPr>
              <w:rPr>
                <w:rFonts w:asciiTheme="minorHAnsi" w:hAnsiTheme="minorHAnsi" w:cstheme="minorHAnsi"/>
                <w:sz w:val="21"/>
                <w:szCs w:val="21"/>
              </w:rPr>
            </w:pPr>
            <w:r w:rsidRPr="00174B15">
              <w:rPr>
                <w:rFonts w:asciiTheme="minorHAnsi" w:hAnsiTheme="minorHAnsi" w:cstheme="minorHAnsi"/>
                <w:sz w:val="21"/>
                <w:szCs w:val="21"/>
              </w:rPr>
              <w:t>Cons</w:t>
            </w:r>
          </w:p>
        </w:tc>
      </w:tr>
      <w:tr w:rsidR="001A2BA0" w:rsidRPr="00174B15" w14:paraId="4364E1B1" w14:textId="77777777" w:rsidTr="00174B15">
        <w:trPr>
          <w:jc w:val="center"/>
        </w:trPr>
        <w:tc>
          <w:tcPr>
            <w:tcW w:w="4566" w:type="dxa"/>
          </w:tcPr>
          <w:p w14:paraId="2A05C762" w14:textId="77777777" w:rsidR="001A2BA0" w:rsidRPr="00174B15" w:rsidRDefault="001A2BA0" w:rsidP="00174B15">
            <w:pPr>
              <w:rPr>
                <w:rFonts w:asciiTheme="minorHAnsi" w:hAnsiTheme="minorHAnsi" w:cstheme="minorHAnsi"/>
                <w:sz w:val="21"/>
                <w:szCs w:val="21"/>
              </w:rPr>
            </w:pPr>
            <w:r w:rsidRPr="00174B15">
              <w:rPr>
                <w:rFonts w:asciiTheme="minorHAnsi" w:hAnsiTheme="minorHAnsi" w:cstheme="minorHAnsi"/>
                <w:sz w:val="21"/>
                <w:szCs w:val="21"/>
              </w:rPr>
              <w:t>Single Source of Truth</w:t>
            </w:r>
          </w:p>
        </w:tc>
        <w:tc>
          <w:tcPr>
            <w:tcW w:w="4594" w:type="dxa"/>
          </w:tcPr>
          <w:p w14:paraId="3ABEC3A8" w14:textId="77777777" w:rsidR="001A2BA0" w:rsidRPr="00174B15" w:rsidRDefault="001A2BA0" w:rsidP="00174B15">
            <w:pPr>
              <w:rPr>
                <w:rFonts w:asciiTheme="minorHAnsi" w:hAnsiTheme="minorHAnsi" w:cstheme="minorHAnsi"/>
                <w:sz w:val="21"/>
                <w:szCs w:val="21"/>
              </w:rPr>
            </w:pPr>
            <w:r w:rsidRPr="00174B15">
              <w:rPr>
                <w:rFonts w:asciiTheme="minorHAnsi" w:hAnsiTheme="minorHAnsi" w:cstheme="minorHAnsi"/>
                <w:sz w:val="21"/>
                <w:szCs w:val="21"/>
              </w:rPr>
              <w:t>More Testing effort for Data Validation</w:t>
            </w:r>
          </w:p>
        </w:tc>
      </w:tr>
      <w:tr w:rsidR="001A2BA0" w:rsidRPr="00174B15" w14:paraId="6F7CC34B" w14:textId="77777777" w:rsidTr="00174B15">
        <w:trPr>
          <w:jc w:val="center"/>
        </w:trPr>
        <w:tc>
          <w:tcPr>
            <w:tcW w:w="4566" w:type="dxa"/>
          </w:tcPr>
          <w:p w14:paraId="10331F17" w14:textId="77777777" w:rsidR="001A2BA0" w:rsidRPr="00174B15" w:rsidRDefault="001A2BA0" w:rsidP="00174B15">
            <w:pPr>
              <w:rPr>
                <w:rFonts w:asciiTheme="minorHAnsi" w:hAnsiTheme="minorHAnsi" w:cstheme="minorHAnsi"/>
                <w:sz w:val="21"/>
                <w:szCs w:val="21"/>
              </w:rPr>
            </w:pPr>
            <w:r w:rsidRPr="00174B15">
              <w:rPr>
                <w:rFonts w:asciiTheme="minorHAnsi" w:hAnsiTheme="minorHAnsi" w:cstheme="minorHAnsi"/>
                <w:sz w:val="21"/>
                <w:szCs w:val="21"/>
              </w:rPr>
              <w:t>No Data Loss. Complete History</w:t>
            </w:r>
          </w:p>
        </w:tc>
        <w:tc>
          <w:tcPr>
            <w:tcW w:w="4594" w:type="dxa"/>
          </w:tcPr>
          <w:p w14:paraId="143C7C64" w14:textId="77777777" w:rsidR="001A2BA0" w:rsidRPr="00174B15" w:rsidRDefault="001A2BA0" w:rsidP="00174B15">
            <w:pPr>
              <w:rPr>
                <w:rFonts w:asciiTheme="minorHAnsi" w:hAnsiTheme="minorHAnsi" w:cstheme="minorHAnsi"/>
                <w:sz w:val="21"/>
                <w:szCs w:val="21"/>
              </w:rPr>
            </w:pPr>
            <w:r w:rsidRPr="00174B15">
              <w:rPr>
                <w:rFonts w:asciiTheme="minorHAnsi" w:hAnsiTheme="minorHAnsi" w:cstheme="minorHAnsi"/>
                <w:sz w:val="21"/>
                <w:szCs w:val="21"/>
              </w:rPr>
              <w:t xml:space="preserve">More Infrastructure Requirement for Data processing and storage </w:t>
            </w:r>
          </w:p>
        </w:tc>
      </w:tr>
    </w:tbl>
    <w:p w14:paraId="205D1294" w14:textId="384E75A1" w:rsidR="001A2BA0" w:rsidRPr="00174B15" w:rsidRDefault="001A2BA0" w:rsidP="00174B15">
      <w:pPr>
        <w:rPr>
          <w:rFonts w:asciiTheme="minorHAnsi" w:hAnsiTheme="minorHAnsi" w:cstheme="minorHAnsi"/>
          <w:sz w:val="21"/>
          <w:szCs w:val="21"/>
        </w:rPr>
      </w:pPr>
    </w:p>
    <w:p w14:paraId="350373C3" w14:textId="77777777" w:rsidR="001A2BA0" w:rsidRDefault="001A2BA0" w:rsidP="001A2BA0">
      <w:pPr>
        <w:pStyle w:val="Heading2"/>
        <w:numPr>
          <w:ilvl w:val="0"/>
          <w:numId w:val="0"/>
        </w:numPr>
        <w:spacing w:before="0"/>
        <w:ind w:left="576" w:hanging="576"/>
        <w:rPr>
          <w:rFonts w:asciiTheme="minorHAnsi" w:hAnsiTheme="minorHAnsi" w:cstheme="minorHAnsi"/>
          <w:b w:val="0"/>
          <w:color w:val="222222"/>
          <w:sz w:val="24"/>
          <w:szCs w:val="24"/>
          <w:shd w:val="clear" w:color="auto" w:fill="FFFFFF"/>
        </w:rPr>
      </w:pPr>
    </w:p>
    <w:p w14:paraId="57373F8D" w14:textId="77777777" w:rsidR="0033022F" w:rsidRDefault="0033022F" w:rsidP="0033022F">
      <w:pPr>
        <w:pStyle w:val="Heading2"/>
        <w:rPr>
          <w:rFonts w:asciiTheme="minorHAnsi" w:hAnsiTheme="minorHAnsi" w:cstheme="minorHAnsi"/>
          <w:sz w:val="22"/>
          <w:szCs w:val="22"/>
        </w:rPr>
      </w:pPr>
      <w:r w:rsidRPr="007C2635">
        <w:rPr>
          <w:rFonts w:asciiTheme="minorHAnsi" w:hAnsiTheme="minorHAnsi" w:cstheme="minorHAnsi"/>
          <w:sz w:val="22"/>
          <w:szCs w:val="22"/>
        </w:rPr>
        <w:t xml:space="preserve"> </w:t>
      </w:r>
      <w:bookmarkStart w:id="256" w:name="_Toc48121429"/>
      <w:r w:rsidRPr="007C2635">
        <w:rPr>
          <w:rFonts w:asciiTheme="minorHAnsi" w:hAnsiTheme="minorHAnsi" w:cstheme="minorHAnsi"/>
          <w:sz w:val="22"/>
          <w:szCs w:val="22"/>
        </w:rPr>
        <w:t>Overall Data Processing Diagram</w:t>
      </w:r>
      <w:bookmarkEnd w:id="256"/>
    </w:p>
    <w:p w14:paraId="64A35008" w14:textId="77777777" w:rsidR="001A2BA0" w:rsidRPr="00B518CE" w:rsidRDefault="001A2BA0" w:rsidP="00600058">
      <w:pPr>
        <w:pStyle w:val="paragraph"/>
        <w:spacing w:before="0" w:beforeAutospacing="0" w:after="0" w:afterAutospacing="0"/>
        <w:jc w:val="center"/>
        <w:textAlignment w:val="baseline"/>
        <w:rPr>
          <w:rFonts w:asciiTheme="minorHAnsi" w:hAnsiTheme="minorHAnsi" w:cstheme="minorHAnsi"/>
          <w:noProof/>
          <w:color w:val="000000"/>
          <w:sz w:val="21"/>
          <w:szCs w:val="21"/>
          <w:lang w:val="en-IN" w:eastAsia="en-GB"/>
        </w:rPr>
      </w:pPr>
      <w:r w:rsidRPr="00B518CE">
        <w:rPr>
          <w:rFonts w:asciiTheme="minorHAnsi" w:hAnsiTheme="minorHAnsi" w:cstheme="minorHAnsi"/>
          <w:noProof/>
          <w:color w:val="000000"/>
          <w:sz w:val="21"/>
          <w:szCs w:val="21"/>
          <w:lang w:val="en-IN" w:eastAsia="en-GB"/>
        </w:rPr>
        <w:drawing>
          <wp:inline distT="0" distB="0" distL="0" distR="0" wp14:anchorId="4BDCAAAB" wp14:editId="2189175E">
            <wp:extent cx="4699000" cy="2403803"/>
            <wp:effectExtent l="12700" t="12700" r="12700" b="9525"/>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ell phon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7489" cy="2413261"/>
                    </a:xfrm>
                    <a:prstGeom prst="rect">
                      <a:avLst/>
                    </a:prstGeom>
                    <a:noFill/>
                    <a:ln>
                      <a:solidFill>
                        <a:schemeClr val="tx1">
                          <a:lumMod val="50000"/>
                          <a:lumOff val="50000"/>
                        </a:schemeClr>
                      </a:solidFill>
                    </a:ln>
                  </pic:spPr>
                </pic:pic>
              </a:graphicData>
            </a:graphic>
          </wp:inline>
        </w:drawing>
      </w:r>
    </w:p>
    <w:p w14:paraId="68422117" w14:textId="77777777" w:rsidR="001A2BA0" w:rsidRPr="001149AA" w:rsidRDefault="001A2BA0" w:rsidP="001A2BA0">
      <w:pPr>
        <w:pStyle w:val="Heading2"/>
        <w:rPr>
          <w:rFonts w:asciiTheme="minorHAnsi" w:hAnsiTheme="minorHAnsi" w:cstheme="minorHAnsi"/>
          <w:sz w:val="22"/>
          <w:szCs w:val="22"/>
        </w:rPr>
      </w:pPr>
      <w:bookmarkStart w:id="257" w:name="_Toc48121430"/>
      <w:r w:rsidRPr="001149AA">
        <w:rPr>
          <w:rFonts w:asciiTheme="minorHAnsi" w:hAnsiTheme="minorHAnsi" w:cstheme="minorHAnsi"/>
          <w:sz w:val="22"/>
          <w:szCs w:val="22"/>
        </w:rPr>
        <w:t>Data Processing Definition</w:t>
      </w:r>
      <w:bookmarkEnd w:id="257"/>
      <w:r w:rsidRPr="001149AA">
        <w:rPr>
          <w:rFonts w:asciiTheme="minorHAnsi" w:hAnsiTheme="minorHAnsi" w:cstheme="minorHAnsi"/>
          <w:sz w:val="22"/>
          <w:szCs w:val="22"/>
        </w:rPr>
        <w:t xml:space="preserve"> </w:t>
      </w:r>
    </w:p>
    <w:p w14:paraId="4BFC558F"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004605">
        <w:rPr>
          <w:rFonts w:asciiTheme="minorHAnsi" w:hAnsiTheme="minorHAnsi" w:cstheme="minorHAnsi"/>
          <w:sz w:val="21"/>
          <w:szCs w:val="21"/>
        </w:rPr>
        <w:t>Migration: Moving data from one data store to another data store</w:t>
      </w:r>
    </w:p>
    <w:p w14:paraId="2A6B1F80"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004605">
        <w:rPr>
          <w:rFonts w:asciiTheme="minorHAnsi" w:hAnsiTheme="minorHAnsi" w:cstheme="minorHAnsi"/>
          <w:sz w:val="21"/>
          <w:szCs w:val="21"/>
        </w:rPr>
        <w:lastRenderedPageBreak/>
        <w:t>Import: Copy data from one data source to another data store</w:t>
      </w:r>
    </w:p>
    <w:p w14:paraId="6AA42F17"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004605">
        <w:rPr>
          <w:rFonts w:asciiTheme="minorHAnsi" w:hAnsiTheme="minorHAnsi" w:cstheme="minorHAnsi"/>
          <w:sz w:val="21"/>
          <w:szCs w:val="21"/>
        </w:rPr>
        <w:t xml:space="preserve">Historical Data: Data residing in current oracle database (D-2 years. D is current date) </w:t>
      </w:r>
    </w:p>
    <w:p w14:paraId="37AF6B09"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004605">
        <w:rPr>
          <w:rFonts w:asciiTheme="minorHAnsi" w:hAnsiTheme="minorHAnsi" w:cstheme="minorHAnsi"/>
          <w:sz w:val="21"/>
          <w:szCs w:val="21"/>
        </w:rPr>
        <w:t xml:space="preserve">Replication: Copying of data between two database when two databases are identical in type and structure. I.e. Mirror image of each other </w:t>
      </w:r>
    </w:p>
    <w:p w14:paraId="5FA9FE67" w14:textId="77777777" w:rsidR="001A2BA0" w:rsidRPr="00004605" w:rsidRDefault="001A2BA0" w:rsidP="00C11C28">
      <w:pPr>
        <w:pStyle w:val="ListParagraph"/>
        <w:numPr>
          <w:ilvl w:val="0"/>
          <w:numId w:val="76"/>
        </w:numPr>
        <w:rPr>
          <w:rFonts w:asciiTheme="minorHAnsi" w:hAnsiTheme="minorHAnsi" w:cstheme="minorHAnsi"/>
          <w:sz w:val="21"/>
          <w:szCs w:val="21"/>
        </w:rPr>
      </w:pPr>
      <w:r w:rsidRPr="00004605">
        <w:rPr>
          <w:rFonts w:asciiTheme="minorHAnsi" w:hAnsiTheme="minorHAnsi" w:cstheme="minorHAnsi"/>
          <w:sz w:val="21"/>
          <w:szCs w:val="21"/>
        </w:rPr>
        <w:t xml:space="preserve">Trickle Data Migration: Complete the migration process in phases. During implementation, the old systems and the new are run in parallel. </w:t>
      </w:r>
    </w:p>
    <w:p w14:paraId="49B91983" w14:textId="77777777" w:rsidR="001A2BA0" w:rsidRDefault="001A2BA0" w:rsidP="001A2BA0">
      <w:pPr>
        <w:pStyle w:val="Heading2"/>
        <w:rPr>
          <w:rFonts w:asciiTheme="minorHAnsi" w:hAnsiTheme="minorHAnsi" w:cstheme="minorHAnsi"/>
          <w:sz w:val="22"/>
          <w:szCs w:val="22"/>
        </w:rPr>
      </w:pPr>
      <w:bookmarkStart w:id="258" w:name="_Toc48121431"/>
      <w:r w:rsidRPr="00766040">
        <w:rPr>
          <w:rFonts w:asciiTheme="minorHAnsi" w:hAnsiTheme="minorHAnsi" w:cstheme="minorHAnsi"/>
          <w:sz w:val="22"/>
          <w:szCs w:val="22"/>
        </w:rPr>
        <w:t>Batch Jobs Scheduling and Maintenance</w:t>
      </w:r>
      <w:bookmarkEnd w:id="258"/>
    </w:p>
    <w:p w14:paraId="5D148C88" w14:textId="77777777" w:rsidR="001A2BA0" w:rsidRPr="00126958" w:rsidRDefault="001A2BA0" w:rsidP="00126958">
      <w:pPr>
        <w:rPr>
          <w:rFonts w:asciiTheme="minorHAnsi" w:hAnsiTheme="minorHAnsi" w:cstheme="minorHAnsi"/>
          <w:bCs/>
          <w:color w:val="222222"/>
          <w:sz w:val="21"/>
          <w:szCs w:val="21"/>
          <w:shd w:val="clear" w:color="auto" w:fill="FFFFFF"/>
        </w:rPr>
      </w:pPr>
      <w:r w:rsidRPr="00126958">
        <w:rPr>
          <w:rFonts w:asciiTheme="minorHAnsi" w:hAnsiTheme="minorHAnsi" w:cstheme="minorHAnsi"/>
          <w:bCs/>
          <w:color w:val="222222"/>
          <w:sz w:val="21"/>
          <w:szCs w:val="21"/>
          <w:shd w:val="clear" w:color="auto" w:fill="FFFFFF"/>
        </w:rPr>
        <w:t>Data processing will be done through ETL tool and ETL jobs of both type batch jobs as well as continuous jobs will be scheduled using the scheduler of the ETL jobs, as it is more efficient way to create, monitor, maintain and schedule / reschedule data processing jobs.</w:t>
      </w:r>
    </w:p>
    <w:p w14:paraId="7860245B" w14:textId="77777777" w:rsidR="001A2BA0" w:rsidRPr="004F5F6A" w:rsidRDefault="001A2BA0" w:rsidP="004F5F6A">
      <w:pPr>
        <w:rPr>
          <w:rFonts w:asciiTheme="minorHAnsi" w:hAnsiTheme="minorHAnsi" w:cstheme="minorHAnsi"/>
          <w:b/>
          <w:color w:val="222222"/>
          <w:sz w:val="21"/>
          <w:szCs w:val="21"/>
          <w:shd w:val="clear" w:color="auto" w:fill="FFFFFF"/>
        </w:rPr>
      </w:pPr>
      <w:r w:rsidRPr="004F5F6A">
        <w:rPr>
          <w:rFonts w:asciiTheme="minorHAnsi" w:hAnsiTheme="minorHAnsi" w:cstheme="minorHAnsi"/>
          <w:b/>
          <w:color w:val="222222"/>
          <w:sz w:val="21"/>
          <w:szCs w:val="21"/>
          <w:shd w:val="clear" w:color="auto" w:fill="FFFFFF"/>
        </w:rPr>
        <w:t xml:space="preserve">Batch Jobs Best Practices </w:t>
      </w:r>
    </w:p>
    <w:p w14:paraId="1B5FA6EE" w14:textId="77777777" w:rsidR="001A2BA0" w:rsidRPr="004F5F6A" w:rsidRDefault="001A2BA0" w:rsidP="00C11C28">
      <w:pPr>
        <w:pStyle w:val="ListParagraph"/>
        <w:numPr>
          <w:ilvl w:val="0"/>
          <w:numId w:val="77"/>
        </w:numPr>
        <w:rPr>
          <w:rFonts w:asciiTheme="minorHAnsi" w:hAnsiTheme="minorHAnsi" w:cstheme="minorHAnsi"/>
          <w:bCs/>
          <w:color w:val="222222"/>
          <w:sz w:val="21"/>
          <w:szCs w:val="21"/>
          <w:shd w:val="clear" w:color="auto" w:fill="FFFFFF"/>
        </w:rPr>
      </w:pPr>
      <w:r w:rsidRPr="004F5F6A">
        <w:rPr>
          <w:rFonts w:asciiTheme="minorHAnsi" w:hAnsiTheme="minorHAnsi" w:cstheme="minorHAnsi"/>
          <w:bCs/>
          <w:color w:val="222222"/>
          <w:sz w:val="21"/>
          <w:szCs w:val="21"/>
          <w:shd w:val="clear" w:color="auto" w:fill="FFFFFF"/>
        </w:rPr>
        <w:t xml:space="preserve">Identification, finalization and creation of interdependent jobs. Jobs interdependency should be properly set </w:t>
      </w:r>
    </w:p>
    <w:p w14:paraId="3F93B348" w14:textId="77777777" w:rsidR="001A2BA0" w:rsidRPr="004F5F6A" w:rsidRDefault="001A2BA0" w:rsidP="00C11C28">
      <w:pPr>
        <w:pStyle w:val="ListParagraph"/>
        <w:numPr>
          <w:ilvl w:val="0"/>
          <w:numId w:val="77"/>
        </w:numPr>
        <w:rPr>
          <w:rFonts w:asciiTheme="minorHAnsi" w:hAnsiTheme="minorHAnsi" w:cstheme="minorHAnsi"/>
          <w:bCs/>
          <w:color w:val="222222"/>
          <w:sz w:val="21"/>
          <w:szCs w:val="21"/>
          <w:shd w:val="clear" w:color="auto" w:fill="FFFFFF"/>
        </w:rPr>
      </w:pPr>
      <w:r w:rsidRPr="004F5F6A">
        <w:rPr>
          <w:rFonts w:asciiTheme="minorHAnsi" w:hAnsiTheme="minorHAnsi" w:cstheme="minorHAnsi"/>
          <w:bCs/>
          <w:color w:val="222222"/>
          <w:sz w:val="21"/>
          <w:szCs w:val="21"/>
          <w:shd w:val="clear" w:color="auto" w:fill="FFFFFF"/>
        </w:rPr>
        <w:t xml:space="preserve">Proper sequencing of the job </w:t>
      </w:r>
    </w:p>
    <w:p w14:paraId="20519B30" w14:textId="77777777" w:rsidR="001A2BA0" w:rsidRPr="004F5F6A" w:rsidRDefault="001A2BA0" w:rsidP="00C11C28">
      <w:pPr>
        <w:pStyle w:val="ListParagraph"/>
        <w:numPr>
          <w:ilvl w:val="0"/>
          <w:numId w:val="77"/>
        </w:numPr>
        <w:rPr>
          <w:rFonts w:asciiTheme="minorHAnsi" w:hAnsiTheme="minorHAnsi" w:cstheme="minorHAnsi"/>
          <w:bCs/>
          <w:color w:val="222222"/>
          <w:sz w:val="21"/>
          <w:szCs w:val="21"/>
          <w:shd w:val="clear" w:color="auto" w:fill="FFFFFF"/>
        </w:rPr>
      </w:pPr>
      <w:r w:rsidRPr="004F5F6A">
        <w:rPr>
          <w:rFonts w:asciiTheme="minorHAnsi" w:hAnsiTheme="minorHAnsi" w:cstheme="minorHAnsi"/>
          <w:bCs/>
          <w:color w:val="222222"/>
          <w:sz w:val="21"/>
          <w:szCs w:val="21"/>
          <w:shd w:val="clear" w:color="auto" w:fill="FFFFFF"/>
        </w:rPr>
        <w:t xml:space="preserve">In case of job failure jobs (especially database updating jobs and high data volume processing jobs) should start from the point of failure </w:t>
      </w:r>
    </w:p>
    <w:p w14:paraId="2C69CB29" w14:textId="457CC459" w:rsidR="001A2BA0" w:rsidRPr="004D4EDC" w:rsidRDefault="001A2BA0" w:rsidP="004D4EDC">
      <w:pPr>
        <w:rPr>
          <w:rFonts w:asciiTheme="minorHAnsi" w:hAnsiTheme="minorHAnsi" w:cstheme="minorHAnsi"/>
          <w:bCs/>
          <w:color w:val="222222"/>
          <w:sz w:val="21"/>
          <w:szCs w:val="21"/>
          <w:shd w:val="clear" w:color="auto" w:fill="FFFFFF"/>
        </w:rPr>
      </w:pPr>
      <w:r w:rsidRPr="004D4EDC">
        <w:rPr>
          <w:rFonts w:asciiTheme="minorHAnsi" w:hAnsiTheme="minorHAnsi" w:cstheme="minorHAnsi"/>
          <w:bCs/>
          <w:color w:val="222222"/>
          <w:sz w:val="21"/>
          <w:szCs w:val="21"/>
          <w:shd w:val="clear" w:color="auto" w:fill="FFFFFF"/>
        </w:rPr>
        <w:t xml:space="preserve">Informatica </w:t>
      </w:r>
      <w:r w:rsidR="00600058" w:rsidRPr="004D4EDC">
        <w:rPr>
          <w:rFonts w:asciiTheme="minorHAnsi" w:hAnsiTheme="minorHAnsi" w:cstheme="minorHAnsi"/>
          <w:bCs/>
          <w:color w:val="222222"/>
          <w:sz w:val="21"/>
          <w:szCs w:val="21"/>
          <w:shd w:val="clear" w:color="auto" w:fill="FFFFFF"/>
        </w:rPr>
        <w:t xml:space="preserve">will be used as the Parivartan ETL tool </w:t>
      </w:r>
      <w:r w:rsidRPr="004D4EDC">
        <w:rPr>
          <w:rFonts w:asciiTheme="minorHAnsi" w:hAnsiTheme="minorHAnsi" w:cstheme="minorHAnsi"/>
          <w:bCs/>
          <w:color w:val="222222"/>
          <w:sz w:val="21"/>
          <w:szCs w:val="21"/>
          <w:shd w:val="clear" w:color="auto" w:fill="FFFFFF"/>
        </w:rPr>
        <w:t xml:space="preserve">and </w:t>
      </w:r>
      <w:r w:rsidR="00600058" w:rsidRPr="004D4EDC">
        <w:rPr>
          <w:rFonts w:asciiTheme="minorHAnsi" w:hAnsiTheme="minorHAnsi" w:cstheme="minorHAnsi"/>
          <w:bCs/>
          <w:color w:val="222222"/>
          <w:sz w:val="21"/>
          <w:szCs w:val="21"/>
          <w:shd w:val="clear" w:color="auto" w:fill="FFFFFF"/>
        </w:rPr>
        <w:t xml:space="preserve">Informatica workflow scheduler as the </w:t>
      </w:r>
      <w:r w:rsidR="003747E5" w:rsidRPr="004D4EDC">
        <w:rPr>
          <w:rFonts w:asciiTheme="minorHAnsi" w:hAnsiTheme="minorHAnsi" w:cstheme="minorHAnsi"/>
          <w:bCs/>
          <w:color w:val="222222"/>
          <w:sz w:val="21"/>
          <w:szCs w:val="21"/>
          <w:shd w:val="clear" w:color="auto" w:fill="FFFFFF"/>
        </w:rPr>
        <w:t xml:space="preserve">job </w:t>
      </w:r>
      <w:r w:rsidRPr="004D4EDC">
        <w:rPr>
          <w:rFonts w:asciiTheme="minorHAnsi" w:hAnsiTheme="minorHAnsi" w:cstheme="minorHAnsi"/>
          <w:bCs/>
          <w:color w:val="222222"/>
          <w:sz w:val="21"/>
          <w:szCs w:val="21"/>
          <w:shd w:val="clear" w:color="auto" w:fill="FFFFFF"/>
        </w:rPr>
        <w:t>scheduler</w:t>
      </w:r>
      <w:r w:rsidR="00600058" w:rsidRPr="004D4EDC">
        <w:rPr>
          <w:rFonts w:asciiTheme="minorHAnsi" w:hAnsiTheme="minorHAnsi" w:cstheme="minorHAnsi"/>
          <w:bCs/>
          <w:color w:val="222222"/>
          <w:sz w:val="21"/>
          <w:szCs w:val="21"/>
          <w:shd w:val="clear" w:color="auto" w:fill="FFFFFF"/>
        </w:rPr>
        <w:t>.</w:t>
      </w:r>
    </w:p>
    <w:p w14:paraId="16CAE139" w14:textId="77777777" w:rsidR="001A2BA0" w:rsidRPr="0033022F" w:rsidRDefault="001A2BA0" w:rsidP="001A2BA0">
      <w:pPr>
        <w:pStyle w:val="Heading2"/>
        <w:rPr>
          <w:rFonts w:asciiTheme="minorHAnsi" w:hAnsiTheme="minorHAnsi" w:cstheme="minorHAnsi"/>
          <w:sz w:val="22"/>
          <w:szCs w:val="22"/>
        </w:rPr>
      </w:pPr>
      <w:bookmarkStart w:id="259" w:name="_Toc48121432"/>
      <w:r w:rsidRPr="0033022F">
        <w:rPr>
          <w:rFonts w:asciiTheme="minorHAnsi" w:hAnsiTheme="minorHAnsi" w:cstheme="minorHAnsi"/>
          <w:sz w:val="22"/>
          <w:szCs w:val="22"/>
        </w:rPr>
        <w:t>Database and Data Storage Backup and Disaster Recovery</w:t>
      </w:r>
      <w:bookmarkEnd w:id="259"/>
    </w:p>
    <w:p w14:paraId="002EF56B" w14:textId="77777777" w:rsidR="001A2BA0" w:rsidRPr="00D04CC9" w:rsidRDefault="001A2BA0" w:rsidP="001A2BA0">
      <w:pPr>
        <w:rPr>
          <w:rFonts w:asciiTheme="minorHAnsi" w:hAnsiTheme="minorHAnsi" w:cstheme="minorHAnsi"/>
          <w:bCs/>
          <w:color w:val="222222"/>
          <w:sz w:val="21"/>
          <w:szCs w:val="21"/>
          <w:shd w:val="clear" w:color="auto" w:fill="FFFFFF"/>
        </w:rPr>
      </w:pPr>
      <w:r w:rsidRPr="00D04CC9">
        <w:rPr>
          <w:rFonts w:asciiTheme="minorHAnsi" w:hAnsiTheme="minorHAnsi" w:cstheme="minorHAnsi"/>
          <w:bCs/>
          <w:color w:val="222222"/>
          <w:sz w:val="21"/>
          <w:szCs w:val="21"/>
          <w:shd w:val="clear" w:color="auto" w:fill="FFFFFF"/>
        </w:rPr>
        <w:t xml:space="preserve">Purpose: Main Data Centre (DC) and Near DR (Disaster Recovery) is at Mumbai India. Additionally Disaster Recovery (DR) is at Chennai India. For all business operations, Main Data Centre will be used. As part of disaster recovery and keeping production databases and datastorage up and running 24*7   it is desired that all DC data should be available in DR and Near DR with minimal/no data latency. </w:t>
      </w:r>
    </w:p>
    <w:p w14:paraId="16E668D4" w14:textId="0C0CD72E" w:rsidR="001A2BA0" w:rsidRPr="00FD052F" w:rsidRDefault="00CF6AEC" w:rsidP="001A2BA0">
      <w:pPr>
        <w:rPr>
          <w:rFonts w:asciiTheme="minorHAnsi" w:hAnsiTheme="minorHAnsi" w:cstheme="minorHAnsi"/>
          <w:color w:val="000000" w:themeColor="text1"/>
        </w:rPr>
      </w:pPr>
      <w:r>
        <w:rPr>
          <w:rFonts w:asciiTheme="minorHAnsi" w:hAnsiTheme="minorHAnsi" w:cstheme="minorHAnsi"/>
          <w:color w:val="000000"/>
          <w:sz w:val="20"/>
          <w:szCs w:val="20"/>
        </w:rPr>
        <w:t>O</w:t>
      </w:r>
      <w:r w:rsidR="001A2BA0" w:rsidRPr="009B5E4C">
        <w:rPr>
          <w:rFonts w:asciiTheme="minorHAnsi" w:hAnsiTheme="minorHAnsi" w:cstheme="minorHAnsi"/>
          <w:color w:val="000000"/>
          <w:sz w:val="20"/>
          <w:szCs w:val="20"/>
        </w:rPr>
        <w:t xml:space="preserve">racle Data Guard </w:t>
      </w:r>
      <w:r>
        <w:rPr>
          <w:rFonts w:asciiTheme="minorHAnsi" w:hAnsiTheme="minorHAnsi" w:cstheme="minorHAnsi"/>
          <w:color w:val="000000"/>
          <w:sz w:val="20"/>
          <w:szCs w:val="20"/>
        </w:rPr>
        <w:t xml:space="preserve">will be used </w:t>
      </w:r>
      <w:r w:rsidR="001A2BA0" w:rsidRPr="009B5E4C">
        <w:rPr>
          <w:rFonts w:asciiTheme="minorHAnsi" w:hAnsiTheme="minorHAnsi" w:cstheme="minorHAnsi"/>
          <w:color w:val="000000"/>
          <w:sz w:val="20"/>
          <w:szCs w:val="20"/>
        </w:rPr>
        <w:t>for all type of Disaster Recovery</w:t>
      </w:r>
      <w:r>
        <w:rPr>
          <w:rFonts w:asciiTheme="minorHAnsi" w:hAnsiTheme="minorHAnsi" w:cstheme="minorHAnsi"/>
          <w:color w:val="000000" w:themeColor="text1"/>
        </w:rPr>
        <w:t xml:space="preserve"> for Oracle DB.</w:t>
      </w:r>
    </w:p>
    <w:p w14:paraId="20504EBB" w14:textId="77777777" w:rsidR="001A2BA0" w:rsidRPr="00FD052F" w:rsidRDefault="001A2BA0" w:rsidP="001A2BA0">
      <w:pPr>
        <w:rPr>
          <w:rFonts w:asciiTheme="minorHAnsi" w:hAnsiTheme="minorHAnsi" w:cstheme="minorHAnsi"/>
          <w:color w:val="000000" w:themeColor="text1"/>
        </w:rPr>
      </w:pPr>
    </w:p>
    <w:p w14:paraId="43E91AE0" w14:textId="77777777" w:rsidR="001A2BA0" w:rsidRPr="00FD052F" w:rsidRDefault="001A2BA0" w:rsidP="001A2BA0">
      <w:pPr>
        <w:rPr>
          <w:rFonts w:asciiTheme="minorHAnsi" w:hAnsiTheme="minorHAnsi" w:cstheme="minorHAnsi"/>
          <w:color w:val="000000" w:themeColor="text1"/>
        </w:rPr>
      </w:pPr>
    </w:p>
    <w:p w14:paraId="60B8CD07" w14:textId="77777777" w:rsidR="001A2BA0" w:rsidRDefault="001A2BA0" w:rsidP="001A2BA0">
      <w:pPr>
        <w:rPr>
          <w:rFonts w:asciiTheme="minorHAnsi" w:hAnsiTheme="minorHAnsi" w:cstheme="minorHAnsi"/>
          <w:color w:val="000000" w:themeColor="text1"/>
        </w:rPr>
      </w:pPr>
      <w:r>
        <w:rPr>
          <w:rFonts w:asciiTheme="minorHAnsi" w:hAnsiTheme="minorHAnsi" w:cstheme="minorHAnsi"/>
          <w:noProof/>
          <w:color w:val="000000" w:themeColor="text1"/>
          <w:lang w:val="en-US" w:eastAsia="en-US"/>
        </w:rPr>
        <w:drawing>
          <wp:inline distT="0" distB="0" distL="0" distR="0" wp14:anchorId="7BDCE0E8" wp14:editId="63AD2D2C">
            <wp:extent cx="2870887" cy="1688757"/>
            <wp:effectExtent l="0" t="0" r="5715" b="6985"/>
            <wp:docPr id="84" name="Picture 8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close up of a map&#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74288" cy="1690757"/>
                    </a:xfrm>
                    <a:prstGeom prst="rect">
                      <a:avLst/>
                    </a:prstGeom>
                    <a:noFill/>
                    <a:ln>
                      <a:noFill/>
                    </a:ln>
                  </pic:spPr>
                </pic:pic>
              </a:graphicData>
            </a:graphic>
          </wp:inline>
        </w:drawing>
      </w:r>
      <w:r>
        <w:rPr>
          <w:rFonts w:asciiTheme="minorHAnsi" w:hAnsiTheme="minorHAnsi" w:cstheme="minorHAnsi"/>
          <w:noProof/>
          <w:color w:val="000000" w:themeColor="text1"/>
          <w:lang w:val="en-US" w:eastAsia="en-US"/>
        </w:rPr>
        <w:drawing>
          <wp:inline distT="0" distB="0" distL="0" distR="0" wp14:anchorId="05AAEBCC" wp14:editId="0924996D">
            <wp:extent cx="3199555" cy="1654175"/>
            <wp:effectExtent l="0" t="0" r="1270" b="3175"/>
            <wp:docPr id="85" name="Picture 8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map&#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30915" cy="1670388"/>
                    </a:xfrm>
                    <a:prstGeom prst="rect">
                      <a:avLst/>
                    </a:prstGeom>
                    <a:noFill/>
                    <a:ln>
                      <a:noFill/>
                    </a:ln>
                  </pic:spPr>
                </pic:pic>
              </a:graphicData>
            </a:graphic>
          </wp:inline>
        </w:drawing>
      </w:r>
    </w:p>
    <w:p w14:paraId="2C9E7497" w14:textId="77777777" w:rsidR="001A2BA0" w:rsidRDefault="001A2BA0" w:rsidP="001A2BA0">
      <w:pPr>
        <w:rPr>
          <w:rFonts w:asciiTheme="minorHAnsi" w:hAnsiTheme="minorHAnsi" w:cstheme="minorHAnsi"/>
          <w:color w:val="000000" w:themeColor="text1"/>
        </w:rPr>
      </w:pPr>
    </w:p>
    <w:p w14:paraId="55EB7FAC" w14:textId="77777777" w:rsidR="001A2BA0" w:rsidRDefault="001A2BA0" w:rsidP="001A2BA0">
      <w:pPr>
        <w:rPr>
          <w:rFonts w:asciiTheme="minorHAnsi" w:hAnsiTheme="minorHAnsi" w:cstheme="minorHAnsi"/>
          <w:color w:val="000000" w:themeColor="text1"/>
        </w:rPr>
      </w:pPr>
    </w:p>
    <w:p w14:paraId="468DD9E0" w14:textId="77777777" w:rsidR="001A2BA0" w:rsidRDefault="001A2BA0" w:rsidP="001A2BA0">
      <w:pPr>
        <w:rPr>
          <w:rFonts w:asciiTheme="minorHAnsi" w:hAnsiTheme="minorHAnsi" w:cstheme="minorHAnsi"/>
          <w:color w:val="000000" w:themeColor="text1"/>
        </w:rPr>
      </w:pPr>
    </w:p>
    <w:p w14:paraId="4AEC51E6" w14:textId="77777777" w:rsidR="001A2BA0" w:rsidRDefault="001A2BA0" w:rsidP="001A2BA0">
      <w:pPr>
        <w:rPr>
          <w:rFonts w:asciiTheme="minorHAnsi" w:hAnsiTheme="minorHAnsi" w:cstheme="minorHAnsi"/>
          <w:color w:val="000000" w:themeColor="text1"/>
        </w:rPr>
      </w:pPr>
    </w:p>
    <w:p w14:paraId="670EB121" w14:textId="77777777" w:rsidR="001A2BA0" w:rsidRDefault="001A2BA0" w:rsidP="001A2BA0">
      <w:pPr>
        <w:rPr>
          <w:rFonts w:asciiTheme="minorHAnsi" w:hAnsiTheme="minorHAnsi" w:cstheme="minorHAnsi"/>
          <w:color w:val="000000" w:themeColor="text1"/>
        </w:rPr>
      </w:pPr>
    </w:p>
    <w:p w14:paraId="39AE3141" w14:textId="77777777" w:rsidR="001A2BA0" w:rsidRDefault="001A2BA0" w:rsidP="001A2BA0">
      <w:pPr>
        <w:rPr>
          <w:rFonts w:asciiTheme="minorHAnsi" w:hAnsiTheme="minorHAnsi" w:cstheme="minorHAnsi"/>
          <w:color w:val="000000" w:themeColor="text1"/>
        </w:rPr>
      </w:pPr>
    </w:p>
    <w:p w14:paraId="6AA46486" w14:textId="77777777" w:rsidR="001A2BA0" w:rsidRDefault="001A2BA0" w:rsidP="00CE585F">
      <w:pPr>
        <w:jc w:val="center"/>
        <w:rPr>
          <w:rFonts w:asciiTheme="minorHAnsi" w:hAnsiTheme="minorHAnsi" w:cstheme="minorHAnsi"/>
          <w:color w:val="000000" w:themeColor="text1"/>
        </w:rPr>
      </w:pPr>
      <w:r>
        <w:rPr>
          <w:rFonts w:asciiTheme="minorHAnsi" w:hAnsiTheme="minorHAnsi" w:cstheme="minorHAnsi"/>
          <w:noProof/>
          <w:color w:val="000000" w:themeColor="text1"/>
          <w:lang w:val="en-US" w:eastAsia="en-US"/>
        </w:rPr>
        <w:lastRenderedPageBreak/>
        <w:drawing>
          <wp:inline distT="0" distB="0" distL="0" distR="0" wp14:anchorId="5C1E936F" wp14:editId="190F68EE">
            <wp:extent cx="5283200" cy="2330930"/>
            <wp:effectExtent l="12700" t="12700" r="12700" b="19050"/>
            <wp:docPr id="87" name="Picture 8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map&#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90563" cy="2334179"/>
                    </a:xfrm>
                    <a:prstGeom prst="rect">
                      <a:avLst/>
                    </a:prstGeom>
                    <a:noFill/>
                    <a:ln>
                      <a:solidFill>
                        <a:schemeClr val="tx1">
                          <a:lumMod val="50000"/>
                          <a:lumOff val="50000"/>
                        </a:schemeClr>
                      </a:solidFill>
                    </a:ln>
                  </pic:spPr>
                </pic:pic>
              </a:graphicData>
            </a:graphic>
          </wp:inline>
        </w:drawing>
      </w:r>
    </w:p>
    <w:p w14:paraId="3FB167AF" w14:textId="77777777" w:rsidR="001A2BA0" w:rsidRDefault="001A2BA0" w:rsidP="001A2BA0">
      <w:pPr>
        <w:rPr>
          <w:rFonts w:asciiTheme="minorHAnsi" w:hAnsiTheme="minorHAnsi" w:cstheme="minorHAnsi"/>
          <w:color w:val="000000" w:themeColor="text1"/>
        </w:rPr>
      </w:pPr>
    </w:p>
    <w:p w14:paraId="18C62212" w14:textId="77777777" w:rsidR="001A2BA0" w:rsidRPr="00CE585F" w:rsidRDefault="001A2BA0" w:rsidP="001A2BA0">
      <w:pPr>
        <w:rPr>
          <w:rFonts w:asciiTheme="minorHAnsi" w:hAnsiTheme="minorHAnsi" w:cstheme="minorHAnsi"/>
          <w:color w:val="000000" w:themeColor="text1"/>
          <w:sz w:val="21"/>
          <w:szCs w:val="21"/>
        </w:rPr>
      </w:pPr>
      <w:r>
        <w:rPr>
          <w:rFonts w:asciiTheme="minorHAnsi" w:hAnsiTheme="minorHAnsi" w:cstheme="minorHAnsi"/>
          <w:color w:val="000000" w:themeColor="text1"/>
        </w:rPr>
        <w:t>*</w:t>
      </w:r>
      <w:r w:rsidRPr="00CE585F">
        <w:rPr>
          <w:rFonts w:asciiTheme="minorHAnsi" w:hAnsiTheme="minorHAnsi" w:cstheme="minorHAnsi"/>
          <w:color w:val="000000" w:themeColor="text1"/>
          <w:sz w:val="21"/>
          <w:szCs w:val="21"/>
        </w:rPr>
        <w:t>Old DB  is Oracle Database currently being used ( Database ‘as is’)</w:t>
      </w:r>
    </w:p>
    <w:p w14:paraId="0415D4C6" w14:textId="77777777" w:rsidR="001A2BA0" w:rsidRPr="00CE585F" w:rsidRDefault="001A2BA0" w:rsidP="001A2BA0">
      <w:pPr>
        <w:rPr>
          <w:rFonts w:asciiTheme="minorHAnsi" w:hAnsiTheme="minorHAnsi" w:cstheme="minorHAnsi"/>
          <w:color w:val="000000" w:themeColor="text1"/>
          <w:sz w:val="21"/>
          <w:szCs w:val="21"/>
        </w:rPr>
      </w:pPr>
      <w:r w:rsidRPr="00CE585F">
        <w:rPr>
          <w:rFonts w:asciiTheme="minorHAnsi" w:hAnsiTheme="minorHAnsi" w:cstheme="minorHAnsi"/>
          <w:color w:val="000000" w:themeColor="text1"/>
          <w:sz w:val="21"/>
          <w:szCs w:val="21"/>
        </w:rPr>
        <w:t xml:space="preserve">* New DB is Parivartan Oracle Database (Database ‘to be’) </w:t>
      </w:r>
    </w:p>
    <w:p w14:paraId="5490674D" w14:textId="77777777" w:rsidR="001A2BA0" w:rsidRPr="00CE585F" w:rsidRDefault="001A2BA0" w:rsidP="001A2BA0">
      <w:pPr>
        <w:rPr>
          <w:rFonts w:asciiTheme="minorHAnsi" w:hAnsiTheme="minorHAnsi" w:cstheme="minorHAnsi"/>
          <w:color w:val="000000" w:themeColor="text1"/>
          <w:sz w:val="21"/>
          <w:szCs w:val="21"/>
        </w:rPr>
      </w:pPr>
      <w:r w:rsidRPr="00CE585F">
        <w:rPr>
          <w:rFonts w:asciiTheme="minorHAnsi" w:hAnsiTheme="minorHAnsi" w:cstheme="minorHAnsi"/>
          <w:color w:val="000000" w:themeColor="text1"/>
          <w:sz w:val="21"/>
          <w:szCs w:val="21"/>
        </w:rPr>
        <w:t xml:space="preserve">* Replication and Disaster recovery of old db is out of scope for Parivartan ,it is shown in above pic for better clarity of disaster recovery process </w:t>
      </w:r>
    </w:p>
    <w:p w14:paraId="6D7BE3D8" w14:textId="77777777" w:rsidR="001A2BA0" w:rsidRPr="004B3B83" w:rsidRDefault="001A2BA0" w:rsidP="001A2BA0">
      <w:pPr>
        <w:rPr>
          <w:rFonts w:asciiTheme="minorHAnsi" w:hAnsiTheme="minorHAnsi" w:cstheme="minorHAnsi"/>
          <w:color w:val="000000" w:themeColor="text1"/>
        </w:rPr>
      </w:pPr>
    </w:p>
    <w:p w14:paraId="44E0B72D" w14:textId="77777777" w:rsidR="001A2BA0" w:rsidRPr="00B41D7E" w:rsidRDefault="001A2BA0" w:rsidP="001A2BA0">
      <w:pPr>
        <w:rPr>
          <w:rFonts w:asciiTheme="minorHAnsi" w:hAnsiTheme="minorHAnsi" w:cstheme="minorHAnsi"/>
          <w:color w:val="000000"/>
          <w:sz w:val="21"/>
          <w:szCs w:val="21"/>
        </w:rPr>
      </w:pPr>
      <w:r w:rsidRPr="00B41D7E">
        <w:rPr>
          <w:rFonts w:asciiTheme="minorHAnsi" w:hAnsiTheme="minorHAnsi" w:cstheme="minorHAnsi"/>
          <w:b/>
          <w:color w:val="000000"/>
          <w:sz w:val="21"/>
          <w:szCs w:val="21"/>
        </w:rPr>
        <w:t>Oracle Active Data Guard</w:t>
      </w:r>
      <w:r w:rsidRPr="00B41D7E">
        <w:rPr>
          <w:rFonts w:asciiTheme="minorHAnsi" w:hAnsiTheme="minorHAnsi" w:cstheme="minorHAnsi"/>
          <w:color w:val="000000"/>
          <w:sz w:val="21"/>
          <w:szCs w:val="21"/>
        </w:rPr>
        <w:t xml:space="preserve"> is the replication solution optimized for data protection and disaster recovery for the Oracle Database.  Active Data Guard prevents data loss and downtime by maintaining a synchronized physical replica of the production database. If the production database becomes unavailable for any reason, client connections can quickly fail over to the replica to immediately restore service. </w:t>
      </w:r>
    </w:p>
    <w:p w14:paraId="7BE00DCA" w14:textId="77777777" w:rsidR="001A2BA0" w:rsidRPr="00B41D7E" w:rsidRDefault="001A2BA0" w:rsidP="001A2BA0">
      <w:pPr>
        <w:rPr>
          <w:rFonts w:asciiTheme="minorHAnsi" w:hAnsiTheme="minorHAnsi" w:cstheme="minorHAnsi"/>
          <w:b/>
          <w:color w:val="000000"/>
          <w:sz w:val="21"/>
          <w:szCs w:val="21"/>
        </w:rPr>
      </w:pPr>
      <w:r w:rsidRPr="00B41D7E">
        <w:rPr>
          <w:rFonts w:asciiTheme="minorHAnsi" w:hAnsiTheme="minorHAnsi" w:cstheme="minorHAnsi"/>
          <w:color w:val="000000"/>
          <w:sz w:val="21"/>
          <w:szCs w:val="21"/>
        </w:rPr>
        <w:t>Active Data Guard also eliminates idle redundancy by allowing read-only workloads to be offloaded to a copy of the production database.  Active Data Guard is ideally suited for providing disaster recovery for databases with recovery time objectives that cannot tolerate the downtime that accompanies a restore from backup.</w:t>
      </w:r>
    </w:p>
    <w:p w14:paraId="5D7DF36B" w14:textId="77777777" w:rsidR="001A2BA0" w:rsidRPr="00B41D7E" w:rsidRDefault="001A2BA0" w:rsidP="001A2BA0">
      <w:pPr>
        <w:rPr>
          <w:rFonts w:asciiTheme="minorHAnsi" w:hAnsiTheme="minorHAnsi" w:cstheme="minorHAnsi"/>
          <w:color w:val="000000"/>
          <w:sz w:val="21"/>
          <w:szCs w:val="21"/>
        </w:rPr>
      </w:pPr>
    </w:p>
    <w:p w14:paraId="43F04595" w14:textId="77777777" w:rsidR="001A2BA0" w:rsidRPr="00B41D7E" w:rsidRDefault="001A2BA0" w:rsidP="001A2BA0">
      <w:pPr>
        <w:rPr>
          <w:rFonts w:asciiTheme="minorHAnsi" w:hAnsiTheme="minorHAnsi" w:cstheme="minorHAnsi"/>
          <w:color w:val="000000"/>
          <w:sz w:val="21"/>
          <w:szCs w:val="21"/>
        </w:rPr>
      </w:pPr>
      <w:r w:rsidRPr="00B41D7E">
        <w:rPr>
          <w:rFonts w:asciiTheme="minorHAnsi" w:hAnsiTheme="minorHAnsi" w:cstheme="minorHAnsi"/>
          <w:color w:val="000000"/>
          <w:sz w:val="21"/>
          <w:szCs w:val="21"/>
        </w:rPr>
        <w:t xml:space="preserve">Standby database will be configured in </w:t>
      </w:r>
      <w:r w:rsidRPr="00B41D7E">
        <w:rPr>
          <w:rFonts w:asciiTheme="minorHAnsi" w:hAnsiTheme="minorHAnsi" w:cstheme="minorHAnsi"/>
          <w:b/>
          <w:color w:val="000000"/>
          <w:sz w:val="21"/>
          <w:szCs w:val="21"/>
        </w:rPr>
        <w:t>Maximum Availability Mode</w:t>
      </w:r>
      <w:r w:rsidRPr="00B41D7E">
        <w:rPr>
          <w:rFonts w:asciiTheme="minorHAnsi" w:hAnsiTheme="minorHAnsi" w:cstheme="minorHAnsi"/>
          <w:color w:val="000000"/>
          <w:sz w:val="21"/>
          <w:szCs w:val="21"/>
        </w:rPr>
        <w:t>. This protection mode provides the highest level of data protection that is possible without compromising the availability of a primary database. Transactions do not commit until all redo data needed to recover those transactions has been written to the online redo log and to at least one synchronized standby database. If the primary database cannot write its redo stream to at least one synchronized standby database, it operates as if it were in maximum performance mode to preserve primary database availability until it is again able to write its redo stream to a synchronized standby database.</w:t>
      </w:r>
    </w:p>
    <w:p w14:paraId="73AA4CAD" w14:textId="77777777" w:rsidR="001A2BA0" w:rsidRPr="00B41D7E" w:rsidRDefault="001A2BA0" w:rsidP="001A2BA0">
      <w:pPr>
        <w:rPr>
          <w:rFonts w:asciiTheme="minorHAnsi" w:hAnsiTheme="minorHAnsi" w:cstheme="minorHAnsi"/>
          <w:color w:val="000000"/>
          <w:sz w:val="21"/>
          <w:szCs w:val="21"/>
        </w:rPr>
      </w:pPr>
    </w:p>
    <w:p w14:paraId="674C8A19" w14:textId="77777777" w:rsidR="001A2BA0" w:rsidRPr="00B41D7E" w:rsidRDefault="001A2BA0" w:rsidP="001A2BA0">
      <w:pPr>
        <w:rPr>
          <w:rFonts w:asciiTheme="minorHAnsi" w:hAnsiTheme="minorHAnsi" w:cstheme="minorHAnsi"/>
          <w:color w:val="000000"/>
          <w:sz w:val="21"/>
          <w:szCs w:val="21"/>
        </w:rPr>
      </w:pPr>
      <w:r w:rsidRPr="00B41D7E">
        <w:rPr>
          <w:rFonts w:asciiTheme="minorHAnsi" w:hAnsiTheme="minorHAnsi" w:cstheme="minorHAnsi"/>
          <w:b/>
          <w:color w:val="000000"/>
          <w:sz w:val="21"/>
          <w:szCs w:val="21"/>
        </w:rPr>
        <w:t xml:space="preserve">Limitation:  </w:t>
      </w:r>
      <w:r w:rsidRPr="00B41D7E">
        <w:rPr>
          <w:rFonts w:asciiTheme="minorHAnsi" w:hAnsiTheme="minorHAnsi" w:cstheme="minorHAnsi"/>
          <w:color w:val="000000"/>
          <w:sz w:val="21"/>
          <w:szCs w:val="21"/>
        </w:rPr>
        <w:t xml:space="preserve">This mode ensures that no data loss will occur if the primary database fails, but only if a second fault does not prevent a complete set of redo data from being sent from the primary database to standby database. </w:t>
      </w:r>
    </w:p>
    <w:p w14:paraId="7E5AC7A8" w14:textId="77777777" w:rsidR="001A2BA0" w:rsidRPr="00B41D7E" w:rsidRDefault="001A2BA0" w:rsidP="001A2BA0">
      <w:pPr>
        <w:rPr>
          <w:rFonts w:asciiTheme="minorHAnsi" w:hAnsiTheme="minorHAnsi" w:cstheme="minorHAnsi"/>
          <w:color w:val="000000"/>
          <w:sz w:val="21"/>
          <w:szCs w:val="21"/>
        </w:rPr>
      </w:pPr>
    </w:p>
    <w:p w14:paraId="7BAA6B6B" w14:textId="77777777" w:rsidR="001A2BA0" w:rsidRPr="00B41D7E" w:rsidRDefault="001A2BA0" w:rsidP="001A2BA0">
      <w:pPr>
        <w:rPr>
          <w:rFonts w:asciiTheme="minorHAnsi" w:hAnsiTheme="minorHAnsi" w:cstheme="minorHAnsi"/>
          <w:color w:val="000000"/>
          <w:sz w:val="21"/>
          <w:szCs w:val="21"/>
        </w:rPr>
      </w:pPr>
      <w:r w:rsidRPr="00B41D7E">
        <w:rPr>
          <w:rFonts w:asciiTheme="minorHAnsi" w:hAnsiTheme="minorHAnsi" w:cstheme="minorHAnsi"/>
          <w:b/>
          <w:color w:val="000000"/>
          <w:sz w:val="21"/>
          <w:szCs w:val="21"/>
        </w:rPr>
        <w:t>Note:</w:t>
      </w:r>
      <w:r w:rsidRPr="00B41D7E">
        <w:rPr>
          <w:rFonts w:asciiTheme="minorHAnsi" w:hAnsiTheme="minorHAnsi" w:cstheme="minorHAnsi"/>
          <w:color w:val="000000"/>
          <w:sz w:val="21"/>
          <w:szCs w:val="21"/>
        </w:rPr>
        <w:t xml:space="preserve">  Network Bandwidth plays important role to maintain zero/minimum data loss hence considering</w:t>
      </w:r>
    </w:p>
    <w:p w14:paraId="53E7DD95" w14:textId="77777777" w:rsidR="001A2BA0" w:rsidRPr="00B41D7E" w:rsidRDefault="001A2BA0" w:rsidP="001A2BA0">
      <w:pPr>
        <w:rPr>
          <w:rFonts w:asciiTheme="minorHAnsi" w:hAnsiTheme="minorHAnsi" w:cstheme="minorHAnsi"/>
          <w:color w:val="000000"/>
          <w:sz w:val="21"/>
          <w:szCs w:val="21"/>
        </w:rPr>
      </w:pPr>
      <w:r w:rsidRPr="00B41D7E">
        <w:rPr>
          <w:rFonts w:asciiTheme="minorHAnsi" w:hAnsiTheme="minorHAnsi" w:cstheme="minorHAnsi"/>
          <w:color w:val="000000"/>
          <w:sz w:val="21"/>
          <w:szCs w:val="21"/>
        </w:rPr>
        <w:t>Zero latency network will be used to transfer redo from DC-BKC to DR-Chennai.</w:t>
      </w:r>
    </w:p>
    <w:p w14:paraId="012C84C2" w14:textId="77777777" w:rsidR="001A2BA0" w:rsidRPr="00FD052F" w:rsidRDefault="001A2BA0" w:rsidP="001A2BA0">
      <w:pPr>
        <w:rPr>
          <w:rFonts w:asciiTheme="minorHAnsi" w:hAnsiTheme="minorHAnsi" w:cstheme="minorHAnsi"/>
          <w:color w:val="000000" w:themeColor="text1"/>
        </w:rPr>
      </w:pPr>
    </w:p>
    <w:tbl>
      <w:tblPr>
        <w:tblW w:w="10485" w:type="dxa"/>
        <w:tblCellMar>
          <w:left w:w="0" w:type="dxa"/>
          <w:right w:w="0" w:type="dxa"/>
        </w:tblCellMar>
        <w:tblLook w:val="0420" w:firstRow="1" w:lastRow="0" w:firstColumn="0" w:lastColumn="0" w:noHBand="0" w:noVBand="1"/>
      </w:tblPr>
      <w:tblGrid>
        <w:gridCol w:w="1691"/>
        <w:gridCol w:w="8794"/>
      </w:tblGrid>
      <w:tr w:rsidR="001A2BA0" w:rsidRPr="00C8444A" w14:paraId="263EFF42" w14:textId="77777777" w:rsidTr="00D37EE0">
        <w:trPr>
          <w:trHeight w:val="683"/>
        </w:trPr>
        <w:tc>
          <w:tcPr>
            <w:tcW w:w="1691" w:type="dxa"/>
            <w:tcBorders>
              <w:top w:val="single" w:sz="4" w:space="0" w:color="auto"/>
              <w:left w:val="single" w:sz="4" w:space="0" w:color="auto"/>
              <w:bottom w:val="single" w:sz="4" w:space="0" w:color="auto"/>
              <w:right w:val="single" w:sz="4" w:space="0" w:color="auto"/>
            </w:tcBorders>
            <w:shd w:val="clear" w:color="auto" w:fill="5B9BD5"/>
            <w:tcMar>
              <w:top w:w="72" w:type="dxa"/>
              <w:left w:w="144" w:type="dxa"/>
              <w:bottom w:w="72" w:type="dxa"/>
              <w:right w:w="144" w:type="dxa"/>
            </w:tcMar>
            <w:hideMark/>
          </w:tcPr>
          <w:p w14:paraId="23EDC1F9" w14:textId="77777777" w:rsidR="001A2BA0" w:rsidRPr="00C8444A"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b/>
                <w:bCs/>
                <w:color w:val="000000" w:themeColor="text1"/>
                <w:sz w:val="20"/>
                <w:szCs w:val="20"/>
              </w:rPr>
              <w:t>Objective</w:t>
            </w:r>
          </w:p>
        </w:tc>
        <w:tc>
          <w:tcPr>
            <w:tcW w:w="8794" w:type="dxa"/>
            <w:tcBorders>
              <w:top w:val="single" w:sz="4" w:space="0" w:color="auto"/>
              <w:left w:val="single" w:sz="4" w:space="0" w:color="auto"/>
              <w:bottom w:val="single" w:sz="4" w:space="0" w:color="auto"/>
              <w:right w:val="single" w:sz="4" w:space="0" w:color="auto"/>
            </w:tcBorders>
            <w:shd w:val="clear" w:color="auto" w:fill="5B9BD5"/>
            <w:tcMar>
              <w:top w:w="72" w:type="dxa"/>
              <w:left w:w="144" w:type="dxa"/>
              <w:bottom w:w="72" w:type="dxa"/>
              <w:right w:w="144" w:type="dxa"/>
            </w:tcMar>
            <w:hideMark/>
          </w:tcPr>
          <w:p w14:paraId="73372979" w14:textId="77777777" w:rsidR="001A2BA0" w:rsidRPr="00C8444A"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b/>
                <w:bCs/>
                <w:color w:val="000000" w:themeColor="text1"/>
                <w:sz w:val="20"/>
                <w:szCs w:val="20"/>
              </w:rPr>
              <w:t>Description</w:t>
            </w:r>
          </w:p>
        </w:tc>
      </w:tr>
      <w:tr w:rsidR="001A2BA0" w:rsidRPr="00C8444A" w14:paraId="17028ECD" w14:textId="77777777" w:rsidTr="00D37EE0">
        <w:trPr>
          <w:trHeight w:val="3268"/>
        </w:trPr>
        <w:tc>
          <w:tcPr>
            <w:tcW w:w="1691" w:type="dxa"/>
            <w:tcBorders>
              <w:top w:val="single" w:sz="4" w:space="0" w:color="auto"/>
              <w:left w:val="single" w:sz="4" w:space="0" w:color="auto"/>
              <w:bottom w:val="single" w:sz="4" w:space="0" w:color="auto"/>
              <w:right w:val="single" w:sz="4" w:space="0" w:color="auto"/>
            </w:tcBorders>
            <w:shd w:val="clear" w:color="auto" w:fill="D2DEEF"/>
            <w:tcMar>
              <w:top w:w="72" w:type="dxa"/>
              <w:left w:w="144" w:type="dxa"/>
              <w:bottom w:w="72" w:type="dxa"/>
              <w:right w:w="144" w:type="dxa"/>
            </w:tcMar>
            <w:hideMark/>
          </w:tcPr>
          <w:p w14:paraId="59D33F3F" w14:textId="77777777" w:rsidR="001A2BA0" w:rsidRPr="00C8444A"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color w:val="000000" w:themeColor="text1"/>
                <w:sz w:val="20"/>
                <w:szCs w:val="20"/>
              </w:rPr>
              <w:lastRenderedPageBreak/>
              <w:t>RPO (DB Layer)</w:t>
            </w:r>
          </w:p>
        </w:tc>
        <w:tc>
          <w:tcPr>
            <w:tcW w:w="8794" w:type="dxa"/>
            <w:tcBorders>
              <w:top w:val="single" w:sz="4" w:space="0" w:color="auto"/>
              <w:left w:val="single" w:sz="4" w:space="0" w:color="auto"/>
              <w:bottom w:val="single" w:sz="4" w:space="0" w:color="auto"/>
              <w:right w:val="single" w:sz="4" w:space="0" w:color="auto"/>
            </w:tcBorders>
            <w:shd w:val="clear" w:color="auto" w:fill="D2DEEF"/>
            <w:tcMar>
              <w:top w:w="72" w:type="dxa"/>
              <w:left w:w="144" w:type="dxa"/>
              <w:bottom w:w="72" w:type="dxa"/>
              <w:right w:w="144" w:type="dxa"/>
            </w:tcMar>
            <w:hideMark/>
          </w:tcPr>
          <w:p w14:paraId="182E3D8A" w14:textId="77777777" w:rsidR="001A2BA0" w:rsidRPr="00C8444A"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b/>
                <w:bCs/>
                <w:color w:val="000000" w:themeColor="text1"/>
                <w:sz w:val="20"/>
                <w:szCs w:val="20"/>
              </w:rPr>
              <w:t xml:space="preserve">Zero (near zero) </w:t>
            </w:r>
            <w:r w:rsidRPr="00C8444A">
              <w:rPr>
                <w:rFonts w:asciiTheme="minorHAnsi" w:hAnsiTheme="minorHAnsi" w:cstheme="minorHAnsi"/>
                <w:color w:val="000000" w:themeColor="text1"/>
                <w:sz w:val="20"/>
                <w:szCs w:val="20"/>
              </w:rPr>
              <w:t>RPO will be achieve through real time apply High Availability Mode Configuration with certain assumption and limitation</w:t>
            </w:r>
          </w:p>
          <w:p w14:paraId="40FB8EF4" w14:textId="77777777" w:rsidR="001A2BA0" w:rsidRPr="00C8444A"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color w:val="000000" w:themeColor="text1"/>
                <w:sz w:val="20"/>
                <w:szCs w:val="20"/>
              </w:rPr>
              <w:t> </w:t>
            </w:r>
          </w:p>
          <w:p w14:paraId="0DA80CD9" w14:textId="77777777" w:rsidR="001A2BA0" w:rsidRPr="00C8444A"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b/>
                <w:bCs/>
                <w:color w:val="000000" w:themeColor="text1"/>
                <w:sz w:val="20"/>
                <w:szCs w:val="20"/>
              </w:rPr>
              <w:t xml:space="preserve">Assumption : </w:t>
            </w:r>
            <w:r w:rsidRPr="00C8444A">
              <w:rPr>
                <w:rFonts w:asciiTheme="minorHAnsi" w:hAnsiTheme="minorHAnsi" w:cstheme="minorHAnsi"/>
                <w:color w:val="000000" w:themeColor="text1"/>
                <w:sz w:val="20"/>
                <w:szCs w:val="20"/>
              </w:rPr>
              <w:t xml:space="preserve"> </w:t>
            </w:r>
          </w:p>
          <w:p w14:paraId="03018B05" w14:textId="77777777" w:rsidR="001A2BA0" w:rsidRPr="00C8444A"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color w:val="000000" w:themeColor="text1"/>
                <w:sz w:val="20"/>
                <w:szCs w:val="20"/>
              </w:rPr>
              <w:t>Zero latency network will be used to transferred redo from DC-BKC to DR-Chennai</w:t>
            </w:r>
          </w:p>
          <w:p w14:paraId="6D3EFC68" w14:textId="77777777" w:rsidR="001A2BA0" w:rsidRPr="00C8444A"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color w:val="000000" w:themeColor="text1"/>
                <w:sz w:val="20"/>
                <w:szCs w:val="20"/>
              </w:rPr>
              <w:t> </w:t>
            </w:r>
          </w:p>
          <w:p w14:paraId="24660777" w14:textId="77777777" w:rsidR="001A2BA0" w:rsidRPr="00C8444A"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b/>
                <w:bCs/>
                <w:color w:val="000000" w:themeColor="text1"/>
                <w:sz w:val="20"/>
                <w:szCs w:val="20"/>
              </w:rPr>
              <w:t xml:space="preserve">Limitation:  </w:t>
            </w:r>
          </w:p>
          <w:p w14:paraId="79391700" w14:textId="77777777" w:rsidR="001A2BA0" w:rsidRPr="00C8444A"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color w:val="000000" w:themeColor="text1"/>
                <w:sz w:val="20"/>
                <w:szCs w:val="20"/>
              </w:rPr>
              <w:t xml:space="preserve">This mode ensures that no data loss will occur if the primary database fails, but only if a second fault </w:t>
            </w:r>
            <w:r>
              <w:rPr>
                <w:rFonts w:asciiTheme="minorHAnsi" w:hAnsiTheme="minorHAnsi" w:cstheme="minorHAnsi"/>
                <w:color w:val="000000" w:themeColor="text1"/>
                <w:sz w:val="20"/>
                <w:szCs w:val="20"/>
              </w:rPr>
              <w:t>d</w:t>
            </w:r>
            <w:r w:rsidRPr="00C8444A">
              <w:rPr>
                <w:rFonts w:asciiTheme="minorHAnsi" w:hAnsiTheme="minorHAnsi" w:cstheme="minorHAnsi"/>
                <w:color w:val="000000" w:themeColor="text1"/>
                <w:sz w:val="20"/>
                <w:szCs w:val="20"/>
              </w:rPr>
              <w:t>oes not prevent a complete set of redo data from being sent from the primary database to standby database.</w:t>
            </w:r>
          </w:p>
          <w:p w14:paraId="1E3452BD" w14:textId="77777777" w:rsidR="001A2BA0"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color w:val="000000" w:themeColor="text1"/>
                <w:sz w:val="20"/>
                <w:szCs w:val="20"/>
              </w:rPr>
              <w:t xml:space="preserve">(In case first standby goes down and after few minutes primary will get crashed then there might be </w:t>
            </w:r>
          </w:p>
          <w:p w14:paraId="5856DA53" w14:textId="77777777" w:rsidR="001A2BA0" w:rsidRPr="00C8444A"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color w:val="000000" w:themeColor="text1"/>
                <w:sz w:val="20"/>
                <w:szCs w:val="20"/>
              </w:rPr>
              <w:t xml:space="preserve">chance of data loss) </w:t>
            </w:r>
          </w:p>
        </w:tc>
      </w:tr>
      <w:tr w:rsidR="001A2BA0" w:rsidRPr="00C8444A" w14:paraId="557083F9" w14:textId="77777777" w:rsidTr="00D37EE0">
        <w:trPr>
          <w:trHeight w:val="2381"/>
        </w:trPr>
        <w:tc>
          <w:tcPr>
            <w:tcW w:w="1691" w:type="dxa"/>
            <w:tcBorders>
              <w:top w:val="single" w:sz="4" w:space="0" w:color="auto"/>
              <w:left w:val="single" w:sz="4" w:space="0" w:color="auto"/>
              <w:bottom w:val="single" w:sz="4" w:space="0" w:color="auto"/>
              <w:right w:val="single" w:sz="4" w:space="0" w:color="auto"/>
            </w:tcBorders>
            <w:shd w:val="clear" w:color="auto" w:fill="EAEFF7"/>
            <w:tcMar>
              <w:top w:w="72" w:type="dxa"/>
              <w:left w:w="144" w:type="dxa"/>
              <w:bottom w:w="72" w:type="dxa"/>
              <w:right w:w="144" w:type="dxa"/>
            </w:tcMar>
            <w:hideMark/>
          </w:tcPr>
          <w:p w14:paraId="582D107C" w14:textId="77777777" w:rsidR="001A2BA0" w:rsidRPr="00C8444A"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color w:val="000000" w:themeColor="text1"/>
                <w:sz w:val="20"/>
                <w:szCs w:val="20"/>
              </w:rPr>
              <w:t>RTO (DB Layer)</w:t>
            </w:r>
          </w:p>
        </w:tc>
        <w:tc>
          <w:tcPr>
            <w:tcW w:w="8794" w:type="dxa"/>
            <w:tcBorders>
              <w:top w:val="single" w:sz="4" w:space="0" w:color="auto"/>
              <w:left w:val="single" w:sz="4" w:space="0" w:color="auto"/>
              <w:bottom w:val="single" w:sz="4" w:space="0" w:color="auto"/>
              <w:right w:val="single" w:sz="4" w:space="0" w:color="auto"/>
            </w:tcBorders>
            <w:shd w:val="clear" w:color="auto" w:fill="EAEFF7"/>
            <w:tcMar>
              <w:top w:w="72" w:type="dxa"/>
              <w:left w:w="144" w:type="dxa"/>
              <w:bottom w:w="72" w:type="dxa"/>
              <w:right w:w="144" w:type="dxa"/>
            </w:tcMar>
            <w:hideMark/>
          </w:tcPr>
          <w:p w14:paraId="53DE3FDC" w14:textId="77777777" w:rsidR="001A2BA0" w:rsidRPr="00C8444A"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color w:val="000000" w:themeColor="text1"/>
                <w:sz w:val="20"/>
                <w:szCs w:val="20"/>
              </w:rPr>
              <w:t>15 to 20 Min RTO will be achieve using Active Data Guard Configuration</w:t>
            </w:r>
          </w:p>
          <w:p w14:paraId="1044BA75" w14:textId="77777777" w:rsidR="001A2BA0" w:rsidRPr="00C8444A"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b/>
                <w:bCs/>
                <w:color w:val="000000" w:themeColor="text1"/>
                <w:sz w:val="20"/>
                <w:szCs w:val="20"/>
              </w:rPr>
              <w:t>Assumption :</w:t>
            </w:r>
            <w:r w:rsidRPr="00C8444A">
              <w:rPr>
                <w:rFonts w:asciiTheme="minorHAnsi" w:hAnsiTheme="minorHAnsi" w:cstheme="minorHAnsi"/>
                <w:color w:val="000000" w:themeColor="text1"/>
                <w:sz w:val="20"/>
                <w:szCs w:val="20"/>
              </w:rPr>
              <w:t xml:space="preserve"> </w:t>
            </w:r>
          </w:p>
          <w:p w14:paraId="37B1E4AF" w14:textId="77777777" w:rsidR="001A2BA0" w:rsidRPr="00C8444A"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color w:val="000000" w:themeColor="text1"/>
                <w:sz w:val="20"/>
                <w:szCs w:val="20"/>
              </w:rPr>
              <w:t xml:space="preserve">For graceful switchover to DR-Chennai </w:t>
            </w:r>
          </w:p>
          <w:p w14:paraId="3E9EE0AC" w14:textId="77777777" w:rsidR="001A2BA0" w:rsidRPr="00C8444A" w:rsidRDefault="001A2BA0" w:rsidP="00C11C28">
            <w:pPr>
              <w:numPr>
                <w:ilvl w:val="0"/>
                <w:numId w:val="55"/>
              </w:numPr>
              <w:rPr>
                <w:rFonts w:asciiTheme="minorHAnsi" w:hAnsiTheme="minorHAnsi" w:cstheme="minorHAnsi"/>
                <w:color w:val="000000" w:themeColor="text1"/>
                <w:sz w:val="20"/>
                <w:szCs w:val="20"/>
              </w:rPr>
            </w:pPr>
            <w:r w:rsidRPr="00C8444A">
              <w:rPr>
                <w:rFonts w:asciiTheme="minorHAnsi" w:hAnsiTheme="minorHAnsi" w:cstheme="minorHAnsi"/>
                <w:color w:val="000000" w:themeColor="text1"/>
                <w:sz w:val="20"/>
                <w:szCs w:val="20"/>
                <w:lang w:val="en-GB"/>
              </w:rPr>
              <w:t xml:space="preserve">Standby database is in sync and zero lag observed </w:t>
            </w:r>
          </w:p>
          <w:p w14:paraId="701DEAD1" w14:textId="77777777" w:rsidR="001A2BA0" w:rsidRPr="00C8444A" w:rsidRDefault="001A2BA0" w:rsidP="00C11C28">
            <w:pPr>
              <w:numPr>
                <w:ilvl w:val="0"/>
                <w:numId w:val="55"/>
              </w:numPr>
              <w:rPr>
                <w:rFonts w:asciiTheme="minorHAnsi" w:hAnsiTheme="minorHAnsi" w:cstheme="minorHAnsi"/>
                <w:color w:val="000000" w:themeColor="text1"/>
                <w:sz w:val="20"/>
                <w:szCs w:val="20"/>
              </w:rPr>
            </w:pPr>
            <w:r w:rsidRPr="00C8444A">
              <w:rPr>
                <w:rFonts w:asciiTheme="minorHAnsi" w:hAnsiTheme="minorHAnsi" w:cstheme="minorHAnsi"/>
                <w:color w:val="000000" w:themeColor="text1"/>
                <w:sz w:val="20"/>
                <w:szCs w:val="20"/>
                <w:lang w:val="en-GB"/>
              </w:rPr>
              <w:t>No active application connections available at primary site</w:t>
            </w:r>
          </w:p>
          <w:p w14:paraId="46C646F1" w14:textId="77777777" w:rsidR="001A2BA0" w:rsidRPr="00C8444A" w:rsidRDefault="001A2BA0" w:rsidP="00C11C28">
            <w:pPr>
              <w:numPr>
                <w:ilvl w:val="0"/>
                <w:numId w:val="55"/>
              </w:numPr>
              <w:rPr>
                <w:rFonts w:asciiTheme="minorHAnsi" w:hAnsiTheme="minorHAnsi" w:cstheme="minorHAnsi"/>
                <w:color w:val="000000" w:themeColor="text1"/>
                <w:sz w:val="20"/>
                <w:szCs w:val="20"/>
              </w:rPr>
            </w:pPr>
            <w:r w:rsidRPr="00C8444A">
              <w:rPr>
                <w:rFonts w:asciiTheme="minorHAnsi" w:hAnsiTheme="minorHAnsi" w:cstheme="minorHAnsi"/>
                <w:color w:val="000000" w:themeColor="text1"/>
                <w:sz w:val="20"/>
                <w:szCs w:val="20"/>
                <w:lang w:val="en-GB"/>
              </w:rPr>
              <w:t>Batch jobs, backups and monitoring disabled and no active connections available at primary site</w:t>
            </w:r>
          </w:p>
          <w:p w14:paraId="3F9C5E7F" w14:textId="77777777" w:rsidR="001A2BA0" w:rsidRPr="00C8444A" w:rsidRDefault="001A2BA0" w:rsidP="00D37EE0">
            <w:pPr>
              <w:rPr>
                <w:rFonts w:asciiTheme="minorHAnsi" w:hAnsiTheme="minorHAnsi" w:cstheme="minorHAnsi"/>
                <w:color w:val="000000" w:themeColor="text1"/>
                <w:sz w:val="20"/>
                <w:szCs w:val="20"/>
              </w:rPr>
            </w:pPr>
            <w:r w:rsidRPr="00C8444A">
              <w:rPr>
                <w:rFonts w:asciiTheme="minorHAnsi" w:hAnsiTheme="minorHAnsi" w:cstheme="minorHAnsi"/>
                <w:color w:val="000000" w:themeColor="text1"/>
                <w:sz w:val="20"/>
                <w:szCs w:val="20"/>
              </w:rPr>
              <w:t>For activating standby site in case primary crash.</w:t>
            </w:r>
          </w:p>
          <w:p w14:paraId="6CE20AE5" w14:textId="77777777" w:rsidR="001A2BA0" w:rsidRPr="00C8444A" w:rsidRDefault="001A2BA0" w:rsidP="00C11C28">
            <w:pPr>
              <w:numPr>
                <w:ilvl w:val="0"/>
                <w:numId w:val="56"/>
              </w:numPr>
              <w:rPr>
                <w:rFonts w:asciiTheme="minorHAnsi" w:hAnsiTheme="minorHAnsi" w:cstheme="minorHAnsi"/>
                <w:color w:val="000000" w:themeColor="text1"/>
                <w:sz w:val="20"/>
                <w:szCs w:val="20"/>
              </w:rPr>
            </w:pPr>
            <w:r w:rsidRPr="00C8444A">
              <w:rPr>
                <w:rFonts w:asciiTheme="minorHAnsi" w:hAnsiTheme="minorHAnsi" w:cstheme="minorHAnsi"/>
                <w:color w:val="000000" w:themeColor="text1"/>
                <w:sz w:val="20"/>
                <w:szCs w:val="20"/>
                <w:lang w:val="en-GB"/>
              </w:rPr>
              <w:t>Activating standby database is on decision base</w:t>
            </w:r>
          </w:p>
          <w:p w14:paraId="36C8EE73" w14:textId="77777777" w:rsidR="001A2BA0" w:rsidRPr="00C8444A" w:rsidRDefault="001A2BA0" w:rsidP="00C11C28">
            <w:pPr>
              <w:numPr>
                <w:ilvl w:val="0"/>
                <w:numId w:val="56"/>
              </w:numPr>
              <w:rPr>
                <w:rFonts w:asciiTheme="minorHAnsi" w:hAnsiTheme="minorHAnsi" w:cstheme="minorHAnsi"/>
                <w:color w:val="000000" w:themeColor="text1"/>
                <w:sz w:val="20"/>
                <w:szCs w:val="20"/>
              </w:rPr>
            </w:pPr>
            <w:r w:rsidRPr="00C8444A">
              <w:rPr>
                <w:rFonts w:asciiTheme="minorHAnsi" w:hAnsiTheme="minorHAnsi" w:cstheme="minorHAnsi"/>
                <w:color w:val="000000" w:themeColor="text1"/>
                <w:sz w:val="20"/>
                <w:szCs w:val="20"/>
              </w:rPr>
              <w:t xml:space="preserve">DR- Chennai will be activated and data will be available until last received redo available and applied. </w:t>
            </w:r>
          </w:p>
        </w:tc>
      </w:tr>
    </w:tbl>
    <w:p w14:paraId="5883CB43" w14:textId="77777777" w:rsidR="001A2BA0" w:rsidRDefault="001A2BA0" w:rsidP="001A2BA0">
      <w:pPr>
        <w:rPr>
          <w:rFonts w:asciiTheme="minorHAnsi" w:hAnsiTheme="minorHAnsi" w:cstheme="minorHAnsi"/>
          <w:color w:val="000000" w:themeColor="text1"/>
        </w:rPr>
      </w:pPr>
    </w:p>
    <w:p w14:paraId="5319A114" w14:textId="77777777" w:rsidR="001A2BA0" w:rsidRDefault="001A2BA0" w:rsidP="001A2BA0">
      <w:pPr>
        <w:rPr>
          <w:rFonts w:asciiTheme="minorHAnsi" w:hAnsiTheme="minorHAnsi" w:cstheme="minorHAnsi"/>
          <w:color w:val="000000" w:themeColor="text1"/>
        </w:rPr>
      </w:pPr>
    </w:p>
    <w:tbl>
      <w:tblPr>
        <w:tblW w:w="9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9348"/>
      </w:tblGrid>
      <w:tr w:rsidR="001A2BA0" w:rsidRPr="0092095C" w14:paraId="180D0D0E" w14:textId="77777777" w:rsidTr="00D37EE0">
        <w:trPr>
          <w:trHeight w:val="656"/>
        </w:trPr>
        <w:tc>
          <w:tcPr>
            <w:tcW w:w="9348" w:type="dxa"/>
            <w:shd w:val="clear" w:color="auto" w:fill="5B9BD5"/>
            <w:tcMar>
              <w:top w:w="72" w:type="dxa"/>
              <w:left w:w="144" w:type="dxa"/>
              <w:bottom w:w="72" w:type="dxa"/>
              <w:right w:w="144" w:type="dxa"/>
            </w:tcMar>
            <w:hideMark/>
          </w:tcPr>
          <w:p w14:paraId="19457102" w14:textId="77777777" w:rsidR="001A2BA0" w:rsidRPr="0092095C" w:rsidRDefault="001A2BA0" w:rsidP="00D37EE0">
            <w:pPr>
              <w:rPr>
                <w:rFonts w:asciiTheme="minorHAnsi" w:hAnsiTheme="minorHAnsi" w:cstheme="minorHAnsi"/>
                <w:color w:val="000000" w:themeColor="text1"/>
              </w:rPr>
            </w:pPr>
            <w:r w:rsidRPr="0092095C">
              <w:rPr>
                <w:rFonts w:asciiTheme="minorHAnsi" w:hAnsiTheme="minorHAnsi" w:cstheme="minorHAnsi"/>
                <w:b/>
                <w:bCs/>
                <w:color w:val="000000" w:themeColor="text1"/>
              </w:rPr>
              <w:t>Assumption</w:t>
            </w:r>
          </w:p>
        </w:tc>
      </w:tr>
      <w:tr w:rsidR="001A2BA0" w:rsidRPr="0092095C" w14:paraId="033A3340" w14:textId="77777777" w:rsidTr="00D37EE0">
        <w:trPr>
          <w:trHeight w:val="6389"/>
        </w:trPr>
        <w:tc>
          <w:tcPr>
            <w:tcW w:w="9348" w:type="dxa"/>
            <w:shd w:val="clear" w:color="auto" w:fill="D2DEEF"/>
            <w:tcMar>
              <w:top w:w="72" w:type="dxa"/>
              <w:left w:w="144" w:type="dxa"/>
              <w:bottom w:w="72" w:type="dxa"/>
              <w:right w:w="144" w:type="dxa"/>
            </w:tcMar>
            <w:hideMark/>
          </w:tcPr>
          <w:p w14:paraId="47BA95D2" w14:textId="77777777" w:rsidR="001A2BA0" w:rsidRPr="007A4B7A" w:rsidRDefault="001A2BA0" w:rsidP="00C11C28">
            <w:pPr>
              <w:numPr>
                <w:ilvl w:val="0"/>
                <w:numId w:val="57"/>
              </w:numPr>
              <w:rPr>
                <w:rFonts w:asciiTheme="minorHAnsi" w:hAnsiTheme="minorHAnsi" w:cstheme="minorHAnsi"/>
                <w:color w:val="000000" w:themeColor="text1"/>
                <w:sz w:val="20"/>
                <w:szCs w:val="20"/>
              </w:rPr>
            </w:pPr>
            <w:r w:rsidRPr="007A4B7A">
              <w:rPr>
                <w:rFonts w:asciiTheme="minorHAnsi" w:hAnsiTheme="minorHAnsi" w:cstheme="minorHAnsi"/>
                <w:color w:val="000000" w:themeColor="text1"/>
                <w:sz w:val="20"/>
                <w:szCs w:val="20"/>
              </w:rPr>
              <w:lastRenderedPageBreak/>
              <w:t>Oracle database 19c will be used as RDBMS.</w:t>
            </w:r>
          </w:p>
          <w:p w14:paraId="5C127AEB" w14:textId="77777777" w:rsidR="001A2BA0" w:rsidRPr="007A4B7A" w:rsidRDefault="001A2BA0" w:rsidP="00C11C28">
            <w:pPr>
              <w:numPr>
                <w:ilvl w:val="0"/>
                <w:numId w:val="57"/>
              </w:numPr>
              <w:rPr>
                <w:rFonts w:asciiTheme="minorHAnsi" w:hAnsiTheme="minorHAnsi" w:cstheme="minorHAnsi"/>
                <w:color w:val="000000" w:themeColor="text1"/>
                <w:sz w:val="20"/>
                <w:szCs w:val="20"/>
              </w:rPr>
            </w:pPr>
            <w:r w:rsidRPr="007A4B7A">
              <w:rPr>
                <w:rFonts w:asciiTheme="minorHAnsi" w:hAnsiTheme="minorHAnsi" w:cstheme="minorHAnsi"/>
                <w:color w:val="000000" w:themeColor="text1"/>
                <w:sz w:val="20"/>
                <w:szCs w:val="20"/>
              </w:rPr>
              <w:t>Compatibility will be approved by respective vendor support between Oracle database Version, OS version, VMware Version and Storage Version for Oracle RAC and ASM Configuration.</w:t>
            </w:r>
          </w:p>
          <w:p w14:paraId="4C027D36" w14:textId="77777777" w:rsidR="001A2BA0" w:rsidRPr="007A4B7A" w:rsidRDefault="001A2BA0" w:rsidP="00C11C28">
            <w:pPr>
              <w:numPr>
                <w:ilvl w:val="0"/>
                <w:numId w:val="57"/>
              </w:numPr>
              <w:rPr>
                <w:rFonts w:asciiTheme="minorHAnsi" w:hAnsiTheme="minorHAnsi" w:cstheme="minorHAnsi"/>
                <w:color w:val="000000" w:themeColor="text1"/>
                <w:sz w:val="20"/>
                <w:szCs w:val="20"/>
              </w:rPr>
            </w:pPr>
            <w:r w:rsidRPr="007A4B7A">
              <w:rPr>
                <w:rFonts w:asciiTheme="minorHAnsi" w:hAnsiTheme="minorHAnsi" w:cstheme="minorHAnsi"/>
                <w:color w:val="000000" w:themeColor="text1"/>
                <w:sz w:val="20"/>
                <w:szCs w:val="20"/>
              </w:rPr>
              <w:t>Production database will deployed at DC-BKC Mumbai.</w:t>
            </w:r>
          </w:p>
          <w:p w14:paraId="168A536A" w14:textId="77777777" w:rsidR="001A2BA0" w:rsidRPr="007A4B7A" w:rsidRDefault="001A2BA0" w:rsidP="00C11C28">
            <w:pPr>
              <w:numPr>
                <w:ilvl w:val="0"/>
                <w:numId w:val="57"/>
              </w:numPr>
              <w:rPr>
                <w:rFonts w:asciiTheme="minorHAnsi" w:hAnsiTheme="minorHAnsi" w:cstheme="minorHAnsi"/>
                <w:color w:val="000000" w:themeColor="text1"/>
                <w:sz w:val="20"/>
                <w:szCs w:val="20"/>
              </w:rPr>
            </w:pPr>
            <w:r w:rsidRPr="007A4B7A">
              <w:rPr>
                <w:rFonts w:asciiTheme="minorHAnsi" w:hAnsiTheme="minorHAnsi" w:cstheme="minorHAnsi"/>
                <w:color w:val="000000" w:themeColor="text1"/>
                <w:sz w:val="20"/>
                <w:szCs w:val="20"/>
              </w:rPr>
              <w:t xml:space="preserve">DR databases will be deployed at DR-Chennai </w:t>
            </w:r>
          </w:p>
          <w:p w14:paraId="53AED855" w14:textId="77777777" w:rsidR="001A2BA0" w:rsidRPr="007A4B7A" w:rsidRDefault="001A2BA0" w:rsidP="00C11C28">
            <w:pPr>
              <w:numPr>
                <w:ilvl w:val="0"/>
                <w:numId w:val="57"/>
              </w:numPr>
              <w:rPr>
                <w:rFonts w:asciiTheme="minorHAnsi" w:hAnsiTheme="minorHAnsi" w:cstheme="minorHAnsi"/>
                <w:color w:val="000000" w:themeColor="text1"/>
                <w:sz w:val="20"/>
                <w:szCs w:val="20"/>
              </w:rPr>
            </w:pPr>
            <w:r w:rsidRPr="007A4B7A">
              <w:rPr>
                <w:rFonts w:asciiTheme="minorHAnsi" w:hAnsiTheme="minorHAnsi" w:cstheme="minorHAnsi"/>
                <w:color w:val="000000" w:themeColor="text1"/>
                <w:sz w:val="20"/>
                <w:szCs w:val="20"/>
              </w:rPr>
              <w:t>In case near DR or Far sync site, It will be deployed at Kohinoor Mumbai</w:t>
            </w:r>
          </w:p>
          <w:p w14:paraId="75AE1203" w14:textId="77777777" w:rsidR="001A2BA0" w:rsidRPr="007A4B7A" w:rsidRDefault="001A2BA0" w:rsidP="00C11C28">
            <w:pPr>
              <w:numPr>
                <w:ilvl w:val="0"/>
                <w:numId w:val="57"/>
              </w:numPr>
              <w:rPr>
                <w:rFonts w:asciiTheme="minorHAnsi" w:hAnsiTheme="minorHAnsi" w:cstheme="minorHAnsi"/>
                <w:color w:val="000000" w:themeColor="text1"/>
                <w:sz w:val="20"/>
                <w:szCs w:val="20"/>
              </w:rPr>
            </w:pPr>
            <w:r w:rsidRPr="007A4B7A">
              <w:rPr>
                <w:rFonts w:asciiTheme="minorHAnsi" w:hAnsiTheme="minorHAnsi" w:cstheme="minorHAnsi"/>
                <w:color w:val="000000" w:themeColor="text1"/>
                <w:sz w:val="20"/>
                <w:szCs w:val="20"/>
              </w:rPr>
              <w:t>Development/Pre production databases will be deployed at Kohinoor Mumbai and there will not be DR site configured for Dev and Pre Prod database.</w:t>
            </w:r>
          </w:p>
          <w:p w14:paraId="31F5F4D4" w14:textId="77777777" w:rsidR="001A2BA0" w:rsidRPr="007A4B7A" w:rsidRDefault="001A2BA0" w:rsidP="00C11C28">
            <w:pPr>
              <w:numPr>
                <w:ilvl w:val="0"/>
                <w:numId w:val="57"/>
              </w:numPr>
              <w:rPr>
                <w:rFonts w:asciiTheme="minorHAnsi" w:hAnsiTheme="minorHAnsi" w:cstheme="minorHAnsi"/>
                <w:color w:val="000000" w:themeColor="text1"/>
                <w:sz w:val="20"/>
                <w:szCs w:val="20"/>
              </w:rPr>
            </w:pPr>
            <w:r w:rsidRPr="007A4B7A">
              <w:rPr>
                <w:rFonts w:asciiTheme="minorHAnsi" w:hAnsiTheme="minorHAnsi" w:cstheme="minorHAnsi"/>
                <w:color w:val="000000" w:themeColor="text1"/>
                <w:sz w:val="20"/>
                <w:szCs w:val="20"/>
              </w:rPr>
              <w:t>Zero latency network will be established between DC-Mumbai and Kohinoor Mumbai,  between DC-Mumbai and DR-Chennai as well Between Kohinoor Mumbai to DR Chennai</w:t>
            </w:r>
          </w:p>
          <w:p w14:paraId="43BE26AF" w14:textId="77777777" w:rsidR="001A2BA0" w:rsidRPr="007A4B7A" w:rsidRDefault="001A2BA0" w:rsidP="00C11C28">
            <w:pPr>
              <w:numPr>
                <w:ilvl w:val="0"/>
                <w:numId w:val="57"/>
              </w:numPr>
              <w:rPr>
                <w:rFonts w:asciiTheme="minorHAnsi" w:hAnsiTheme="minorHAnsi" w:cstheme="minorHAnsi"/>
                <w:color w:val="000000" w:themeColor="text1"/>
                <w:sz w:val="20"/>
                <w:szCs w:val="20"/>
              </w:rPr>
            </w:pPr>
            <w:r w:rsidRPr="007A4B7A">
              <w:rPr>
                <w:rFonts w:asciiTheme="minorHAnsi" w:hAnsiTheme="minorHAnsi" w:cstheme="minorHAnsi"/>
                <w:color w:val="000000" w:themeColor="text1"/>
                <w:sz w:val="20"/>
                <w:szCs w:val="20"/>
              </w:rPr>
              <w:t>Production Database will be mirrored to all DR sites using Oracle data guard High Availability Mode real time apply method.</w:t>
            </w:r>
          </w:p>
          <w:p w14:paraId="70DECDDB" w14:textId="77777777" w:rsidR="001A2BA0" w:rsidRPr="007A4B7A" w:rsidRDefault="001A2BA0" w:rsidP="00C11C28">
            <w:pPr>
              <w:numPr>
                <w:ilvl w:val="0"/>
                <w:numId w:val="57"/>
              </w:numPr>
              <w:rPr>
                <w:rFonts w:asciiTheme="minorHAnsi" w:hAnsiTheme="minorHAnsi" w:cstheme="minorHAnsi"/>
                <w:color w:val="000000" w:themeColor="text1"/>
                <w:sz w:val="20"/>
                <w:szCs w:val="20"/>
              </w:rPr>
            </w:pPr>
            <w:r w:rsidRPr="007A4B7A">
              <w:rPr>
                <w:rFonts w:asciiTheme="minorHAnsi" w:hAnsiTheme="minorHAnsi" w:cstheme="minorHAnsi"/>
                <w:color w:val="000000" w:themeColor="text1"/>
                <w:sz w:val="20"/>
                <w:szCs w:val="20"/>
              </w:rPr>
              <w:t>Production database will be configured with Multi Node Real application cluster (RAC) to achieve high availability</w:t>
            </w:r>
          </w:p>
          <w:p w14:paraId="2E8C32EF" w14:textId="77777777" w:rsidR="001A2BA0" w:rsidRPr="007A4B7A" w:rsidRDefault="001A2BA0" w:rsidP="00C11C28">
            <w:pPr>
              <w:numPr>
                <w:ilvl w:val="0"/>
                <w:numId w:val="57"/>
              </w:numPr>
              <w:rPr>
                <w:rFonts w:asciiTheme="minorHAnsi" w:hAnsiTheme="minorHAnsi" w:cstheme="minorHAnsi"/>
                <w:color w:val="000000" w:themeColor="text1"/>
                <w:sz w:val="20"/>
                <w:szCs w:val="20"/>
              </w:rPr>
            </w:pPr>
            <w:r w:rsidRPr="007A4B7A">
              <w:rPr>
                <w:rFonts w:asciiTheme="minorHAnsi" w:hAnsiTheme="minorHAnsi" w:cstheme="minorHAnsi"/>
                <w:color w:val="000000" w:themeColor="text1"/>
                <w:sz w:val="20"/>
                <w:szCs w:val="20"/>
              </w:rPr>
              <w:t xml:space="preserve">Production and DR Databases will be configured with same capacity like compute, storage and maintained same cluster level </w:t>
            </w:r>
          </w:p>
          <w:p w14:paraId="538AD5B6" w14:textId="77777777" w:rsidR="001A2BA0" w:rsidRPr="007A4B7A" w:rsidRDefault="001A2BA0" w:rsidP="00C11C28">
            <w:pPr>
              <w:numPr>
                <w:ilvl w:val="0"/>
                <w:numId w:val="57"/>
              </w:numPr>
              <w:rPr>
                <w:rFonts w:asciiTheme="minorHAnsi" w:hAnsiTheme="minorHAnsi" w:cstheme="minorHAnsi"/>
                <w:color w:val="000000" w:themeColor="text1"/>
                <w:sz w:val="20"/>
                <w:szCs w:val="20"/>
              </w:rPr>
            </w:pPr>
            <w:r w:rsidRPr="007A4B7A">
              <w:rPr>
                <w:rFonts w:asciiTheme="minorHAnsi" w:hAnsiTheme="minorHAnsi" w:cstheme="minorHAnsi"/>
                <w:color w:val="000000" w:themeColor="text1"/>
                <w:sz w:val="20"/>
                <w:szCs w:val="20"/>
              </w:rPr>
              <w:t>Production database and Pre Production database will be configured with similar  setup (e.g.: Real Application cluster) to achieve best practices like performance test pre deployment of application modification, prior to implement dba changes like index creation, index rebuild, reorg. Table, patching, upgradation etc.</w:t>
            </w:r>
          </w:p>
          <w:p w14:paraId="10358D9F" w14:textId="77777777" w:rsidR="001A2BA0" w:rsidRPr="007A4B7A" w:rsidRDefault="001A2BA0" w:rsidP="00C11C28">
            <w:pPr>
              <w:numPr>
                <w:ilvl w:val="0"/>
                <w:numId w:val="57"/>
              </w:numPr>
              <w:rPr>
                <w:rFonts w:asciiTheme="minorHAnsi" w:hAnsiTheme="minorHAnsi" w:cstheme="minorHAnsi"/>
                <w:color w:val="000000" w:themeColor="text1"/>
                <w:sz w:val="20"/>
                <w:szCs w:val="20"/>
              </w:rPr>
            </w:pPr>
            <w:r w:rsidRPr="007A4B7A">
              <w:rPr>
                <w:rFonts w:asciiTheme="minorHAnsi" w:hAnsiTheme="minorHAnsi" w:cstheme="minorHAnsi"/>
                <w:color w:val="000000" w:themeColor="text1"/>
                <w:sz w:val="20"/>
                <w:szCs w:val="20"/>
              </w:rPr>
              <w:t>Data Replication between old and new database will be handled by ETL tool and configuration should be tested thoroughly at DC Mumbai as well at DR Chennai post switchover.</w:t>
            </w:r>
          </w:p>
          <w:p w14:paraId="7186D2D1" w14:textId="77777777" w:rsidR="001A2BA0" w:rsidRPr="007A4B7A" w:rsidRDefault="001A2BA0" w:rsidP="00C11C28">
            <w:pPr>
              <w:numPr>
                <w:ilvl w:val="0"/>
                <w:numId w:val="57"/>
              </w:numPr>
              <w:rPr>
                <w:rFonts w:asciiTheme="minorHAnsi" w:hAnsiTheme="minorHAnsi" w:cstheme="minorHAnsi"/>
                <w:color w:val="000000" w:themeColor="text1"/>
                <w:sz w:val="20"/>
                <w:szCs w:val="20"/>
              </w:rPr>
            </w:pPr>
            <w:r w:rsidRPr="007A4B7A">
              <w:rPr>
                <w:rFonts w:asciiTheme="minorHAnsi" w:hAnsiTheme="minorHAnsi" w:cstheme="minorHAnsi"/>
                <w:color w:val="000000" w:themeColor="text1"/>
                <w:sz w:val="20"/>
                <w:szCs w:val="20"/>
              </w:rPr>
              <w:t xml:space="preserve">To differentiate and achieved realistic DC and DR Setup only one site will be functioning at a time and data will be sent to opposite site according to agreed method. </w:t>
            </w:r>
          </w:p>
          <w:p w14:paraId="5C5295C2" w14:textId="77777777" w:rsidR="001A2BA0" w:rsidRPr="007A4B7A" w:rsidRDefault="001A2BA0" w:rsidP="00C11C28">
            <w:pPr>
              <w:numPr>
                <w:ilvl w:val="0"/>
                <w:numId w:val="57"/>
              </w:numPr>
              <w:rPr>
                <w:rFonts w:asciiTheme="minorHAnsi" w:hAnsiTheme="minorHAnsi" w:cstheme="minorHAnsi"/>
                <w:color w:val="000000" w:themeColor="text1"/>
                <w:sz w:val="20"/>
                <w:szCs w:val="20"/>
              </w:rPr>
            </w:pPr>
            <w:r w:rsidRPr="007A4B7A">
              <w:rPr>
                <w:rFonts w:asciiTheme="minorHAnsi" w:hAnsiTheme="minorHAnsi" w:cstheme="minorHAnsi"/>
                <w:color w:val="000000" w:themeColor="text1"/>
                <w:sz w:val="20"/>
                <w:szCs w:val="20"/>
              </w:rPr>
              <w:t>Post Switchover or failover data replication  between Old and New DB will be treated separately as per the ETL tool used and supported functionality</w:t>
            </w:r>
          </w:p>
          <w:p w14:paraId="67481ACD" w14:textId="77777777" w:rsidR="001A2BA0" w:rsidRPr="007A4B7A" w:rsidRDefault="001A2BA0" w:rsidP="00D37EE0">
            <w:pPr>
              <w:ind w:left="360"/>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        </w:t>
            </w:r>
            <w:r w:rsidRPr="007A4B7A">
              <w:rPr>
                <w:rFonts w:asciiTheme="minorHAnsi" w:hAnsiTheme="minorHAnsi" w:cstheme="minorHAnsi"/>
                <w:color w:val="000000" w:themeColor="text1"/>
                <w:sz w:val="20"/>
                <w:szCs w:val="20"/>
              </w:rPr>
              <w:t>(If required vendor discussion can be enabled to understand post switchover functionality.)</w:t>
            </w:r>
          </w:p>
          <w:p w14:paraId="543916D1" w14:textId="77777777" w:rsidR="001A2BA0" w:rsidRPr="007A4B7A" w:rsidRDefault="001A2BA0" w:rsidP="00C11C28">
            <w:pPr>
              <w:numPr>
                <w:ilvl w:val="0"/>
                <w:numId w:val="57"/>
              </w:numPr>
              <w:rPr>
                <w:rFonts w:asciiTheme="minorHAnsi" w:hAnsiTheme="minorHAnsi" w:cstheme="minorHAnsi"/>
                <w:color w:val="000000" w:themeColor="text1"/>
                <w:sz w:val="20"/>
                <w:szCs w:val="20"/>
              </w:rPr>
            </w:pPr>
            <w:r w:rsidRPr="007A4B7A">
              <w:rPr>
                <w:rFonts w:asciiTheme="minorHAnsi" w:hAnsiTheme="minorHAnsi" w:cstheme="minorHAnsi"/>
                <w:color w:val="000000" w:themeColor="text1"/>
                <w:sz w:val="20"/>
                <w:szCs w:val="20"/>
              </w:rPr>
              <w:t>There will be two DR sites 1) DR-Chennai (Full)  and 2) Near DR – Kohinoor Mumbai (Only standby database with sync high availability mode)</w:t>
            </w:r>
          </w:p>
          <w:p w14:paraId="2D2D42CB" w14:textId="77777777" w:rsidR="001A2BA0" w:rsidRPr="007A4B7A" w:rsidRDefault="001A2BA0" w:rsidP="00C11C28">
            <w:pPr>
              <w:numPr>
                <w:ilvl w:val="0"/>
                <w:numId w:val="57"/>
              </w:numPr>
              <w:rPr>
                <w:rFonts w:asciiTheme="minorHAnsi" w:hAnsiTheme="minorHAnsi" w:cstheme="minorHAnsi"/>
                <w:color w:val="000000" w:themeColor="text1"/>
                <w:sz w:val="20"/>
                <w:szCs w:val="20"/>
              </w:rPr>
            </w:pPr>
            <w:r w:rsidRPr="007A4B7A">
              <w:rPr>
                <w:rFonts w:asciiTheme="minorHAnsi" w:hAnsiTheme="minorHAnsi" w:cstheme="minorHAnsi"/>
                <w:color w:val="000000" w:themeColor="text1"/>
                <w:sz w:val="20"/>
                <w:szCs w:val="20"/>
              </w:rPr>
              <w:t>Database Architecture Design will be approved by customer as well as database vendor</w:t>
            </w:r>
          </w:p>
          <w:p w14:paraId="3C682AAE" w14:textId="77777777" w:rsidR="001A2BA0" w:rsidRPr="0092095C" w:rsidRDefault="001A2BA0" w:rsidP="00C11C28">
            <w:pPr>
              <w:numPr>
                <w:ilvl w:val="0"/>
                <w:numId w:val="57"/>
              </w:numPr>
              <w:rPr>
                <w:rFonts w:asciiTheme="minorHAnsi" w:hAnsiTheme="minorHAnsi" w:cstheme="minorHAnsi"/>
                <w:color w:val="000000" w:themeColor="text1"/>
              </w:rPr>
            </w:pPr>
            <w:r w:rsidRPr="007A4B7A">
              <w:rPr>
                <w:rFonts w:asciiTheme="minorHAnsi" w:hAnsiTheme="minorHAnsi" w:cstheme="minorHAnsi"/>
                <w:color w:val="000000" w:themeColor="text1"/>
                <w:sz w:val="20"/>
                <w:szCs w:val="20"/>
              </w:rPr>
              <w:t>Considering Old DB is available at DR Chennai as well as Near DR Kohinoor and data guard is configured between old DB at DC Mumbai and old DB at DR Chennai and Near DR Kohinoor. In Case any gap creation of Datagaurd configuration should be under consideration</w:t>
            </w:r>
          </w:p>
        </w:tc>
      </w:tr>
    </w:tbl>
    <w:p w14:paraId="6ACCD026" w14:textId="77777777" w:rsidR="001A2BA0" w:rsidRPr="00FD052F" w:rsidRDefault="001A2BA0" w:rsidP="001A2BA0">
      <w:pPr>
        <w:rPr>
          <w:rFonts w:asciiTheme="minorHAnsi" w:hAnsiTheme="minorHAnsi" w:cstheme="minorHAnsi"/>
          <w:color w:val="000000" w:themeColor="text1"/>
        </w:rPr>
      </w:pPr>
    </w:p>
    <w:p w14:paraId="4E5A40F6" w14:textId="77777777" w:rsidR="001A2BA0" w:rsidRPr="00C9046F" w:rsidRDefault="001A2BA0" w:rsidP="001A2BA0">
      <w:pPr>
        <w:pStyle w:val="Heading2"/>
        <w:rPr>
          <w:rFonts w:asciiTheme="minorHAnsi" w:hAnsiTheme="minorHAnsi" w:cstheme="minorHAnsi"/>
          <w:sz w:val="22"/>
          <w:szCs w:val="22"/>
        </w:rPr>
      </w:pPr>
      <w:bookmarkStart w:id="260" w:name="_Toc48121433"/>
      <w:r w:rsidRPr="00C9046F">
        <w:rPr>
          <w:rFonts w:asciiTheme="minorHAnsi" w:hAnsiTheme="minorHAnsi" w:cstheme="minorHAnsi"/>
          <w:sz w:val="22"/>
          <w:szCs w:val="22"/>
        </w:rPr>
        <w:t>Kafka Disaster Recovery</w:t>
      </w:r>
      <w:bookmarkEnd w:id="260"/>
      <w:r w:rsidRPr="00C9046F">
        <w:rPr>
          <w:rFonts w:asciiTheme="minorHAnsi" w:hAnsiTheme="minorHAnsi" w:cstheme="minorHAnsi"/>
          <w:sz w:val="22"/>
          <w:szCs w:val="22"/>
        </w:rPr>
        <w:t xml:space="preserve"> </w:t>
      </w:r>
    </w:p>
    <w:p w14:paraId="777AF135" w14:textId="77777777" w:rsidR="001A2BA0" w:rsidRPr="00FD052F" w:rsidRDefault="001A2BA0" w:rsidP="001A2BA0">
      <w:pPr>
        <w:rPr>
          <w:rFonts w:asciiTheme="minorHAnsi" w:hAnsiTheme="minorHAnsi" w:cstheme="minorHAnsi"/>
          <w:color w:val="C77C0E" w:themeColor="accent1" w:themeShade="BF"/>
          <w:sz w:val="36"/>
          <w:szCs w:val="36"/>
        </w:rPr>
      </w:pPr>
    </w:p>
    <w:p w14:paraId="42848846" w14:textId="77777777" w:rsidR="001A2BA0" w:rsidRPr="00B41D7E" w:rsidRDefault="001A2BA0" w:rsidP="001A2BA0">
      <w:pPr>
        <w:rPr>
          <w:rFonts w:asciiTheme="minorHAnsi" w:hAnsiTheme="minorHAnsi" w:cstheme="minorHAnsi"/>
          <w:bCs/>
          <w:color w:val="222222"/>
          <w:sz w:val="21"/>
          <w:szCs w:val="21"/>
          <w:shd w:val="clear" w:color="auto" w:fill="FFFFFF"/>
        </w:rPr>
      </w:pPr>
      <w:r w:rsidRPr="00FD052F">
        <w:rPr>
          <w:rFonts w:asciiTheme="minorHAnsi" w:hAnsiTheme="minorHAnsi" w:cstheme="minorHAnsi"/>
          <w:b/>
          <w:color w:val="000000" w:themeColor="text1"/>
          <w:u w:val="single"/>
        </w:rPr>
        <w:t xml:space="preserve">Purpose: </w:t>
      </w:r>
      <w:r w:rsidRPr="00B41D7E">
        <w:rPr>
          <w:rFonts w:asciiTheme="minorHAnsi" w:hAnsiTheme="minorHAnsi" w:cstheme="minorHAnsi"/>
          <w:bCs/>
          <w:color w:val="222222"/>
          <w:sz w:val="21"/>
          <w:szCs w:val="21"/>
          <w:shd w:val="clear" w:color="auto" w:fill="FFFFFF"/>
        </w:rPr>
        <w:t xml:space="preserve">Our recommended approach to this is to deploy a local Kafka cluster in each datacenter with application instances in each datacenter interacting only with their local cluster and mirroring between clusters </w:t>
      </w:r>
    </w:p>
    <w:p w14:paraId="716CAF62" w14:textId="77777777" w:rsidR="001A2BA0" w:rsidRPr="00B41D7E" w:rsidRDefault="001A2BA0" w:rsidP="001A2BA0">
      <w:pPr>
        <w:rPr>
          <w:rFonts w:asciiTheme="minorHAnsi" w:hAnsiTheme="minorHAnsi" w:cstheme="minorHAnsi"/>
          <w:bCs/>
          <w:color w:val="222222"/>
          <w:sz w:val="21"/>
          <w:szCs w:val="21"/>
          <w:shd w:val="clear" w:color="auto" w:fill="FFFFFF"/>
        </w:rPr>
      </w:pPr>
      <w:r w:rsidRPr="00B41D7E">
        <w:rPr>
          <w:rFonts w:asciiTheme="minorHAnsi" w:hAnsiTheme="minorHAnsi" w:cstheme="minorHAnsi"/>
          <w:bCs/>
          <w:color w:val="222222"/>
          <w:sz w:val="21"/>
          <w:szCs w:val="21"/>
          <w:shd w:val="clear" w:color="auto" w:fill="FFFFFF"/>
        </w:rPr>
        <w:t>This deployment pattern allows datacenters to act as independent entities and allows us to manage and tune inter-datacenter replication centrally. This allows each facility to stand alone and operate even if the inter-datacenter links are unavailable: when this occurs the mirroring falls behind until the link is restored at which time it catches up.</w:t>
      </w:r>
    </w:p>
    <w:p w14:paraId="71912727" w14:textId="77777777" w:rsidR="001A2BA0" w:rsidRPr="00FD052F" w:rsidRDefault="001A2BA0" w:rsidP="001A2BA0">
      <w:pPr>
        <w:rPr>
          <w:rFonts w:asciiTheme="minorHAnsi" w:hAnsiTheme="minorHAnsi" w:cstheme="minorHAnsi"/>
          <w:b/>
          <w:bCs/>
          <w:color w:val="222222"/>
          <w:u w:val="single"/>
          <w:shd w:val="clear" w:color="auto" w:fill="FFFFFF"/>
        </w:rPr>
      </w:pPr>
    </w:p>
    <w:p w14:paraId="6897FA60" w14:textId="77777777" w:rsidR="001A2BA0" w:rsidRPr="00B41D7E" w:rsidRDefault="001A2BA0" w:rsidP="001A2BA0">
      <w:pPr>
        <w:rPr>
          <w:rFonts w:asciiTheme="minorHAnsi" w:hAnsiTheme="minorHAnsi" w:cstheme="minorHAnsi"/>
          <w:bCs/>
          <w:color w:val="222222"/>
          <w:sz w:val="21"/>
          <w:szCs w:val="21"/>
          <w:shd w:val="clear" w:color="auto" w:fill="FFFFFF"/>
        </w:rPr>
      </w:pPr>
      <w:r w:rsidRPr="00CD7BD4">
        <w:rPr>
          <w:rFonts w:asciiTheme="minorHAnsi" w:hAnsiTheme="minorHAnsi" w:cstheme="minorHAnsi"/>
          <w:b/>
          <w:bCs/>
          <w:color w:val="222222"/>
          <w:sz w:val="22"/>
          <w:szCs w:val="22"/>
          <w:u w:val="single"/>
          <w:shd w:val="clear" w:color="auto" w:fill="FFFFFF"/>
        </w:rPr>
        <w:t>Mirror Maker</w:t>
      </w:r>
      <w:r w:rsidRPr="00FD052F">
        <w:rPr>
          <w:rFonts w:asciiTheme="minorHAnsi" w:hAnsiTheme="minorHAnsi" w:cstheme="minorHAnsi"/>
          <w:b/>
          <w:bCs/>
          <w:color w:val="222222"/>
          <w:u w:val="single"/>
          <w:shd w:val="clear" w:color="auto" w:fill="FFFFFF"/>
        </w:rPr>
        <w:t>:</w:t>
      </w:r>
      <w:r w:rsidRPr="00FD052F">
        <w:rPr>
          <w:rFonts w:asciiTheme="minorHAnsi" w:hAnsiTheme="minorHAnsi" w:cstheme="minorHAnsi"/>
          <w:bCs/>
          <w:color w:val="222222"/>
          <w:shd w:val="clear" w:color="auto" w:fill="FFFFFF"/>
        </w:rPr>
        <w:t xml:space="preserve"> </w:t>
      </w:r>
      <w:r w:rsidRPr="00B41D7E">
        <w:rPr>
          <w:rFonts w:asciiTheme="minorHAnsi" w:hAnsiTheme="minorHAnsi" w:cstheme="minorHAnsi"/>
          <w:bCs/>
          <w:color w:val="222222"/>
          <w:sz w:val="21"/>
          <w:szCs w:val="21"/>
          <w:shd w:val="clear" w:color="auto" w:fill="FFFFFF"/>
        </w:rPr>
        <w:t>Kafka's mirroring feature makes it possible to maintain a replica of an existing Kafka cluster. The following diagram shows how to use the MirrorMaker tool to mirror a source Kafka cluster into a target (mirror) Kafka cluster</w:t>
      </w:r>
    </w:p>
    <w:p w14:paraId="1911A42F" w14:textId="77777777" w:rsidR="001A2BA0" w:rsidRPr="00FD052F" w:rsidRDefault="001A2BA0" w:rsidP="001A2BA0">
      <w:pPr>
        <w:rPr>
          <w:rFonts w:asciiTheme="minorHAnsi" w:hAnsiTheme="minorHAnsi" w:cstheme="minorHAnsi"/>
          <w:bCs/>
          <w:color w:val="222222"/>
          <w:shd w:val="clear" w:color="auto" w:fill="FFFFFF"/>
        </w:rPr>
      </w:pPr>
    </w:p>
    <w:p w14:paraId="54D4528D" w14:textId="77777777" w:rsidR="001A2BA0" w:rsidRPr="00B41D7E" w:rsidRDefault="001A2BA0" w:rsidP="001A2BA0">
      <w:pPr>
        <w:rPr>
          <w:rFonts w:asciiTheme="minorHAnsi" w:hAnsiTheme="minorHAnsi" w:cstheme="minorHAnsi"/>
          <w:bCs/>
          <w:color w:val="222222"/>
          <w:sz w:val="21"/>
          <w:szCs w:val="21"/>
          <w:shd w:val="clear" w:color="auto" w:fill="FFFFFF"/>
        </w:rPr>
      </w:pPr>
      <w:r w:rsidRPr="00CD7BD4">
        <w:rPr>
          <w:rFonts w:asciiTheme="minorHAnsi" w:hAnsiTheme="minorHAnsi" w:cstheme="minorHAnsi"/>
          <w:b/>
          <w:bCs/>
          <w:color w:val="222222"/>
          <w:sz w:val="22"/>
          <w:szCs w:val="22"/>
          <w:u w:val="single"/>
          <w:shd w:val="clear" w:color="auto" w:fill="FFFFFF"/>
        </w:rPr>
        <w:t>Mirroring data between Data Centers for Recovery</w:t>
      </w:r>
      <w:r w:rsidRPr="00FD052F">
        <w:rPr>
          <w:rFonts w:asciiTheme="minorHAnsi" w:hAnsiTheme="minorHAnsi" w:cstheme="minorHAnsi"/>
          <w:b/>
          <w:bCs/>
          <w:color w:val="222222"/>
          <w:u w:val="single"/>
          <w:shd w:val="clear" w:color="auto" w:fill="FFFFFF"/>
        </w:rPr>
        <w:t xml:space="preserve">: </w:t>
      </w:r>
      <w:r w:rsidRPr="00B41D7E">
        <w:rPr>
          <w:rFonts w:asciiTheme="minorHAnsi" w:hAnsiTheme="minorHAnsi" w:cstheme="minorHAnsi"/>
          <w:bCs/>
          <w:color w:val="222222"/>
          <w:sz w:val="21"/>
          <w:szCs w:val="21"/>
          <w:shd w:val="clear" w:color="auto" w:fill="FFFFFF"/>
        </w:rPr>
        <w:t xml:space="preserve">We refer to the process of replicating data between Kafka clusters "mirroring" to avoid confusion with the replication that happens amongst the nodes in a single cluster. Kafka comes with a tool for mirroring data between Kafka clusters. The tool consumes from a source cluster ( Our DC)  and produces to a destination cluster( DR and Near DR). This kind of mirroring is to provide a replica in another datacenters for Disaster Recovery. </w:t>
      </w:r>
    </w:p>
    <w:p w14:paraId="706FBCE4" w14:textId="77777777" w:rsidR="001A2BA0" w:rsidRPr="00B41D7E" w:rsidRDefault="001A2BA0" w:rsidP="001A2BA0">
      <w:pPr>
        <w:rPr>
          <w:rFonts w:asciiTheme="minorHAnsi" w:hAnsiTheme="minorHAnsi" w:cstheme="minorHAnsi"/>
          <w:bCs/>
          <w:color w:val="222222"/>
          <w:sz w:val="21"/>
          <w:szCs w:val="21"/>
          <w:shd w:val="clear" w:color="auto" w:fill="FFFFFF"/>
        </w:rPr>
      </w:pPr>
      <w:r w:rsidRPr="00B41D7E">
        <w:rPr>
          <w:rFonts w:asciiTheme="minorHAnsi" w:hAnsiTheme="minorHAnsi" w:cstheme="minorHAnsi"/>
          <w:bCs/>
          <w:color w:val="222222"/>
          <w:sz w:val="21"/>
          <w:szCs w:val="21"/>
          <w:shd w:val="clear" w:color="auto" w:fill="FFFFFF"/>
        </w:rPr>
        <w:lastRenderedPageBreak/>
        <w:t>We can run many such mirroring processes to increase throughput and for fault-tolerance (if one process dies, the others will take overs the additional load).</w:t>
      </w:r>
    </w:p>
    <w:p w14:paraId="09AE7696" w14:textId="77777777" w:rsidR="001A2BA0" w:rsidRPr="00B41D7E" w:rsidRDefault="001A2BA0" w:rsidP="001A2BA0">
      <w:pPr>
        <w:rPr>
          <w:rFonts w:asciiTheme="minorHAnsi" w:hAnsiTheme="minorHAnsi" w:cstheme="minorHAnsi"/>
          <w:bCs/>
          <w:color w:val="222222"/>
          <w:sz w:val="21"/>
          <w:szCs w:val="21"/>
          <w:shd w:val="clear" w:color="auto" w:fill="FFFFFF"/>
        </w:rPr>
      </w:pPr>
      <w:r w:rsidRPr="00B41D7E">
        <w:rPr>
          <w:rFonts w:asciiTheme="minorHAnsi" w:hAnsiTheme="minorHAnsi" w:cstheme="minorHAnsi"/>
          <w:bCs/>
          <w:color w:val="222222"/>
          <w:sz w:val="21"/>
          <w:szCs w:val="21"/>
          <w:shd w:val="clear" w:color="auto" w:fill="FFFFFF"/>
        </w:rPr>
        <w:t>Data will be read from topics in the source cluster and written to a topic with the same name in the destination cluster</w:t>
      </w:r>
    </w:p>
    <w:p w14:paraId="0508006F" w14:textId="77777777" w:rsidR="001A2BA0" w:rsidRPr="00B41D7E" w:rsidRDefault="001A2BA0" w:rsidP="001A2BA0">
      <w:pPr>
        <w:rPr>
          <w:rFonts w:asciiTheme="minorHAnsi" w:hAnsiTheme="minorHAnsi" w:cstheme="minorHAnsi"/>
          <w:bCs/>
          <w:color w:val="222222"/>
          <w:sz w:val="21"/>
          <w:szCs w:val="21"/>
          <w:shd w:val="clear" w:color="auto" w:fill="FFFFFF"/>
        </w:rPr>
      </w:pPr>
      <w:r w:rsidRPr="00B41D7E">
        <w:rPr>
          <w:rFonts w:asciiTheme="minorHAnsi" w:hAnsiTheme="minorHAnsi" w:cstheme="minorHAnsi"/>
          <w:bCs/>
          <w:color w:val="222222"/>
          <w:sz w:val="21"/>
          <w:szCs w:val="21"/>
          <w:shd w:val="clear" w:color="auto" w:fill="FFFFFF"/>
        </w:rPr>
        <w:t>The source and destination clusters are completely independent entities: they can have different numbers of partitions and the offsets will not be the same.</w:t>
      </w:r>
    </w:p>
    <w:p w14:paraId="1F054EAF" w14:textId="77777777" w:rsidR="001A2BA0" w:rsidRPr="00FD052F" w:rsidRDefault="001A2BA0" w:rsidP="001A2BA0">
      <w:pPr>
        <w:rPr>
          <w:rFonts w:asciiTheme="minorHAnsi" w:hAnsiTheme="minorHAnsi" w:cstheme="minorHAnsi"/>
          <w:b/>
          <w:bCs/>
          <w:color w:val="222222"/>
          <w:u w:val="single"/>
          <w:shd w:val="clear" w:color="auto" w:fill="FFFFFF"/>
        </w:rPr>
      </w:pPr>
    </w:p>
    <w:p w14:paraId="29A8576F" w14:textId="77777777" w:rsidR="001A2BA0" w:rsidRPr="00CD7BD4" w:rsidRDefault="001A2BA0" w:rsidP="001A2BA0">
      <w:pPr>
        <w:rPr>
          <w:rFonts w:asciiTheme="minorHAnsi" w:hAnsiTheme="minorHAnsi" w:cstheme="minorHAnsi"/>
          <w:bCs/>
          <w:color w:val="222222"/>
          <w:sz w:val="22"/>
          <w:szCs w:val="22"/>
          <w:shd w:val="clear" w:color="auto" w:fill="FFFFFF"/>
        </w:rPr>
      </w:pPr>
      <w:r w:rsidRPr="00CD7BD4">
        <w:rPr>
          <w:rFonts w:asciiTheme="minorHAnsi" w:hAnsiTheme="minorHAnsi" w:cstheme="minorHAnsi"/>
          <w:b/>
          <w:bCs/>
          <w:color w:val="222222"/>
          <w:sz w:val="22"/>
          <w:szCs w:val="22"/>
          <w:u w:val="single"/>
          <w:shd w:val="clear" w:color="auto" w:fill="FFFFFF"/>
        </w:rPr>
        <w:t>An active-active cluster (multi-cluster deployments)</w:t>
      </w:r>
      <w:r w:rsidRPr="00CD7BD4">
        <w:rPr>
          <w:rFonts w:asciiTheme="minorHAnsi" w:hAnsiTheme="minorHAnsi" w:cstheme="minorHAnsi"/>
          <w:bCs/>
          <w:color w:val="222222"/>
          <w:sz w:val="22"/>
          <w:szCs w:val="22"/>
          <w:shd w:val="clear" w:color="auto" w:fill="FFFFFF"/>
        </w:rPr>
        <w:t xml:space="preserve"> </w:t>
      </w:r>
    </w:p>
    <w:p w14:paraId="3A2EF838" w14:textId="77777777" w:rsidR="001A2BA0" w:rsidRPr="00B41D7E" w:rsidRDefault="001A2BA0" w:rsidP="001A2BA0">
      <w:pPr>
        <w:rPr>
          <w:rFonts w:asciiTheme="minorHAnsi" w:hAnsiTheme="minorHAnsi" w:cstheme="minorHAnsi"/>
          <w:bCs/>
          <w:color w:val="222222"/>
          <w:sz w:val="21"/>
          <w:szCs w:val="21"/>
          <w:shd w:val="clear" w:color="auto" w:fill="FFFFFF"/>
        </w:rPr>
      </w:pPr>
      <w:r w:rsidRPr="00B41D7E">
        <w:rPr>
          <w:rFonts w:asciiTheme="minorHAnsi" w:hAnsiTheme="minorHAnsi" w:cstheme="minorHAnsi"/>
          <w:bCs/>
          <w:color w:val="222222"/>
          <w:sz w:val="21"/>
          <w:szCs w:val="21"/>
          <w:shd w:val="clear" w:color="auto" w:fill="FFFFFF"/>
        </w:rPr>
        <w:t>The active-active model implies there are two or more clusters with bidirectional mirroring among them. Data is asynchronously mirrored in both directions among the clusters. Client applications are aware of several clusters and can be ready to switch to other cluster in case of a single cluster failure.</w:t>
      </w:r>
    </w:p>
    <w:p w14:paraId="36F54D58" w14:textId="77777777" w:rsidR="001A2BA0" w:rsidRPr="00B41D7E" w:rsidRDefault="001A2BA0" w:rsidP="001A2BA0">
      <w:pPr>
        <w:rPr>
          <w:rFonts w:asciiTheme="minorHAnsi" w:hAnsiTheme="minorHAnsi" w:cstheme="minorHAnsi"/>
          <w:bCs/>
          <w:color w:val="222222"/>
          <w:sz w:val="21"/>
          <w:szCs w:val="21"/>
          <w:shd w:val="clear" w:color="auto" w:fill="FFFFFF"/>
        </w:rPr>
      </w:pPr>
    </w:p>
    <w:p w14:paraId="7BA4EA01" w14:textId="77777777" w:rsidR="001A2BA0" w:rsidRPr="00FD052F" w:rsidRDefault="001A2BA0" w:rsidP="001A2BA0">
      <w:pPr>
        <w:spacing w:after="160" w:line="259" w:lineRule="auto"/>
        <w:rPr>
          <w:rFonts w:asciiTheme="minorHAnsi" w:hAnsiTheme="minorHAnsi" w:cstheme="minorHAnsi"/>
          <w:sz w:val="21"/>
          <w:szCs w:val="21"/>
        </w:rPr>
      </w:pPr>
    </w:p>
    <w:p w14:paraId="00B21BAF" w14:textId="77777777" w:rsidR="001A2BA0" w:rsidRDefault="001A2BA0" w:rsidP="001A2BA0">
      <w:pPr>
        <w:spacing w:after="160" w:line="259" w:lineRule="auto"/>
        <w:rPr>
          <w:rFonts w:asciiTheme="minorHAnsi" w:hAnsiTheme="minorHAnsi" w:cstheme="minorHAnsi"/>
          <w:bCs/>
          <w:color w:val="222222"/>
          <w:shd w:val="clear" w:color="auto" w:fill="FFFFFF"/>
        </w:rPr>
      </w:pPr>
      <w:r>
        <w:rPr>
          <w:rFonts w:asciiTheme="minorHAnsi" w:hAnsiTheme="minorHAnsi" w:cstheme="minorHAnsi"/>
          <w:bCs/>
          <w:color w:val="222222"/>
          <w:shd w:val="clear" w:color="auto" w:fill="FFFFFF"/>
        </w:rPr>
        <w:br w:type="page"/>
      </w:r>
    </w:p>
    <w:p w14:paraId="02B5925B" w14:textId="77777777" w:rsidR="0033022F" w:rsidRPr="00FD052F" w:rsidRDefault="0033022F" w:rsidP="0033022F">
      <w:pPr>
        <w:rPr>
          <w:rFonts w:asciiTheme="minorHAnsi" w:hAnsiTheme="minorHAnsi" w:cstheme="minorHAnsi"/>
          <w:bCs/>
          <w:color w:val="222222"/>
          <w:shd w:val="clear" w:color="auto" w:fill="FFFFFF"/>
        </w:rPr>
      </w:pPr>
    </w:p>
    <w:p w14:paraId="0ABC5945" w14:textId="77777777" w:rsidR="0033022F" w:rsidRPr="00FD052F" w:rsidRDefault="0033022F" w:rsidP="0033022F">
      <w:pPr>
        <w:spacing w:after="160" w:line="259" w:lineRule="auto"/>
        <w:rPr>
          <w:rFonts w:asciiTheme="minorHAnsi" w:hAnsiTheme="minorHAnsi" w:cstheme="minorHAnsi"/>
          <w:sz w:val="21"/>
          <w:szCs w:val="21"/>
        </w:rPr>
      </w:pPr>
    </w:p>
    <w:p w14:paraId="07D1ED71" w14:textId="495B808D" w:rsidR="00577190" w:rsidRDefault="00577190">
      <w:pPr>
        <w:spacing w:after="160" w:line="259" w:lineRule="auto"/>
        <w:rPr>
          <w:rFonts w:asciiTheme="minorHAnsi" w:hAnsiTheme="minorHAnsi" w:cstheme="minorHAnsi"/>
          <w:bCs/>
          <w:color w:val="222222"/>
          <w:shd w:val="clear" w:color="auto" w:fill="FFFFFF"/>
        </w:rPr>
      </w:pPr>
      <w:r>
        <w:rPr>
          <w:rFonts w:asciiTheme="minorHAnsi" w:hAnsiTheme="minorHAnsi" w:cstheme="minorHAnsi"/>
          <w:bCs/>
          <w:color w:val="222222"/>
          <w:shd w:val="clear" w:color="auto" w:fill="FFFFFF"/>
        </w:rPr>
        <w:br w:type="page"/>
      </w:r>
    </w:p>
    <w:p w14:paraId="565F8C72" w14:textId="77777777" w:rsidR="00577190" w:rsidRPr="00FD052F" w:rsidRDefault="00577190" w:rsidP="00577190">
      <w:pPr>
        <w:rPr>
          <w:rFonts w:asciiTheme="minorHAnsi" w:hAnsiTheme="minorHAnsi" w:cstheme="minorHAnsi"/>
          <w:bCs/>
          <w:color w:val="222222"/>
          <w:shd w:val="clear" w:color="auto" w:fill="FFFFFF"/>
        </w:rPr>
      </w:pPr>
    </w:p>
    <w:p w14:paraId="47FB1D65" w14:textId="77777777" w:rsidR="001F2C92" w:rsidRPr="00FD052F" w:rsidRDefault="001F2C92" w:rsidP="001F2C92">
      <w:pPr>
        <w:pStyle w:val="Heading1"/>
        <w:rPr>
          <w:rFonts w:asciiTheme="minorHAnsi" w:hAnsiTheme="minorHAnsi" w:cstheme="minorHAnsi"/>
          <w:sz w:val="28"/>
          <w:szCs w:val="28"/>
        </w:rPr>
      </w:pPr>
      <w:bookmarkStart w:id="261" w:name="_Toc48121434"/>
      <w:r w:rsidRPr="00FD052F">
        <w:rPr>
          <w:rFonts w:asciiTheme="minorHAnsi" w:hAnsiTheme="minorHAnsi" w:cstheme="minorHAnsi"/>
        </w:rPr>
        <w:t>Infrastructure</w:t>
      </w:r>
      <w:r w:rsidRPr="00FD052F">
        <w:rPr>
          <w:rFonts w:asciiTheme="minorHAnsi" w:hAnsiTheme="minorHAnsi" w:cstheme="minorHAnsi"/>
          <w:sz w:val="28"/>
          <w:szCs w:val="28"/>
        </w:rPr>
        <w:t xml:space="preserve"> Architecture Considerations</w:t>
      </w:r>
      <w:bookmarkEnd w:id="241"/>
      <w:bookmarkEnd w:id="242"/>
      <w:bookmarkEnd w:id="261"/>
    </w:p>
    <w:p w14:paraId="07A39977" w14:textId="77777777" w:rsidR="001F2C92" w:rsidRPr="00FD052F" w:rsidRDefault="001F2C92" w:rsidP="001F2C92">
      <w:pPr>
        <w:rPr>
          <w:rFonts w:asciiTheme="minorHAnsi" w:hAnsiTheme="minorHAnsi" w:cstheme="minorHAnsi"/>
        </w:rPr>
      </w:pPr>
    </w:p>
    <w:p w14:paraId="6BF7837A" w14:textId="77777777" w:rsidR="002604D0" w:rsidRPr="004C3503" w:rsidRDefault="002604D0" w:rsidP="002604D0">
      <w:pPr>
        <w:rPr>
          <w:rFonts w:asciiTheme="minorHAnsi" w:hAnsiTheme="minorHAnsi" w:cstheme="minorHAnsi"/>
          <w:sz w:val="21"/>
          <w:szCs w:val="21"/>
        </w:rPr>
      </w:pPr>
      <w:r w:rsidRPr="004C3503">
        <w:rPr>
          <w:rFonts w:asciiTheme="minorHAnsi" w:hAnsiTheme="minorHAnsi" w:cstheme="minorHAnsi"/>
          <w:sz w:val="21"/>
          <w:szCs w:val="21"/>
        </w:rPr>
        <w:t>In Reimagination Journey of Modernizing Applications, NSE has chosen Tanzu Application Services for Virtual Machines (TAS for VMs) which is widely accepted and Industry proven solution for running and hosting microservices. This Product was earlier known as Pivotal Cloud Foundry and post VMware’s acquisition of Pivotal, it is being renamed as TAS for VMs under Tanzu umbrella of VMWare’s Digital Transformation Road Map.</w:t>
      </w:r>
    </w:p>
    <w:p w14:paraId="117BD70F" w14:textId="77777777" w:rsidR="002604D0" w:rsidRPr="004C3503" w:rsidRDefault="002604D0" w:rsidP="002604D0">
      <w:pPr>
        <w:rPr>
          <w:rFonts w:asciiTheme="minorHAnsi" w:hAnsiTheme="minorHAnsi" w:cstheme="minorHAnsi"/>
          <w:sz w:val="21"/>
          <w:szCs w:val="21"/>
        </w:rPr>
      </w:pPr>
      <w:r w:rsidRPr="004C3503">
        <w:rPr>
          <w:rFonts w:asciiTheme="minorHAnsi" w:hAnsiTheme="minorHAnsi" w:cstheme="minorHAnsi"/>
          <w:sz w:val="21"/>
          <w:szCs w:val="21"/>
        </w:rPr>
        <w:t xml:space="preserve">VMware TAS for VMs continue to work on Cloud Foundry concept which is open source-based project. </w:t>
      </w:r>
      <w:r w:rsidRPr="004C3503">
        <w:rPr>
          <w:rFonts w:asciiTheme="minorHAnsi" w:hAnsiTheme="minorHAnsi" w:cstheme="minorHAnsi"/>
          <w:color w:val="333333"/>
          <w:sz w:val="21"/>
          <w:szCs w:val="21"/>
          <w:shd w:val="clear" w:color="auto" w:fill="FFFFFF"/>
        </w:rPr>
        <w:t>It is secure, scalable platform for running Java, and Node apps that automates the release and operation of your software</w:t>
      </w:r>
    </w:p>
    <w:p w14:paraId="56F6181D" w14:textId="77777777" w:rsidR="002604D0" w:rsidRDefault="002604D0" w:rsidP="002604D0">
      <w:pPr>
        <w:rPr>
          <w:rFonts w:asciiTheme="minorHAnsi" w:hAnsiTheme="minorHAnsi" w:cstheme="minorHAnsi"/>
          <w:color w:val="00253E"/>
          <w:sz w:val="21"/>
          <w:szCs w:val="21"/>
          <w:shd w:val="clear" w:color="auto" w:fill="FFFFFF"/>
        </w:rPr>
      </w:pPr>
      <w:r w:rsidRPr="004C3503">
        <w:rPr>
          <w:rFonts w:asciiTheme="minorHAnsi" w:hAnsiTheme="minorHAnsi" w:cstheme="minorHAnsi"/>
          <w:color w:val="00253E"/>
          <w:sz w:val="21"/>
          <w:szCs w:val="21"/>
          <w:shd w:val="clear" w:color="auto" w:fill="FFFFFF"/>
        </w:rPr>
        <w:t>TAS for VMs let anyone deploy network apps or services and make them available to the world in a few minutes. When an app becomes popular, the cloud scales it to handle more traffic, replacing build-out and migration efforts that once took months with a few keystrokes. Cloud platforms enable you to focus exclusively on your apps and data without worrying about underlying infrastructure.</w:t>
      </w:r>
    </w:p>
    <w:p w14:paraId="3A07FD2F" w14:textId="77777777" w:rsidR="002604D0" w:rsidRDefault="002604D0" w:rsidP="002604D0">
      <w:pPr>
        <w:rPr>
          <w:rFonts w:asciiTheme="minorHAnsi" w:hAnsiTheme="minorHAnsi" w:cstheme="minorHAnsi"/>
          <w:color w:val="00253E"/>
          <w:sz w:val="21"/>
          <w:szCs w:val="21"/>
          <w:shd w:val="clear" w:color="auto" w:fill="FFFFFF"/>
        </w:rPr>
      </w:pPr>
    </w:p>
    <w:p w14:paraId="5F88B616" w14:textId="77777777" w:rsidR="002604D0" w:rsidRDefault="002604D0" w:rsidP="002604D0">
      <w:pPr>
        <w:rPr>
          <w:rFonts w:asciiTheme="minorHAnsi" w:hAnsiTheme="minorHAnsi" w:cstheme="minorHAnsi"/>
          <w:color w:val="00253E"/>
          <w:sz w:val="21"/>
          <w:szCs w:val="21"/>
          <w:shd w:val="clear" w:color="auto" w:fill="FFFFFF"/>
        </w:rPr>
      </w:pPr>
    </w:p>
    <w:p w14:paraId="1ABE44CF" w14:textId="77777777" w:rsidR="002604D0" w:rsidRDefault="002604D0" w:rsidP="002604D0">
      <w:pPr>
        <w:rPr>
          <w:rFonts w:asciiTheme="minorHAnsi" w:hAnsiTheme="minorHAnsi" w:cstheme="minorHAnsi"/>
          <w:color w:val="00253E"/>
          <w:sz w:val="21"/>
          <w:szCs w:val="21"/>
          <w:shd w:val="clear" w:color="auto" w:fill="FFFFFF"/>
        </w:rPr>
      </w:pPr>
    </w:p>
    <w:p w14:paraId="1062725F" w14:textId="77777777" w:rsidR="002604D0" w:rsidRPr="004C3503" w:rsidRDefault="002604D0" w:rsidP="002604D0">
      <w:pPr>
        <w:rPr>
          <w:rFonts w:asciiTheme="minorHAnsi" w:hAnsiTheme="minorHAnsi" w:cstheme="minorHAnsi"/>
          <w:color w:val="00253E"/>
          <w:sz w:val="21"/>
          <w:szCs w:val="21"/>
          <w:shd w:val="clear" w:color="auto" w:fill="FFFFFF"/>
        </w:rPr>
      </w:pPr>
    </w:p>
    <w:p w14:paraId="2BCA70B1" w14:textId="77777777" w:rsidR="002604D0" w:rsidRPr="00FD052F" w:rsidRDefault="002604D0" w:rsidP="002604D0">
      <w:pPr>
        <w:ind w:left="2160" w:firstLine="720"/>
        <w:rPr>
          <w:rFonts w:asciiTheme="minorHAnsi" w:hAnsiTheme="minorHAnsi" w:cstheme="minorHAnsi"/>
          <w:b/>
          <w:bCs/>
          <w:color w:val="00253E"/>
          <w:shd w:val="clear" w:color="auto" w:fill="FFFFFF"/>
        </w:rPr>
      </w:pPr>
      <w:r w:rsidRPr="00FD052F">
        <w:rPr>
          <w:rFonts w:asciiTheme="minorHAnsi" w:hAnsiTheme="minorHAnsi" w:cstheme="minorHAnsi"/>
          <w:b/>
          <w:bCs/>
          <w:color w:val="00253E"/>
          <w:shd w:val="clear" w:color="auto" w:fill="FFFFFF"/>
        </w:rPr>
        <w:t xml:space="preserve">High Level Architecture of  TAS for VMs </w:t>
      </w:r>
    </w:p>
    <w:p w14:paraId="10520966" w14:textId="77777777" w:rsidR="002604D0" w:rsidRPr="00FD052F" w:rsidRDefault="002604D0" w:rsidP="002604D0">
      <w:pPr>
        <w:rPr>
          <w:rFonts w:asciiTheme="minorHAnsi" w:hAnsiTheme="minorHAnsi" w:cstheme="minorHAnsi"/>
        </w:rPr>
      </w:pPr>
      <w:r w:rsidRPr="00FD052F">
        <w:rPr>
          <w:rFonts w:asciiTheme="minorHAnsi" w:hAnsiTheme="minorHAnsi" w:cstheme="minorHAnsi"/>
          <w:noProof/>
          <w:lang w:eastAsia="en-IN"/>
        </w:rPr>
        <w:drawing>
          <wp:inline distT="0" distB="0" distL="0" distR="0" wp14:anchorId="549C0A30" wp14:editId="013FB0BA">
            <wp:extent cx="6188710" cy="3700145"/>
            <wp:effectExtent l="0" t="0" r="2540" b="0"/>
            <wp:docPr id="6" name="Picture 51" descr="A screenshot of a video game&#10;&#10;Description automatically generated">
              <a:extLst xmlns:a="http://schemas.openxmlformats.org/drawingml/2006/main">
                <a:ext uri="{FF2B5EF4-FFF2-40B4-BE49-F238E27FC236}">
                  <a16:creationId xmlns:a16="http://schemas.microsoft.com/office/drawing/2014/main" id="{143C999C-191D-4B0B-9A79-DCFA15B0A0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1" descr="A screenshot of a video game&#10;&#10;Description automatically generated">
                      <a:extLst>
                        <a:ext uri="{FF2B5EF4-FFF2-40B4-BE49-F238E27FC236}">
                          <a16:creationId xmlns:a16="http://schemas.microsoft.com/office/drawing/2014/main" id="{143C999C-191D-4B0B-9A79-DCFA15B0A0DB}"/>
                        </a:ext>
                      </a:extLst>
                    </pic:cNvPr>
                    <pic:cNvPicPr>
                      <a:picLocks noChangeAspect="1"/>
                    </pic:cNvPicPr>
                  </pic:nvPicPr>
                  <pic:blipFill>
                    <a:blip r:embed="rId107"/>
                    <a:stretch>
                      <a:fillRect/>
                    </a:stretch>
                  </pic:blipFill>
                  <pic:spPr>
                    <a:xfrm>
                      <a:off x="0" y="0"/>
                      <a:ext cx="6188710" cy="3700145"/>
                    </a:xfrm>
                    <a:prstGeom prst="rect">
                      <a:avLst/>
                    </a:prstGeom>
                  </pic:spPr>
                </pic:pic>
              </a:graphicData>
            </a:graphic>
          </wp:inline>
        </w:drawing>
      </w:r>
    </w:p>
    <w:p w14:paraId="363F5264" w14:textId="77777777" w:rsidR="002604D0" w:rsidRPr="00FD052F" w:rsidRDefault="002604D0" w:rsidP="002604D0">
      <w:pPr>
        <w:rPr>
          <w:rFonts w:asciiTheme="minorHAnsi" w:hAnsiTheme="minorHAnsi" w:cstheme="minorHAnsi"/>
        </w:rPr>
      </w:pPr>
    </w:p>
    <w:p w14:paraId="364892FB" w14:textId="77777777" w:rsidR="002604D0" w:rsidRPr="004C3503" w:rsidRDefault="002604D0" w:rsidP="002604D0">
      <w:pPr>
        <w:rPr>
          <w:rFonts w:asciiTheme="minorHAnsi" w:hAnsiTheme="minorHAnsi" w:cstheme="minorHAnsi"/>
          <w:b/>
          <w:bCs/>
          <w:sz w:val="21"/>
          <w:szCs w:val="21"/>
        </w:rPr>
      </w:pPr>
      <w:r w:rsidRPr="004C3503">
        <w:rPr>
          <w:rFonts w:asciiTheme="minorHAnsi" w:hAnsiTheme="minorHAnsi" w:cstheme="minorHAnsi"/>
          <w:b/>
          <w:bCs/>
          <w:sz w:val="21"/>
          <w:szCs w:val="21"/>
        </w:rPr>
        <w:t xml:space="preserve">Cf push –  </w:t>
      </w:r>
      <w:r w:rsidRPr="004C3503">
        <w:rPr>
          <w:rFonts w:asciiTheme="minorHAnsi" w:hAnsiTheme="minorHAnsi" w:cstheme="minorHAnsi"/>
          <w:sz w:val="21"/>
          <w:szCs w:val="21"/>
        </w:rPr>
        <w:t>developers experience of cf push from PCF remains same</w:t>
      </w:r>
    </w:p>
    <w:p w14:paraId="193B7A0F" w14:textId="77777777" w:rsidR="002604D0" w:rsidRPr="004C3503" w:rsidRDefault="002604D0" w:rsidP="002604D0">
      <w:pPr>
        <w:rPr>
          <w:rFonts w:asciiTheme="minorHAnsi" w:hAnsiTheme="minorHAnsi" w:cstheme="minorHAnsi"/>
          <w:sz w:val="21"/>
          <w:szCs w:val="21"/>
        </w:rPr>
      </w:pPr>
      <w:r w:rsidRPr="004C3503">
        <w:rPr>
          <w:rFonts w:asciiTheme="minorHAnsi" w:hAnsiTheme="minorHAnsi" w:cstheme="minorHAnsi"/>
          <w:b/>
          <w:bCs/>
          <w:sz w:val="21"/>
          <w:szCs w:val="21"/>
        </w:rPr>
        <w:t xml:space="preserve">Best runtime for Spring and Spring Boot — </w:t>
      </w:r>
      <w:r w:rsidRPr="004C3503">
        <w:rPr>
          <w:rFonts w:asciiTheme="minorHAnsi" w:hAnsiTheme="minorHAnsi" w:cstheme="minorHAnsi"/>
          <w:sz w:val="21"/>
          <w:szCs w:val="21"/>
        </w:rPr>
        <w:t>Spring’s microservice patterns—and Spring Boot’s executable jars—are ready-made for PAS.</w:t>
      </w:r>
    </w:p>
    <w:p w14:paraId="19C640E2" w14:textId="77777777" w:rsidR="002604D0" w:rsidRPr="004C3503" w:rsidRDefault="002604D0" w:rsidP="002604D0">
      <w:pPr>
        <w:rPr>
          <w:rFonts w:asciiTheme="minorHAnsi" w:hAnsiTheme="minorHAnsi" w:cstheme="minorHAnsi"/>
          <w:sz w:val="21"/>
          <w:szCs w:val="21"/>
        </w:rPr>
      </w:pPr>
      <w:r w:rsidRPr="004C3503">
        <w:rPr>
          <w:rFonts w:asciiTheme="minorHAnsi" w:hAnsiTheme="minorHAnsi" w:cstheme="minorHAnsi"/>
          <w:b/>
          <w:bCs/>
          <w:sz w:val="21"/>
          <w:szCs w:val="21"/>
        </w:rPr>
        <w:t xml:space="preserve">Turnkey microservices operations and security — </w:t>
      </w:r>
      <w:r w:rsidRPr="004C3503">
        <w:rPr>
          <w:rFonts w:asciiTheme="minorHAnsi" w:hAnsiTheme="minorHAnsi" w:cstheme="minorHAnsi"/>
          <w:sz w:val="21"/>
          <w:szCs w:val="21"/>
        </w:rPr>
        <w:t>Spring Cloud Services brings microservices best practices to PAS. It includes Config Server, Service Registry, and Circuit Breaker Dashboard.</w:t>
      </w:r>
    </w:p>
    <w:p w14:paraId="65B3D0C0" w14:textId="77777777" w:rsidR="002604D0" w:rsidRPr="004C3503" w:rsidRDefault="002604D0" w:rsidP="002604D0">
      <w:pPr>
        <w:rPr>
          <w:rFonts w:asciiTheme="minorHAnsi" w:hAnsiTheme="minorHAnsi" w:cstheme="minorHAnsi"/>
          <w:sz w:val="21"/>
          <w:szCs w:val="21"/>
        </w:rPr>
      </w:pPr>
      <w:r w:rsidRPr="004C3503">
        <w:rPr>
          <w:rFonts w:asciiTheme="minorHAnsi" w:hAnsiTheme="minorHAnsi" w:cstheme="minorHAnsi"/>
          <w:b/>
          <w:bCs/>
          <w:sz w:val="21"/>
          <w:szCs w:val="21"/>
        </w:rPr>
        <w:t xml:space="preserve">Built for apps — </w:t>
      </w:r>
      <w:r w:rsidRPr="004C3503">
        <w:rPr>
          <w:rFonts w:asciiTheme="minorHAnsi" w:hAnsiTheme="minorHAnsi" w:cstheme="minorHAnsi"/>
          <w:sz w:val="21"/>
          <w:szCs w:val="21"/>
        </w:rPr>
        <w:t>PAS has everything to need to run apps. Buildpacks manage runtime dependencies; metrics, logging, and scaling are done for you. Multitenancy, and blue/green deployment patterns are built-in. Extend apps with a rich service catalog.</w:t>
      </w:r>
    </w:p>
    <w:p w14:paraId="3E5C4DDC" w14:textId="77777777" w:rsidR="002604D0" w:rsidRDefault="002604D0" w:rsidP="002604D0">
      <w:pPr>
        <w:rPr>
          <w:rFonts w:asciiTheme="minorHAnsi" w:hAnsiTheme="minorHAnsi" w:cstheme="minorHAnsi"/>
          <w:sz w:val="21"/>
          <w:szCs w:val="21"/>
        </w:rPr>
      </w:pPr>
      <w:r w:rsidRPr="004C3503">
        <w:rPr>
          <w:rFonts w:asciiTheme="minorHAnsi" w:hAnsiTheme="minorHAnsi" w:cstheme="minorHAnsi"/>
          <w:b/>
          <w:bCs/>
          <w:sz w:val="21"/>
          <w:szCs w:val="21"/>
        </w:rPr>
        <w:t xml:space="preserve">Container-ready — </w:t>
      </w:r>
      <w:r w:rsidRPr="004C3503">
        <w:rPr>
          <w:rFonts w:asciiTheme="minorHAnsi" w:hAnsiTheme="minorHAnsi" w:cstheme="minorHAnsi"/>
          <w:sz w:val="21"/>
          <w:szCs w:val="21"/>
        </w:rPr>
        <w:t>PAS supports the OCI format for Docker images. Run platform-built and developer-built containers.</w:t>
      </w:r>
    </w:p>
    <w:p w14:paraId="7623D147" w14:textId="77777777" w:rsidR="002604D0" w:rsidRDefault="002604D0" w:rsidP="002604D0">
      <w:pPr>
        <w:rPr>
          <w:rFonts w:asciiTheme="minorHAnsi" w:hAnsiTheme="minorHAnsi" w:cstheme="minorHAnsi"/>
          <w:sz w:val="21"/>
          <w:szCs w:val="21"/>
        </w:rPr>
      </w:pPr>
    </w:p>
    <w:p w14:paraId="57208142" w14:textId="77777777" w:rsidR="002604D0" w:rsidRPr="004C3503" w:rsidRDefault="002604D0" w:rsidP="002604D0">
      <w:pPr>
        <w:rPr>
          <w:rFonts w:asciiTheme="minorHAnsi" w:hAnsiTheme="minorHAnsi" w:cstheme="minorHAnsi"/>
          <w:sz w:val="21"/>
          <w:szCs w:val="21"/>
        </w:rPr>
      </w:pPr>
    </w:p>
    <w:p w14:paraId="150BB38B" w14:textId="77777777" w:rsidR="002604D0" w:rsidRPr="004C3503" w:rsidRDefault="002604D0" w:rsidP="002604D0">
      <w:pPr>
        <w:rPr>
          <w:rFonts w:asciiTheme="minorHAnsi" w:hAnsiTheme="minorHAnsi" w:cstheme="minorHAnsi"/>
          <w:b/>
          <w:bCs/>
          <w:sz w:val="22"/>
          <w:szCs w:val="22"/>
        </w:rPr>
      </w:pPr>
      <w:r w:rsidRPr="004C3503">
        <w:rPr>
          <w:rFonts w:asciiTheme="minorHAnsi" w:hAnsiTheme="minorHAnsi" w:cstheme="minorHAnsi"/>
          <w:b/>
          <w:bCs/>
          <w:sz w:val="22"/>
          <w:szCs w:val="22"/>
        </w:rPr>
        <w:t>Primary Considerations of Choosing TAS for VMs over other Platforms:</w:t>
      </w:r>
    </w:p>
    <w:tbl>
      <w:tblPr>
        <w:tblStyle w:val="WBPOTable"/>
        <w:tblW w:w="0" w:type="auto"/>
        <w:tblLook w:val="04A0" w:firstRow="1" w:lastRow="0" w:firstColumn="1" w:lastColumn="0" w:noHBand="0" w:noVBand="1"/>
      </w:tblPr>
      <w:tblGrid>
        <w:gridCol w:w="1129"/>
        <w:gridCol w:w="2268"/>
        <w:gridCol w:w="6339"/>
      </w:tblGrid>
      <w:tr w:rsidR="002604D0" w:rsidRPr="004C3503" w14:paraId="601049F7" w14:textId="77777777" w:rsidTr="00816CD6">
        <w:trPr>
          <w:cnfStyle w:val="100000000000" w:firstRow="1" w:lastRow="0" w:firstColumn="0" w:lastColumn="0" w:oddVBand="0" w:evenVBand="0" w:oddHBand="0" w:evenHBand="0" w:firstRowFirstColumn="0" w:firstRowLastColumn="0" w:lastRowFirstColumn="0" w:lastRowLastColumn="0"/>
        </w:trPr>
        <w:tc>
          <w:tcPr>
            <w:tcW w:w="1129" w:type="dxa"/>
          </w:tcPr>
          <w:p w14:paraId="7CF3AAEB" w14:textId="77777777" w:rsidR="002604D0" w:rsidRPr="004C3503" w:rsidRDefault="002604D0" w:rsidP="00816CD6">
            <w:pPr>
              <w:rPr>
                <w:rFonts w:asciiTheme="minorHAnsi" w:hAnsiTheme="minorHAnsi" w:cstheme="minorHAnsi"/>
                <w:sz w:val="21"/>
                <w:szCs w:val="21"/>
              </w:rPr>
            </w:pPr>
            <w:r w:rsidRPr="004C3503">
              <w:rPr>
                <w:rFonts w:asciiTheme="minorHAnsi" w:hAnsiTheme="minorHAnsi" w:cstheme="minorHAnsi"/>
                <w:sz w:val="21"/>
                <w:szCs w:val="21"/>
              </w:rPr>
              <w:t>SL No.</w:t>
            </w:r>
          </w:p>
        </w:tc>
        <w:tc>
          <w:tcPr>
            <w:tcW w:w="2268" w:type="dxa"/>
          </w:tcPr>
          <w:p w14:paraId="2AF0E7E4" w14:textId="77777777" w:rsidR="002604D0" w:rsidRPr="004C3503" w:rsidRDefault="002604D0" w:rsidP="00816CD6">
            <w:pPr>
              <w:rPr>
                <w:rFonts w:asciiTheme="minorHAnsi" w:hAnsiTheme="minorHAnsi" w:cstheme="minorHAnsi"/>
                <w:sz w:val="21"/>
                <w:szCs w:val="21"/>
              </w:rPr>
            </w:pPr>
            <w:r w:rsidRPr="004C3503">
              <w:rPr>
                <w:rFonts w:asciiTheme="minorHAnsi" w:hAnsiTheme="minorHAnsi" w:cstheme="minorHAnsi"/>
                <w:sz w:val="21"/>
                <w:szCs w:val="21"/>
              </w:rPr>
              <w:t>Criteria</w:t>
            </w:r>
          </w:p>
        </w:tc>
        <w:tc>
          <w:tcPr>
            <w:tcW w:w="6339" w:type="dxa"/>
          </w:tcPr>
          <w:p w14:paraId="76FCECAB" w14:textId="77777777" w:rsidR="002604D0" w:rsidRPr="004C3503" w:rsidRDefault="002604D0" w:rsidP="00816CD6">
            <w:pPr>
              <w:rPr>
                <w:rFonts w:asciiTheme="minorHAnsi" w:hAnsiTheme="minorHAnsi" w:cstheme="minorHAnsi"/>
                <w:sz w:val="21"/>
                <w:szCs w:val="21"/>
              </w:rPr>
            </w:pPr>
            <w:r w:rsidRPr="004C3503">
              <w:rPr>
                <w:rFonts w:asciiTheme="minorHAnsi" w:hAnsiTheme="minorHAnsi" w:cstheme="minorHAnsi"/>
                <w:sz w:val="21"/>
                <w:szCs w:val="21"/>
              </w:rPr>
              <w:t>Explanation</w:t>
            </w:r>
          </w:p>
        </w:tc>
      </w:tr>
      <w:tr w:rsidR="002604D0" w:rsidRPr="004C3503" w14:paraId="4D655634" w14:textId="77777777" w:rsidTr="00816CD6">
        <w:tc>
          <w:tcPr>
            <w:tcW w:w="1129" w:type="dxa"/>
          </w:tcPr>
          <w:p w14:paraId="6BF26DA8" w14:textId="77777777" w:rsidR="002604D0" w:rsidRPr="004C3503" w:rsidRDefault="002604D0" w:rsidP="00816CD6">
            <w:pPr>
              <w:rPr>
                <w:rFonts w:asciiTheme="minorHAnsi" w:hAnsiTheme="minorHAnsi" w:cstheme="minorHAnsi"/>
                <w:sz w:val="21"/>
                <w:szCs w:val="21"/>
              </w:rPr>
            </w:pPr>
            <w:r w:rsidRPr="004C3503">
              <w:rPr>
                <w:rFonts w:asciiTheme="minorHAnsi" w:hAnsiTheme="minorHAnsi" w:cstheme="minorHAnsi"/>
                <w:sz w:val="21"/>
                <w:szCs w:val="21"/>
              </w:rPr>
              <w:t>1</w:t>
            </w:r>
          </w:p>
        </w:tc>
        <w:tc>
          <w:tcPr>
            <w:tcW w:w="2268" w:type="dxa"/>
          </w:tcPr>
          <w:p w14:paraId="4E65B992" w14:textId="77777777" w:rsidR="002604D0" w:rsidRPr="004C3503" w:rsidRDefault="002604D0" w:rsidP="00816CD6">
            <w:pPr>
              <w:rPr>
                <w:rFonts w:asciiTheme="minorHAnsi" w:hAnsiTheme="minorHAnsi" w:cstheme="minorHAnsi"/>
                <w:sz w:val="21"/>
                <w:szCs w:val="21"/>
              </w:rPr>
            </w:pPr>
            <w:r w:rsidRPr="004C3503">
              <w:rPr>
                <w:rFonts w:asciiTheme="minorHAnsi" w:hAnsiTheme="minorHAnsi" w:cstheme="minorHAnsi"/>
                <w:sz w:val="21"/>
                <w:szCs w:val="21"/>
              </w:rPr>
              <w:t>Open Source Based</w:t>
            </w:r>
          </w:p>
        </w:tc>
        <w:tc>
          <w:tcPr>
            <w:tcW w:w="6339" w:type="dxa"/>
          </w:tcPr>
          <w:p w14:paraId="2F8CF37A" w14:textId="7CFF8161" w:rsidR="002604D0" w:rsidRPr="004C3503" w:rsidRDefault="002604D0" w:rsidP="00816CD6">
            <w:pPr>
              <w:rPr>
                <w:rFonts w:asciiTheme="minorHAnsi" w:hAnsiTheme="minorHAnsi" w:cstheme="minorHAnsi"/>
                <w:sz w:val="21"/>
                <w:szCs w:val="21"/>
              </w:rPr>
            </w:pPr>
            <w:r w:rsidRPr="004C3503">
              <w:rPr>
                <w:rFonts w:asciiTheme="minorHAnsi" w:hAnsiTheme="minorHAnsi" w:cstheme="minorHAnsi"/>
                <w:sz w:val="21"/>
                <w:szCs w:val="21"/>
              </w:rPr>
              <w:t xml:space="preserve">TAS for VMs is </w:t>
            </w:r>
            <w:r w:rsidR="003C318B" w:rsidRPr="004C3503">
              <w:rPr>
                <w:rFonts w:asciiTheme="minorHAnsi" w:hAnsiTheme="minorHAnsi" w:cstheme="minorHAnsi"/>
                <w:sz w:val="21"/>
                <w:szCs w:val="21"/>
              </w:rPr>
              <w:t>an</w:t>
            </w:r>
            <w:r w:rsidRPr="004C3503">
              <w:rPr>
                <w:rFonts w:asciiTheme="minorHAnsi" w:hAnsiTheme="minorHAnsi" w:cstheme="minorHAnsi"/>
                <w:sz w:val="21"/>
                <w:szCs w:val="21"/>
              </w:rPr>
              <w:t xml:space="preserve"> open sources based multi-cloud Platform for hosting applications</w:t>
            </w:r>
          </w:p>
        </w:tc>
      </w:tr>
      <w:tr w:rsidR="002604D0" w:rsidRPr="004C3503" w14:paraId="2219CFD1" w14:textId="77777777" w:rsidTr="00816CD6">
        <w:tc>
          <w:tcPr>
            <w:tcW w:w="1129" w:type="dxa"/>
          </w:tcPr>
          <w:p w14:paraId="43A8DC49" w14:textId="77777777" w:rsidR="002604D0" w:rsidRPr="004C3503" w:rsidRDefault="002604D0" w:rsidP="00816CD6">
            <w:pPr>
              <w:rPr>
                <w:rFonts w:asciiTheme="minorHAnsi" w:hAnsiTheme="minorHAnsi" w:cstheme="minorHAnsi"/>
                <w:sz w:val="21"/>
                <w:szCs w:val="21"/>
              </w:rPr>
            </w:pPr>
            <w:r w:rsidRPr="004C3503">
              <w:rPr>
                <w:rFonts w:asciiTheme="minorHAnsi" w:hAnsiTheme="minorHAnsi" w:cstheme="minorHAnsi"/>
                <w:sz w:val="21"/>
                <w:szCs w:val="21"/>
              </w:rPr>
              <w:t>2</w:t>
            </w:r>
          </w:p>
        </w:tc>
        <w:tc>
          <w:tcPr>
            <w:tcW w:w="2268" w:type="dxa"/>
          </w:tcPr>
          <w:p w14:paraId="4017BCBA" w14:textId="77777777" w:rsidR="002604D0" w:rsidRPr="004C3503" w:rsidRDefault="002604D0" w:rsidP="00816CD6">
            <w:pPr>
              <w:autoSpaceDE w:val="0"/>
              <w:autoSpaceDN w:val="0"/>
              <w:adjustRightInd w:val="0"/>
              <w:rPr>
                <w:rFonts w:asciiTheme="minorHAnsi" w:hAnsiTheme="minorHAnsi" w:cstheme="minorHAnsi"/>
                <w:sz w:val="21"/>
                <w:szCs w:val="21"/>
              </w:rPr>
            </w:pPr>
            <w:r w:rsidRPr="004C3503">
              <w:rPr>
                <w:rFonts w:asciiTheme="minorHAnsi" w:hAnsiTheme="minorHAnsi" w:cstheme="minorHAnsi"/>
                <w:sz w:val="21"/>
                <w:szCs w:val="21"/>
              </w:rPr>
              <w:t>Approach to Containers</w:t>
            </w:r>
          </w:p>
        </w:tc>
        <w:tc>
          <w:tcPr>
            <w:tcW w:w="6339" w:type="dxa"/>
          </w:tcPr>
          <w:p w14:paraId="69B00E19" w14:textId="77777777" w:rsidR="002604D0" w:rsidRPr="004C3503" w:rsidRDefault="002604D0" w:rsidP="00816CD6">
            <w:pPr>
              <w:autoSpaceDE w:val="0"/>
              <w:autoSpaceDN w:val="0"/>
              <w:adjustRightInd w:val="0"/>
              <w:rPr>
                <w:rFonts w:asciiTheme="minorHAnsi" w:hAnsiTheme="minorHAnsi" w:cstheme="minorHAnsi"/>
                <w:sz w:val="21"/>
                <w:szCs w:val="21"/>
              </w:rPr>
            </w:pPr>
            <w:r w:rsidRPr="004C3503">
              <w:rPr>
                <w:rFonts w:asciiTheme="minorHAnsi" w:hAnsiTheme="minorHAnsi" w:cstheme="minorHAnsi"/>
                <w:sz w:val="21"/>
                <w:szCs w:val="21"/>
              </w:rPr>
              <w:t>Preferred approach abstracts user from container image life cycles using buildpacks to create packages which run as containers internally. Prebuilt Docker images can also be pushed using a buildpack, mounted to Garden containers and run using runC.</w:t>
            </w:r>
          </w:p>
        </w:tc>
      </w:tr>
      <w:tr w:rsidR="002604D0" w:rsidRPr="004C3503" w14:paraId="435CF191" w14:textId="77777777" w:rsidTr="00816CD6">
        <w:tc>
          <w:tcPr>
            <w:tcW w:w="1129" w:type="dxa"/>
          </w:tcPr>
          <w:p w14:paraId="53464CA2" w14:textId="77777777" w:rsidR="002604D0" w:rsidRPr="004C3503" w:rsidRDefault="002604D0" w:rsidP="00816CD6">
            <w:pPr>
              <w:rPr>
                <w:rFonts w:asciiTheme="minorHAnsi" w:hAnsiTheme="minorHAnsi" w:cstheme="minorHAnsi"/>
                <w:sz w:val="21"/>
                <w:szCs w:val="21"/>
              </w:rPr>
            </w:pPr>
            <w:r w:rsidRPr="004C3503">
              <w:rPr>
                <w:rFonts w:asciiTheme="minorHAnsi" w:hAnsiTheme="minorHAnsi" w:cstheme="minorHAnsi"/>
                <w:sz w:val="21"/>
                <w:szCs w:val="21"/>
              </w:rPr>
              <w:t>3</w:t>
            </w:r>
          </w:p>
        </w:tc>
        <w:tc>
          <w:tcPr>
            <w:tcW w:w="2268" w:type="dxa"/>
          </w:tcPr>
          <w:p w14:paraId="4AF6B62C" w14:textId="77777777" w:rsidR="002604D0" w:rsidRPr="004C3503" w:rsidRDefault="002604D0" w:rsidP="00816CD6">
            <w:pPr>
              <w:autoSpaceDE w:val="0"/>
              <w:autoSpaceDN w:val="0"/>
              <w:adjustRightInd w:val="0"/>
              <w:rPr>
                <w:rFonts w:asciiTheme="minorHAnsi" w:hAnsiTheme="minorHAnsi" w:cstheme="minorHAnsi"/>
                <w:sz w:val="21"/>
                <w:szCs w:val="21"/>
              </w:rPr>
            </w:pPr>
            <w:r w:rsidRPr="004C3503">
              <w:rPr>
                <w:rFonts w:asciiTheme="minorHAnsi" w:hAnsiTheme="minorHAnsi" w:cstheme="minorHAnsi"/>
                <w:sz w:val="21"/>
                <w:szCs w:val="21"/>
              </w:rPr>
              <w:t>Approach to Containers Orchestration</w:t>
            </w:r>
          </w:p>
        </w:tc>
        <w:tc>
          <w:tcPr>
            <w:tcW w:w="6339" w:type="dxa"/>
          </w:tcPr>
          <w:p w14:paraId="75B78F39" w14:textId="77777777" w:rsidR="002604D0" w:rsidRPr="004C3503" w:rsidRDefault="002604D0" w:rsidP="00816CD6">
            <w:pPr>
              <w:autoSpaceDE w:val="0"/>
              <w:autoSpaceDN w:val="0"/>
              <w:adjustRightInd w:val="0"/>
              <w:rPr>
                <w:rFonts w:asciiTheme="minorHAnsi" w:hAnsiTheme="minorHAnsi" w:cstheme="minorHAnsi"/>
                <w:sz w:val="21"/>
                <w:szCs w:val="21"/>
              </w:rPr>
            </w:pPr>
            <w:r w:rsidRPr="004C3503">
              <w:rPr>
                <w:rFonts w:asciiTheme="minorHAnsi" w:hAnsiTheme="minorHAnsi" w:cstheme="minorHAnsi"/>
                <w:sz w:val="21"/>
                <w:szCs w:val="21"/>
              </w:rPr>
              <w:t>Diego Orchestration is specific to Cloud Foundry. Kubernetes deployment with BOSH (Kubo) was announced earlier and is expected in go Live in Sep 2020</w:t>
            </w:r>
          </w:p>
          <w:p w14:paraId="1DFE645C" w14:textId="77777777" w:rsidR="002604D0" w:rsidRPr="004C3503" w:rsidRDefault="002604D0" w:rsidP="00816CD6">
            <w:pPr>
              <w:rPr>
                <w:rFonts w:asciiTheme="minorHAnsi" w:hAnsiTheme="minorHAnsi" w:cstheme="minorHAnsi"/>
                <w:sz w:val="21"/>
                <w:szCs w:val="21"/>
              </w:rPr>
            </w:pPr>
          </w:p>
        </w:tc>
      </w:tr>
      <w:tr w:rsidR="002604D0" w:rsidRPr="004C3503" w14:paraId="13D994EE" w14:textId="77777777" w:rsidTr="00816CD6">
        <w:tc>
          <w:tcPr>
            <w:tcW w:w="1129" w:type="dxa"/>
          </w:tcPr>
          <w:p w14:paraId="5FAC20D7" w14:textId="77777777" w:rsidR="002604D0" w:rsidRPr="004C3503" w:rsidRDefault="002604D0" w:rsidP="00816CD6">
            <w:pPr>
              <w:rPr>
                <w:rFonts w:asciiTheme="minorHAnsi" w:hAnsiTheme="minorHAnsi" w:cstheme="minorHAnsi"/>
                <w:sz w:val="21"/>
                <w:szCs w:val="21"/>
              </w:rPr>
            </w:pPr>
            <w:r w:rsidRPr="004C3503">
              <w:rPr>
                <w:rFonts w:asciiTheme="minorHAnsi" w:hAnsiTheme="minorHAnsi" w:cstheme="minorHAnsi"/>
                <w:sz w:val="21"/>
                <w:szCs w:val="21"/>
              </w:rPr>
              <w:t>4</w:t>
            </w:r>
          </w:p>
        </w:tc>
        <w:tc>
          <w:tcPr>
            <w:tcW w:w="2268" w:type="dxa"/>
          </w:tcPr>
          <w:p w14:paraId="6974B7C9" w14:textId="77777777" w:rsidR="002604D0" w:rsidRPr="004C3503" w:rsidRDefault="002604D0" w:rsidP="00816CD6">
            <w:pPr>
              <w:autoSpaceDE w:val="0"/>
              <w:autoSpaceDN w:val="0"/>
              <w:adjustRightInd w:val="0"/>
              <w:rPr>
                <w:rFonts w:asciiTheme="minorHAnsi" w:hAnsiTheme="minorHAnsi" w:cstheme="minorHAnsi"/>
                <w:sz w:val="21"/>
                <w:szCs w:val="21"/>
              </w:rPr>
            </w:pPr>
            <w:r w:rsidRPr="004C3503">
              <w:rPr>
                <w:rFonts w:asciiTheme="minorHAnsi" w:hAnsiTheme="minorHAnsi" w:cstheme="minorHAnsi"/>
                <w:sz w:val="21"/>
                <w:szCs w:val="21"/>
              </w:rPr>
              <w:t>Preferred Application</w:t>
            </w:r>
          </w:p>
          <w:p w14:paraId="3DBB9880" w14:textId="77777777" w:rsidR="002604D0" w:rsidRPr="004C3503" w:rsidRDefault="002604D0" w:rsidP="00816CD6">
            <w:pPr>
              <w:rPr>
                <w:rFonts w:asciiTheme="minorHAnsi" w:hAnsiTheme="minorHAnsi" w:cstheme="minorHAnsi"/>
                <w:sz w:val="21"/>
                <w:szCs w:val="21"/>
              </w:rPr>
            </w:pPr>
            <w:r w:rsidRPr="004C3503">
              <w:rPr>
                <w:rFonts w:asciiTheme="minorHAnsi" w:hAnsiTheme="minorHAnsi" w:cstheme="minorHAnsi"/>
                <w:sz w:val="21"/>
                <w:szCs w:val="21"/>
              </w:rPr>
              <w:t xml:space="preserve">Model </w:t>
            </w:r>
          </w:p>
        </w:tc>
        <w:tc>
          <w:tcPr>
            <w:tcW w:w="6339" w:type="dxa"/>
          </w:tcPr>
          <w:p w14:paraId="60D6315A" w14:textId="77777777" w:rsidR="002604D0" w:rsidRPr="004C3503" w:rsidRDefault="002604D0" w:rsidP="00816CD6">
            <w:pPr>
              <w:autoSpaceDE w:val="0"/>
              <w:autoSpaceDN w:val="0"/>
              <w:adjustRightInd w:val="0"/>
              <w:rPr>
                <w:rFonts w:asciiTheme="minorHAnsi" w:hAnsiTheme="minorHAnsi" w:cstheme="minorHAnsi"/>
                <w:sz w:val="21"/>
                <w:szCs w:val="21"/>
              </w:rPr>
            </w:pPr>
            <w:r w:rsidRPr="004C3503">
              <w:rPr>
                <w:rFonts w:asciiTheme="minorHAnsi" w:hAnsiTheme="minorHAnsi" w:cstheme="minorHAnsi"/>
                <w:sz w:val="21"/>
                <w:szCs w:val="21"/>
              </w:rPr>
              <w:t>Polyglot language and framework support.</w:t>
            </w:r>
          </w:p>
          <w:p w14:paraId="14303525" w14:textId="77777777" w:rsidR="002604D0" w:rsidRPr="004C3503" w:rsidRDefault="002604D0" w:rsidP="00816CD6">
            <w:pPr>
              <w:autoSpaceDE w:val="0"/>
              <w:autoSpaceDN w:val="0"/>
              <w:adjustRightInd w:val="0"/>
              <w:rPr>
                <w:rFonts w:asciiTheme="minorHAnsi" w:hAnsiTheme="minorHAnsi" w:cstheme="minorHAnsi"/>
                <w:sz w:val="21"/>
                <w:szCs w:val="21"/>
              </w:rPr>
            </w:pPr>
            <w:r w:rsidRPr="004C3503">
              <w:rPr>
                <w:rFonts w:asciiTheme="minorHAnsi" w:hAnsiTheme="minorHAnsi" w:cstheme="minorHAnsi"/>
                <w:sz w:val="21"/>
                <w:szCs w:val="21"/>
              </w:rPr>
              <w:t>Spring Boot and Spring Cloud for cloud-native</w:t>
            </w:r>
          </w:p>
          <w:p w14:paraId="1873920D" w14:textId="77777777" w:rsidR="002604D0" w:rsidRPr="004C3503" w:rsidRDefault="002604D0" w:rsidP="00816CD6">
            <w:pPr>
              <w:autoSpaceDE w:val="0"/>
              <w:autoSpaceDN w:val="0"/>
              <w:adjustRightInd w:val="0"/>
              <w:rPr>
                <w:rFonts w:asciiTheme="minorHAnsi" w:hAnsiTheme="minorHAnsi" w:cstheme="minorHAnsi"/>
                <w:sz w:val="21"/>
                <w:szCs w:val="21"/>
              </w:rPr>
            </w:pPr>
            <w:r w:rsidRPr="004C3503">
              <w:rPr>
                <w:rFonts w:asciiTheme="minorHAnsi" w:hAnsiTheme="minorHAnsi" w:cstheme="minorHAnsi"/>
                <w:sz w:val="21"/>
                <w:szCs w:val="21"/>
              </w:rPr>
              <w:t>microservices.</w:t>
            </w:r>
          </w:p>
          <w:p w14:paraId="24B6CCC0" w14:textId="77777777" w:rsidR="002604D0" w:rsidRPr="004C3503" w:rsidRDefault="002604D0" w:rsidP="00816CD6">
            <w:pPr>
              <w:autoSpaceDE w:val="0"/>
              <w:autoSpaceDN w:val="0"/>
              <w:adjustRightInd w:val="0"/>
              <w:rPr>
                <w:rFonts w:asciiTheme="minorHAnsi" w:hAnsiTheme="minorHAnsi" w:cstheme="minorHAnsi"/>
                <w:sz w:val="21"/>
                <w:szCs w:val="21"/>
              </w:rPr>
            </w:pPr>
            <w:r w:rsidRPr="004C3503">
              <w:rPr>
                <w:rFonts w:asciiTheme="minorHAnsi" w:hAnsiTheme="minorHAnsi" w:cstheme="minorHAnsi"/>
                <w:sz w:val="21"/>
                <w:szCs w:val="21"/>
              </w:rPr>
              <w:t>Some support for stateful apps. Runs 12-factor web apps really well, but it’s not limited to them. Bring .NET Framework apps, batch jobs, container images, stateful workloads, databases, and functions too!</w:t>
            </w:r>
          </w:p>
        </w:tc>
      </w:tr>
      <w:tr w:rsidR="002604D0" w:rsidRPr="004C3503" w14:paraId="3820BA71" w14:textId="77777777" w:rsidTr="00816CD6">
        <w:tc>
          <w:tcPr>
            <w:tcW w:w="1129" w:type="dxa"/>
          </w:tcPr>
          <w:p w14:paraId="1D332443" w14:textId="77777777" w:rsidR="002604D0" w:rsidRPr="004C3503" w:rsidRDefault="002604D0" w:rsidP="00816CD6">
            <w:pPr>
              <w:rPr>
                <w:rFonts w:asciiTheme="minorHAnsi" w:hAnsiTheme="minorHAnsi" w:cstheme="minorHAnsi"/>
                <w:sz w:val="21"/>
                <w:szCs w:val="21"/>
              </w:rPr>
            </w:pPr>
            <w:r w:rsidRPr="004C3503">
              <w:rPr>
                <w:rFonts w:asciiTheme="minorHAnsi" w:hAnsiTheme="minorHAnsi" w:cstheme="minorHAnsi"/>
                <w:sz w:val="21"/>
                <w:szCs w:val="21"/>
              </w:rPr>
              <w:t>5</w:t>
            </w:r>
          </w:p>
        </w:tc>
        <w:tc>
          <w:tcPr>
            <w:tcW w:w="2268" w:type="dxa"/>
          </w:tcPr>
          <w:p w14:paraId="4E02E1DA" w14:textId="77777777" w:rsidR="002604D0" w:rsidRPr="004C3503" w:rsidRDefault="002604D0" w:rsidP="00816CD6">
            <w:pPr>
              <w:autoSpaceDE w:val="0"/>
              <w:autoSpaceDN w:val="0"/>
              <w:adjustRightInd w:val="0"/>
              <w:rPr>
                <w:rFonts w:asciiTheme="minorHAnsi" w:hAnsiTheme="minorHAnsi" w:cstheme="minorHAnsi"/>
                <w:sz w:val="21"/>
                <w:szCs w:val="21"/>
              </w:rPr>
            </w:pPr>
            <w:r w:rsidRPr="004C3503">
              <w:rPr>
                <w:rFonts w:asciiTheme="minorHAnsi" w:hAnsiTheme="minorHAnsi" w:cstheme="minorHAnsi"/>
                <w:sz w:val="21"/>
                <w:szCs w:val="21"/>
              </w:rPr>
              <w:t>Application Platform</w:t>
            </w:r>
          </w:p>
          <w:p w14:paraId="5F9F34EC" w14:textId="77777777" w:rsidR="002604D0" w:rsidRPr="004C3503" w:rsidRDefault="002604D0" w:rsidP="00816CD6">
            <w:pPr>
              <w:autoSpaceDE w:val="0"/>
              <w:autoSpaceDN w:val="0"/>
              <w:adjustRightInd w:val="0"/>
              <w:rPr>
                <w:rFonts w:asciiTheme="minorHAnsi" w:hAnsiTheme="minorHAnsi" w:cstheme="minorHAnsi"/>
                <w:sz w:val="21"/>
                <w:szCs w:val="21"/>
              </w:rPr>
            </w:pPr>
            <w:r w:rsidRPr="004C3503">
              <w:rPr>
                <w:rFonts w:asciiTheme="minorHAnsi" w:hAnsiTheme="minorHAnsi" w:cstheme="minorHAnsi"/>
                <w:sz w:val="21"/>
                <w:szCs w:val="21"/>
              </w:rPr>
              <w:t>Services Extensions</w:t>
            </w:r>
          </w:p>
        </w:tc>
        <w:tc>
          <w:tcPr>
            <w:tcW w:w="6339" w:type="dxa"/>
          </w:tcPr>
          <w:p w14:paraId="79BE1B92" w14:textId="77777777" w:rsidR="002604D0" w:rsidRPr="004C3503" w:rsidRDefault="002604D0" w:rsidP="00816CD6">
            <w:pPr>
              <w:autoSpaceDE w:val="0"/>
              <w:autoSpaceDN w:val="0"/>
              <w:adjustRightInd w:val="0"/>
              <w:rPr>
                <w:rFonts w:asciiTheme="minorHAnsi" w:hAnsiTheme="minorHAnsi" w:cstheme="minorHAnsi"/>
                <w:sz w:val="21"/>
                <w:szCs w:val="21"/>
              </w:rPr>
            </w:pPr>
            <w:r w:rsidRPr="004C3503">
              <w:rPr>
                <w:rFonts w:asciiTheme="minorHAnsi" w:hAnsiTheme="minorHAnsi" w:cstheme="minorHAnsi"/>
                <w:sz w:val="21"/>
                <w:szCs w:val="21"/>
              </w:rPr>
              <w:t>Standardized interface and contract with data stores and middleware using Service Broker. Standardized provisioning and management using the powerful BOSH toolchain, outside of</w:t>
            </w:r>
          </w:p>
          <w:p w14:paraId="0D34A814" w14:textId="77777777" w:rsidR="002604D0" w:rsidRPr="004C3503" w:rsidRDefault="002604D0" w:rsidP="00816CD6">
            <w:pPr>
              <w:autoSpaceDE w:val="0"/>
              <w:autoSpaceDN w:val="0"/>
              <w:adjustRightInd w:val="0"/>
              <w:rPr>
                <w:rFonts w:asciiTheme="minorHAnsi" w:hAnsiTheme="minorHAnsi" w:cstheme="minorHAnsi"/>
                <w:sz w:val="21"/>
                <w:szCs w:val="21"/>
              </w:rPr>
            </w:pPr>
            <w:r w:rsidRPr="004C3503">
              <w:rPr>
                <w:rFonts w:asciiTheme="minorHAnsi" w:hAnsiTheme="minorHAnsi" w:cstheme="minorHAnsi"/>
                <w:sz w:val="21"/>
                <w:szCs w:val="21"/>
              </w:rPr>
              <w:t>CF Elastic Runtime as VMs. PCF is bundled with first-party data services: MySQL, Redis and Cloud Cache.</w:t>
            </w:r>
          </w:p>
        </w:tc>
      </w:tr>
      <w:tr w:rsidR="002604D0" w:rsidRPr="004C3503" w14:paraId="66575346" w14:textId="77777777" w:rsidTr="00816CD6">
        <w:tc>
          <w:tcPr>
            <w:tcW w:w="1129" w:type="dxa"/>
          </w:tcPr>
          <w:p w14:paraId="5A9D5D36" w14:textId="77777777" w:rsidR="002604D0" w:rsidRPr="004C3503" w:rsidRDefault="002604D0" w:rsidP="00816CD6">
            <w:pPr>
              <w:rPr>
                <w:rFonts w:asciiTheme="minorHAnsi" w:hAnsiTheme="minorHAnsi" w:cstheme="minorHAnsi"/>
                <w:sz w:val="21"/>
                <w:szCs w:val="21"/>
              </w:rPr>
            </w:pPr>
            <w:r w:rsidRPr="004C3503">
              <w:rPr>
                <w:rFonts w:asciiTheme="minorHAnsi" w:hAnsiTheme="minorHAnsi" w:cstheme="minorHAnsi"/>
                <w:sz w:val="21"/>
                <w:szCs w:val="21"/>
              </w:rPr>
              <w:t>6</w:t>
            </w:r>
          </w:p>
        </w:tc>
        <w:tc>
          <w:tcPr>
            <w:tcW w:w="2268" w:type="dxa"/>
          </w:tcPr>
          <w:p w14:paraId="620DCA7D" w14:textId="77777777" w:rsidR="002604D0" w:rsidRPr="004C3503" w:rsidRDefault="002604D0" w:rsidP="00816CD6">
            <w:pPr>
              <w:autoSpaceDE w:val="0"/>
              <w:autoSpaceDN w:val="0"/>
              <w:adjustRightInd w:val="0"/>
              <w:rPr>
                <w:rFonts w:asciiTheme="minorHAnsi" w:hAnsiTheme="minorHAnsi" w:cstheme="minorHAnsi"/>
                <w:sz w:val="21"/>
                <w:szCs w:val="21"/>
              </w:rPr>
            </w:pPr>
            <w:r w:rsidRPr="004C3503">
              <w:rPr>
                <w:rFonts w:asciiTheme="minorHAnsi" w:hAnsiTheme="minorHAnsi" w:cstheme="minorHAnsi"/>
                <w:sz w:val="21"/>
                <w:szCs w:val="21"/>
              </w:rPr>
              <w:t>Operating System</w:t>
            </w:r>
          </w:p>
          <w:p w14:paraId="461E1080" w14:textId="77777777" w:rsidR="002604D0" w:rsidRPr="004C3503" w:rsidRDefault="002604D0" w:rsidP="00816CD6">
            <w:pPr>
              <w:autoSpaceDE w:val="0"/>
              <w:autoSpaceDN w:val="0"/>
              <w:adjustRightInd w:val="0"/>
              <w:rPr>
                <w:rFonts w:asciiTheme="minorHAnsi" w:hAnsiTheme="minorHAnsi" w:cstheme="minorHAnsi"/>
                <w:sz w:val="21"/>
                <w:szCs w:val="21"/>
              </w:rPr>
            </w:pPr>
            <w:r w:rsidRPr="004C3503">
              <w:rPr>
                <w:rFonts w:asciiTheme="minorHAnsi" w:hAnsiTheme="minorHAnsi" w:cstheme="minorHAnsi"/>
                <w:sz w:val="21"/>
                <w:szCs w:val="21"/>
              </w:rPr>
              <w:t>Support for Runtimes</w:t>
            </w:r>
          </w:p>
        </w:tc>
        <w:tc>
          <w:tcPr>
            <w:tcW w:w="6339" w:type="dxa"/>
          </w:tcPr>
          <w:p w14:paraId="0A6BD858" w14:textId="77777777" w:rsidR="002604D0" w:rsidRPr="004C3503" w:rsidRDefault="002604D0" w:rsidP="00816CD6">
            <w:pPr>
              <w:autoSpaceDE w:val="0"/>
              <w:autoSpaceDN w:val="0"/>
              <w:adjustRightInd w:val="0"/>
              <w:rPr>
                <w:rFonts w:asciiTheme="minorHAnsi" w:hAnsiTheme="minorHAnsi" w:cstheme="minorHAnsi"/>
                <w:sz w:val="21"/>
                <w:szCs w:val="21"/>
              </w:rPr>
            </w:pPr>
            <w:r w:rsidRPr="004C3503">
              <w:rPr>
                <w:rFonts w:asciiTheme="minorHAnsi" w:hAnsiTheme="minorHAnsi" w:cstheme="minorHAnsi"/>
                <w:sz w:val="21"/>
                <w:szCs w:val="21"/>
              </w:rPr>
              <w:t>Ubuntu-only, shipped as an integrated system. PCF license includes Ubuntu support. Windows Server support in BOSH and buildpacks</w:t>
            </w:r>
          </w:p>
        </w:tc>
      </w:tr>
    </w:tbl>
    <w:p w14:paraId="3F22A42F" w14:textId="77777777" w:rsidR="002604D0" w:rsidRPr="00FD052F" w:rsidRDefault="002604D0" w:rsidP="002604D0">
      <w:pPr>
        <w:rPr>
          <w:rFonts w:asciiTheme="minorHAnsi" w:hAnsiTheme="minorHAnsi" w:cstheme="minorHAnsi"/>
        </w:rPr>
      </w:pPr>
    </w:p>
    <w:p w14:paraId="2F016D4D" w14:textId="77777777" w:rsidR="002604D0" w:rsidRDefault="002604D0" w:rsidP="002604D0">
      <w:pPr>
        <w:pStyle w:val="Style1"/>
        <w:rPr>
          <w:rFonts w:asciiTheme="minorHAnsi" w:hAnsiTheme="minorHAnsi" w:cstheme="minorHAnsi"/>
          <w:sz w:val="22"/>
          <w:szCs w:val="22"/>
        </w:rPr>
      </w:pPr>
      <w:bookmarkStart w:id="262" w:name="_Toc479671938"/>
      <w:r w:rsidRPr="00FD052F">
        <w:rPr>
          <w:rFonts w:asciiTheme="minorHAnsi" w:hAnsiTheme="minorHAnsi" w:cstheme="minorHAnsi"/>
          <w:sz w:val="22"/>
          <w:szCs w:val="22"/>
        </w:rPr>
        <w:t>High availability and scalability in a microservices architecture is accomplished by combining the capabilities of the platform and following best practices for high availability application design.</w:t>
      </w:r>
      <w:bookmarkStart w:id="263" w:name="_Toc481079153"/>
      <w:bookmarkStart w:id="264" w:name="_Toc481660562"/>
    </w:p>
    <w:p w14:paraId="64CAEEB9" w14:textId="77777777" w:rsidR="002604D0" w:rsidRDefault="002604D0" w:rsidP="002604D0">
      <w:pPr>
        <w:pStyle w:val="Style1"/>
        <w:rPr>
          <w:rFonts w:asciiTheme="minorHAnsi" w:hAnsiTheme="minorHAnsi" w:cstheme="minorHAnsi"/>
          <w:sz w:val="22"/>
          <w:szCs w:val="22"/>
        </w:rPr>
      </w:pPr>
    </w:p>
    <w:p w14:paraId="5835218C" w14:textId="77777777" w:rsidR="002604D0" w:rsidRDefault="002604D0" w:rsidP="002604D0">
      <w:pPr>
        <w:pStyle w:val="Style1"/>
        <w:rPr>
          <w:rFonts w:asciiTheme="minorHAnsi" w:hAnsiTheme="minorHAnsi" w:cstheme="minorHAnsi"/>
          <w:sz w:val="22"/>
          <w:szCs w:val="22"/>
        </w:rPr>
      </w:pPr>
    </w:p>
    <w:p w14:paraId="0954D8BF" w14:textId="77777777" w:rsidR="002604D0" w:rsidRPr="00FD052F" w:rsidRDefault="002604D0" w:rsidP="002604D0">
      <w:pPr>
        <w:pStyle w:val="Style1"/>
        <w:rPr>
          <w:rFonts w:asciiTheme="minorHAnsi" w:hAnsiTheme="minorHAnsi" w:cstheme="minorHAnsi"/>
          <w:sz w:val="22"/>
          <w:szCs w:val="22"/>
        </w:rPr>
      </w:pPr>
    </w:p>
    <w:p w14:paraId="170BC58C" w14:textId="77777777" w:rsidR="002604D0" w:rsidRPr="004C3503" w:rsidRDefault="002604D0" w:rsidP="002604D0">
      <w:pPr>
        <w:pStyle w:val="Heading2"/>
        <w:rPr>
          <w:rFonts w:asciiTheme="minorHAnsi" w:hAnsiTheme="minorHAnsi" w:cstheme="minorHAnsi"/>
          <w:sz w:val="22"/>
          <w:szCs w:val="22"/>
        </w:rPr>
      </w:pPr>
      <w:bookmarkStart w:id="265" w:name="_Toc45003000"/>
      <w:bookmarkStart w:id="266" w:name="_Toc45034552"/>
      <w:bookmarkStart w:id="267" w:name="_Toc47010472"/>
      <w:bookmarkStart w:id="268" w:name="_Toc48121435"/>
      <w:r w:rsidRPr="004C3503">
        <w:rPr>
          <w:rFonts w:asciiTheme="minorHAnsi" w:hAnsiTheme="minorHAnsi" w:cstheme="minorHAnsi"/>
          <w:sz w:val="22"/>
          <w:szCs w:val="22"/>
        </w:rPr>
        <w:t>Deployment Architecture</w:t>
      </w:r>
      <w:bookmarkEnd w:id="265"/>
      <w:bookmarkEnd w:id="266"/>
      <w:bookmarkEnd w:id="267"/>
      <w:bookmarkEnd w:id="268"/>
    </w:p>
    <w:p w14:paraId="39A63B24" w14:textId="77777777" w:rsidR="002604D0" w:rsidRPr="00FD052F" w:rsidRDefault="002604D0" w:rsidP="002604D0">
      <w:pPr>
        <w:rPr>
          <w:rFonts w:asciiTheme="minorHAnsi" w:hAnsiTheme="minorHAnsi" w:cstheme="minorHAnsi"/>
        </w:rPr>
      </w:pPr>
    </w:p>
    <w:p w14:paraId="39379F28" w14:textId="77777777" w:rsidR="002604D0" w:rsidRPr="004C3503" w:rsidRDefault="002604D0" w:rsidP="002604D0">
      <w:pPr>
        <w:rPr>
          <w:rFonts w:asciiTheme="minorHAnsi" w:hAnsiTheme="minorHAnsi" w:cstheme="minorHAnsi"/>
          <w:sz w:val="21"/>
          <w:szCs w:val="21"/>
        </w:rPr>
      </w:pPr>
      <w:r w:rsidRPr="004C3503">
        <w:rPr>
          <w:rFonts w:asciiTheme="minorHAnsi" w:hAnsiTheme="minorHAnsi" w:cstheme="minorHAnsi"/>
          <w:sz w:val="21"/>
          <w:szCs w:val="21"/>
        </w:rPr>
        <w:t>For hosting applications, NSE has decided to run 4 different environment which will run in four different foundations in different on-Prem and Cloud Environments</w:t>
      </w:r>
    </w:p>
    <w:p w14:paraId="25E19B86" w14:textId="77777777" w:rsidR="002604D0" w:rsidRPr="00FD052F" w:rsidRDefault="002604D0" w:rsidP="002604D0">
      <w:pPr>
        <w:rPr>
          <w:rFonts w:asciiTheme="minorHAnsi" w:hAnsiTheme="minorHAnsi" w:cstheme="minorHAnsi"/>
        </w:rPr>
      </w:pPr>
    </w:p>
    <w:p w14:paraId="5B181CEC" w14:textId="77777777" w:rsidR="002604D0" w:rsidRPr="00FD052F" w:rsidRDefault="002604D0" w:rsidP="002604D0">
      <w:pPr>
        <w:rPr>
          <w:rFonts w:asciiTheme="minorHAnsi" w:hAnsiTheme="minorHAnsi" w:cstheme="minorHAnsi"/>
        </w:rPr>
      </w:pPr>
    </w:p>
    <w:p w14:paraId="471A813F" w14:textId="77777777" w:rsidR="002604D0" w:rsidRPr="00FD052F" w:rsidRDefault="002604D0" w:rsidP="002604D0">
      <w:pPr>
        <w:rPr>
          <w:rFonts w:asciiTheme="minorHAnsi" w:hAnsiTheme="minorHAnsi" w:cstheme="minorHAnsi"/>
        </w:rPr>
      </w:pPr>
      <w:r w:rsidRPr="00FD052F">
        <w:rPr>
          <w:rFonts w:asciiTheme="minorHAnsi" w:hAnsiTheme="minorHAnsi" w:cstheme="minorHAnsi"/>
        </w:rPr>
        <w:lastRenderedPageBreak/>
        <w:t xml:space="preserve">                      </w:t>
      </w:r>
      <w:r w:rsidRPr="00FD052F">
        <w:rPr>
          <w:rFonts w:asciiTheme="minorHAnsi" w:hAnsiTheme="minorHAnsi" w:cstheme="minorHAnsi"/>
          <w:noProof/>
          <w:lang w:eastAsia="en-IN"/>
        </w:rPr>
        <w:drawing>
          <wp:inline distT="0" distB="0" distL="0" distR="0" wp14:anchorId="036B8885" wp14:editId="4F610B97">
            <wp:extent cx="5010150" cy="4354004"/>
            <wp:effectExtent l="0" t="0" r="0" b="8890"/>
            <wp:docPr id="17" name="Picture 11" descr="A screenshot of a social media post&#10;&#10;Description automatically generated">
              <a:extLst xmlns:a="http://schemas.openxmlformats.org/drawingml/2006/main">
                <a:ext uri="{FF2B5EF4-FFF2-40B4-BE49-F238E27FC236}">
                  <a16:creationId xmlns:a16="http://schemas.microsoft.com/office/drawing/2014/main" id="{2EE0DAD7-7050-4769-9F78-01A8BB105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A screenshot of a social media post&#10;&#10;Description automatically generated">
                      <a:extLst>
                        <a:ext uri="{FF2B5EF4-FFF2-40B4-BE49-F238E27FC236}">
                          <a16:creationId xmlns:a16="http://schemas.microsoft.com/office/drawing/2014/main" id="{2EE0DAD7-7050-4769-9F78-01A8BB10517A}"/>
                        </a:ext>
                      </a:extLst>
                    </pic:cNvPr>
                    <pic:cNvPicPr>
                      <a:picLocks noChangeAspect="1"/>
                    </pic:cNvPicPr>
                  </pic:nvPicPr>
                  <pic:blipFill>
                    <a:blip r:embed="rId108"/>
                    <a:stretch>
                      <a:fillRect/>
                    </a:stretch>
                  </pic:blipFill>
                  <pic:spPr>
                    <a:xfrm>
                      <a:off x="0" y="0"/>
                      <a:ext cx="5021061" cy="4363486"/>
                    </a:xfrm>
                    <a:prstGeom prst="rect">
                      <a:avLst/>
                    </a:prstGeom>
                  </pic:spPr>
                </pic:pic>
              </a:graphicData>
            </a:graphic>
          </wp:inline>
        </w:drawing>
      </w:r>
    </w:p>
    <w:p w14:paraId="5EDD1CDC" w14:textId="77777777" w:rsidR="002604D0" w:rsidRDefault="002604D0" w:rsidP="002604D0">
      <w:pPr>
        <w:rPr>
          <w:rFonts w:asciiTheme="minorHAnsi" w:hAnsiTheme="minorHAnsi" w:cstheme="minorHAnsi"/>
        </w:rPr>
      </w:pPr>
      <w:r>
        <w:rPr>
          <w:rFonts w:asciiTheme="minorHAnsi" w:hAnsiTheme="minorHAnsi" w:cstheme="minorHAnsi"/>
          <w:b/>
          <w:bCs/>
        </w:rPr>
        <w:t>High level Network view</w:t>
      </w:r>
    </w:p>
    <w:p w14:paraId="63A90EFE" w14:textId="77777777" w:rsidR="002604D0" w:rsidRPr="00FD052F" w:rsidRDefault="002604D0" w:rsidP="002604D0">
      <w:pPr>
        <w:rPr>
          <w:rFonts w:asciiTheme="minorHAnsi" w:hAnsiTheme="minorHAnsi" w:cstheme="minorHAnsi"/>
        </w:rPr>
      </w:pPr>
      <w:r w:rsidRPr="006867E5">
        <w:rPr>
          <w:rFonts w:asciiTheme="minorHAnsi" w:hAnsiTheme="minorHAnsi" w:cstheme="minorHAnsi"/>
          <w:noProof/>
        </w:rPr>
        <w:drawing>
          <wp:inline distT="0" distB="0" distL="0" distR="0" wp14:anchorId="59068ACF" wp14:editId="6B0817D0">
            <wp:extent cx="6188710" cy="38747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9"/>
                    <a:stretch>
                      <a:fillRect/>
                    </a:stretch>
                  </pic:blipFill>
                  <pic:spPr>
                    <a:xfrm>
                      <a:off x="0" y="0"/>
                      <a:ext cx="6188710" cy="3874770"/>
                    </a:xfrm>
                    <a:prstGeom prst="rect">
                      <a:avLst/>
                    </a:prstGeom>
                  </pic:spPr>
                </pic:pic>
              </a:graphicData>
            </a:graphic>
          </wp:inline>
        </w:drawing>
      </w:r>
    </w:p>
    <w:p w14:paraId="67B115C4" w14:textId="77777777" w:rsidR="002604D0" w:rsidRPr="00FD052F" w:rsidRDefault="002604D0" w:rsidP="002604D0">
      <w:pPr>
        <w:rPr>
          <w:rFonts w:asciiTheme="minorHAnsi" w:hAnsiTheme="minorHAnsi" w:cstheme="minorHAnsi"/>
        </w:rPr>
      </w:pPr>
      <w:r w:rsidRPr="008A5161">
        <w:rPr>
          <w:rFonts w:asciiTheme="minorHAnsi" w:hAnsiTheme="minorHAnsi" w:cstheme="minorHAnsi"/>
          <w:b/>
          <w:bCs/>
        </w:rPr>
        <w:t>Considerations</w:t>
      </w:r>
      <w:r w:rsidRPr="00FD052F">
        <w:rPr>
          <w:rFonts w:asciiTheme="minorHAnsi" w:hAnsiTheme="minorHAnsi" w:cstheme="minorHAnsi"/>
        </w:rPr>
        <w:t>:</w:t>
      </w:r>
    </w:p>
    <w:p w14:paraId="0F9CE4D6" w14:textId="77777777" w:rsidR="002604D0" w:rsidRPr="008A5161" w:rsidRDefault="002604D0" w:rsidP="002604D0">
      <w:pPr>
        <w:pStyle w:val="ListParagraph"/>
        <w:numPr>
          <w:ilvl w:val="0"/>
          <w:numId w:val="8"/>
        </w:numPr>
        <w:contextualSpacing w:val="0"/>
        <w:jc w:val="both"/>
        <w:rPr>
          <w:rFonts w:asciiTheme="minorHAnsi" w:hAnsiTheme="minorHAnsi" w:cstheme="minorHAnsi"/>
          <w:sz w:val="21"/>
          <w:szCs w:val="21"/>
        </w:rPr>
      </w:pPr>
      <w:r w:rsidRPr="008A5161">
        <w:rPr>
          <w:rFonts w:asciiTheme="minorHAnsi" w:hAnsiTheme="minorHAnsi" w:cstheme="minorHAnsi"/>
          <w:sz w:val="21"/>
          <w:szCs w:val="21"/>
        </w:rPr>
        <w:lastRenderedPageBreak/>
        <w:t xml:space="preserve">Total no. of foundations for </w:t>
      </w:r>
      <w:r w:rsidRPr="008A5161">
        <w:rPr>
          <w:rFonts w:asciiTheme="minorHAnsi" w:hAnsiTheme="minorHAnsi" w:cstheme="minorHAnsi"/>
          <w:b/>
          <w:bCs/>
          <w:sz w:val="21"/>
          <w:szCs w:val="21"/>
        </w:rPr>
        <w:t>TAS for VM</w:t>
      </w:r>
      <w:r w:rsidRPr="008A5161">
        <w:rPr>
          <w:rFonts w:asciiTheme="minorHAnsi" w:hAnsiTheme="minorHAnsi" w:cstheme="minorHAnsi"/>
          <w:sz w:val="21"/>
          <w:szCs w:val="21"/>
        </w:rPr>
        <w:t xml:space="preserve"> is 4 [Kohinoor-SDDC (Dev2, SIT &amp; UAT), BKC(Prod)  and Chennai SDDC (DR), AWS (Dev1) – Temporary , ]</w:t>
      </w:r>
    </w:p>
    <w:p w14:paraId="1103970C" w14:textId="77777777" w:rsidR="002604D0" w:rsidRPr="008A5161" w:rsidRDefault="002604D0" w:rsidP="002604D0">
      <w:pPr>
        <w:pStyle w:val="ListParagraph"/>
        <w:numPr>
          <w:ilvl w:val="1"/>
          <w:numId w:val="8"/>
        </w:numPr>
        <w:contextualSpacing w:val="0"/>
        <w:jc w:val="both"/>
        <w:rPr>
          <w:rFonts w:asciiTheme="minorHAnsi" w:hAnsiTheme="minorHAnsi" w:cstheme="minorHAnsi"/>
          <w:sz w:val="21"/>
          <w:szCs w:val="21"/>
        </w:rPr>
      </w:pPr>
      <w:r w:rsidRPr="008A5161">
        <w:rPr>
          <w:rFonts w:asciiTheme="minorHAnsi" w:hAnsiTheme="minorHAnsi" w:cstheme="minorHAnsi"/>
          <w:sz w:val="21"/>
          <w:szCs w:val="21"/>
        </w:rPr>
        <w:t xml:space="preserve">Kohinoor, BKC and Chennai SDDC has sizing for running 200 containers each and also infra Sizing of DR is same as that of Production environment               </w:t>
      </w:r>
    </w:p>
    <w:p w14:paraId="51C66EC4" w14:textId="0EEF1E94" w:rsidR="002604D0" w:rsidRPr="008A5161" w:rsidRDefault="002604D0" w:rsidP="002604D0">
      <w:pPr>
        <w:pStyle w:val="ListParagraph"/>
        <w:numPr>
          <w:ilvl w:val="0"/>
          <w:numId w:val="8"/>
        </w:numPr>
        <w:contextualSpacing w:val="0"/>
        <w:jc w:val="both"/>
        <w:rPr>
          <w:rFonts w:asciiTheme="minorHAnsi" w:hAnsiTheme="minorHAnsi" w:cstheme="minorHAnsi"/>
          <w:sz w:val="21"/>
          <w:szCs w:val="21"/>
        </w:rPr>
      </w:pPr>
      <w:r w:rsidRPr="008A5161">
        <w:rPr>
          <w:rFonts w:asciiTheme="minorHAnsi" w:hAnsiTheme="minorHAnsi" w:cstheme="minorHAnsi"/>
          <w:sz w:val="21"/>
          <w:szCs w:val="21"/>
        </w:rPr>
        <w:t xml:space="preserve">All the Three Foundations – Production, DR and Development 2 will be </w:t>
      </w:r>
      <w:r w:rsidR="003C318B" w:rsidRPr="008A5161">
        <w:rPr>
          <w:rFonts w:asciiTheme="minorHAnsi" w:hAnsiTheme="minorHAnsi" w:cstheme="minorHAnsi"/>
          <w:sz w:val="21"/>
          <w:szCs w:val="21"/>
        </w:rPr>
        <w:t>full-fledged</w:t>
      </w:r>
      <w:r w:rsidRPr="008A5161">
        <w:rPr>
          <w:rFonts w:asciiTheme="minorHAnsi" w:hAnsiTheme="minorHAnsi" w:cstheme="minorHAnsi"/>
          <w:sz w:val="21"/>
          <w:szCs w:val="21"/>
        </w:rPr>
        <w:t xml:space="preserve"> installation of TAS along with other tiles of TKGI and other services like platform matrices, Healthwatch, harbor registry etc.</w:t>
      </w:r>
    </w:p>
    <w:p w14:paraId="44943303" w14:textId="77777777" w:rsidR="002604D0" w:rsidRPr="008A5161" w:rsidRDefault="002604D0" w:rsidP="002604D0">
      <w:pPr>
        <w:pStyle w:val="ListParagraph"/>
        <w:numPr>
          <w:ilvl w:val="0"/>
          <w:numId w:val="8"/>
        </w:numPr>
        <w:contextualSpacing w:val="0"/>
        <w:jc w:val="both"/>
        <w:rPr>
          <w:rFonts w:asciiTheme="minorHAnsi" w:hAnsiTheme="minorHAnsi" w:cstheme="minorHAnsi"/>
          <w:sz w:val="21"/>
          <w:szCs w:val="21"/>
        </w:rPr>
      </w:pPr>
      <w:r w:rsidRPr="008A5161">
        <w:rPr>
          <w:rFonts w:asciiTheme="minorHAnsi" w:hAnsiTheme="minorHAnsi" w:cstheme="minorHAnsi"/>
          <w:sz w:val="21"/>
          <w:szCs w:val="21"/>
        </w:rPr>
        <w:t>There will no foundation running on VMC on AWS</w:t>
      </w:r>
    </w:p>
    <w:p w14:paraId="0475E3D1" w14:textId="77777777" w:rsidR="002604D0" w:rsidRPr="008A5161" w:rsidRDefault="002604D0" w:rsidP="002604D0">
      <w:pPr>
        <w:pStyle w:val="ListParagraph"/>
        <w:numPr>
          <w:ilvl w:val="0"/>
          <w:numId w:val="8"/>
        </w:numPr>
        <w:contextualSpacing w:val="0"/>
        <w:jc w:val="both"/>
        <w:rPr>
          <w:rFonts w:asciiTheme="minorHAnsi" w:hAnsiTheme="minorHAnsi" w:cstheme="minorHAnsi"/>
          <w:sz w:val="21"/>
          <w:szCs w:val="21"/>
        </w:rPr>
      </w:pPr>
      <w:r w:rsidRPr="008A5161">
        <w:rPr>
          <w:rFonts w:asciiTheme="minorHAnsi" w:hAnsiTheme="minorHAnsi" w:cstheme="minorHAnsi"/>
          <w:sz w:val="21"/>
          <w:szCs w:val="21"/>
        </w:rPr>
        <w:t>Temporary Environment consist of Native AWS &amp; VMC On AWS:     </w:t>
      </w:r>
    </w:p>
    <w:p w14:paraId="39B187B7" w14:textId="77777777" w:rsidR="002604D0" w:rsidRPr="008A5161" w:rsidRDefault="002604D0" w:rsidP="002604D0">
      <w:pPr>
        <w:pStyle w:val="ListParagraph"/>
        <w:numPr>
          <w:ilvl w:val="1"/>
          <w:numId w:val="8"/>
        </w:numPr>
        <w:contextualSpacing w:val="0"/>
        <w:jc w:val="both"/>
        <w:rPr>
          <w:rFonts w:asciiTheme="minorHAnsi" w:hAnsiTheme="minorHAnsi" w:cstheme="minorHAnsi"/>
          <w:sz w:val="21"/>
          <w:szCs w:val="21"/>
        </w:rPr>
      </w:pPr>
      <w:r w:rsidRPr="008A5161">
        <w:rPr>
          <w:rFonts w:asciiTheme="minorHAnsi" w:hAnsiTheme="minorHAnsi" w:cstheme="minorHAnsi"/>
          <w:sz w:val="21"/>
          <w:szCs w:val="21"/>
        </w:rPr>
        <w:t xml:space="preserve">Platform Automation and TKGI is not considered </w:t>
      </w:r>
    </w:p>
    <w:p w14:paraId="6AB0598F" w14:textId="4AA494D5" w:rsidR="002604D0" w:rsidRPr="008A5161" w:rsidRDefault="002604D0" w:rsidP="002604D0">
      <w:pPr>
        <w:pStyle w:val="ListParagraph"/>
        <w:numPr>
          <w:ilvl w:val="1"/>
          <w:numId w:val="8"/>
        </w:numPr>
        <w:contextualSpacing w:val="0"/>
        <w:jc w:val="both"/>
        <w:rPr>
          <w:rFonts w:asciiTheme="minorHAnsi" w:hAnsiTheme="minorHAnsi" w:cstheme="minorHAnsi"/>
          <w:sz w:val="21"/>
          <w:szCs w:val="21"/>
        </w:rPr>
      </w:pPr>
      <w:r w:rsidRPr="008A5161">
        <w:rPr>
          <w:rFonts w:asciiTheme="minorHAnsi" w:hAnsiTheme="minorHAnsi" w:cstheme="minorHAnsi"/>
          <w:b/>
          <w:bCs/>
          <w:sz w:val="21"/>
          <w:szCs w:val="21"/>
        </w:rPr>
        <w:t>Sizing 1</w:t>
      </w:r>
      <w:r w:rsidRPr="008A5161">
        <w:rPr>
          <w:rFonts w:asciiTheme="minorHAnsi" w:hAnsiTheme="minorHAnsi" w:cstheme="minorHAnsi"/>
          <w:sz w:val="21"/>
          <w:szCs w:val="21"/>
        </w:rPr>
        <w:t xml:space="preserve"> - is for 10-15 Containers --- with Minimal foot Print of TAS VMs </w:t>
      </w:r>
      <w:r w:rsidRPr="008A5161">
        <w:rPr>
          <w:rFonts w:asciiTheme="minorHAnsi" w:hAnsiTheme="minorHAnsi" w:cstheme="minorHAnsi"/>
          <w:b/>
          <w:bCs/>
          <w:sz w:val="21"/>
          <w:szCs w:val="21"/>
        </w:rPr>
        <w:t>without</w:t>
      </w:r>
      <w:r w:rsidRPr="008A5161">
        <w:rPr>
          <w:rFonts w:asciiTheme="minorHAnsi" w:hAnsiTheme="minorHAnsi" w:cstheme="minorHAnsi"/>
          <w:sz w:val="21"/>
          <w:szCs w:val="21"/>
        </w:rPr>
        <w:t xml:space="preserve"> RabbitMQ, SSO &amp; SCS, Tanzu Platform M</w:t>
      </w:r>
      <w:r w:rsidR="003C318B">
        <w:rPr>
          <w:rFonts w:asciiTheme="minorHAnsi" w:hAnsiTheme="minorHAnsi" w:cstheme="minorHAnsi"/>
          <w:sz w:val="21"/>
          <w:szCs w:val="21"/>
        </w:rPr>
        <w:t>e</w:t>
      </w:r>
      <w:r w:rsidRPr="008A5161">
        <w:rPr>
          <w:rFonts w:asciiTheme="minorHAnsi" w:hAnsiTheme="minorHAnsi" w:cstheme="minorHAnsi"/>
          <w:sz w:val="21"/>
          <w:szCs w:val="21"/>
        </w:rPr>
        <w:t>trics, Tanzu Platform Healthwatch, Compliance Scanner, Harbour Registry</w:t>
      </w:r>
    </w:p>
    <w:p w14:paraId="0A68BA3D" w14:textId="268C0C9B" w:rsidR="002604D0" w:rsidRPr="008A5161" w:rsidRDefault="002604D0" w:rsidP="002604D0">
      <w:pPr>
        <w:pStyle w:val="ListParagraph"/>
        <w:numPr>
          <w:ilvl w:val="1"/>
          <w:numId w:val="8"/>
        </w:numPr>
        <w:contextualSpacing w:val="0"/>
        <w:jc w:val="both"/>
        <w:rPr>
          <w:rFonts w:asciiTheme="minorHAnsi" w:hAnsiTheme="minorHAnsi" w:cstheme="minorHAnsi"/>
          <w:sz w:val="21"/>
          <w:szCs w:val="21"/>
        </w:rPr>
      </w:pPr>
      <w:r w:rsidRPr="008A5161">
        <w:rPr>
          <w:rFonts w:asciiTheme="minorHAnsi" w:hAnsiTheme="minorHAnsi" w:cstheme="minorHAnsi"/>
          <w:b/>
          <w:bCs/>
          <w:sz w:val="21"/>
          <w:szCs w:val="21"/>
        </w:rPr>
        <w:t>Sizing 2</w:t>
      </w:r>
      <w:r w:rsidRPr="008A5161">
        <w:rPr>
          <w:rFonts w:asciiTheme="minorHAnsi" w:hAnsiTheme="minorHAnsi" w:cstheme="minorHAnsi"/>
          <w:sz w:val="21"/>
          <w:szCs w:val="21"/>
        </w:rPr>
        <w:t xml:space="preserve"> - is for 200 Containers --- --- with Minimal foot Print of TAS VMs </w:t>
      </w:r>
      <w:r w:rsidRPr="008A5161">
        <w:rPr>
          <w:rFonts w:asciiTheme="minorHAnsi" w:hAnsiTheme="minorHAnsi" w:cstheme="minorHAnsi"/>
          <w:b/>
          <w:bCs/>
          <w:sz w:val="21"/>
          <w:szCs w:val="21"/>
        </w:rPr>
        <w:t>with</w:t>
      </w:r>
      <w:r w:rsidRPr="008A5161">
        <w:rPr>
          <w:rFonts w:asciiTheme="minorHAnsi" w:hAnsiTheme="minorHAnsi" w:cstheme="minorHAnsi"/>
          <w:sz w:val="21"/>
          <w:szCs w:val="21"/>
        </w:rPr>
        <w:t xml:space="preserve"> RabbitMQ, SSO &amp; SCS, Tanzu Platform M</w:t>
      </w:r>
      <w:r w:rsidR="003C318B">
        <w:rPr>
          <w:rFonts w:asciiTheme="minorHAnsi" w:hAnsiTheme="minorHAnsi" w:cstheme="minorHAnsi"/>
          <w:sz w:val="21"/>
          <w:szCs w:val="21"/>
        </w:rPr>
        <w:t>e</w:t>
      </w:r>
      <w:r w:rsidRPr="008A5161">
        <w:rPr>
          <w:rFonts w:asciiTheme="minorHAnsi" w:hAnsiTheme="minorHAnsi" w:cstheme="minorHAnsi"/>
          <w:sz w:val="21"/>
          <w:szCs w:val="21"/>
        </w:rPr>
        <w:t>trics, Tanzu Platform Healthwatch, Compliance Scanner, Harbour Registry</w:t>
      </w:r>
    </w:p>
    <w:p w14:paraId="6EBD703A" w14:textId="77777777" w:rsidR="002604D0" w:rsidRPr="008A5161" w:rsidRDefault="002604D0" w:rsidP="002604D0">
      <w:pPr>
        <w:pStyle w:val="ListParagraph"/>
        <w:numPr>
          <w:ilvl w:val="0"/>
          <w:numId w:val="8"/>
        </w:numPr>
        <w:contextualSpacing w:val="0"/>
        <w:jc w:val="both"/>
        <w:rPr>
          <w:rFonts w:asciiTheme="minorHAnsi" w:hAnsiTheme="minorHAnsi" w:cstheme="minorHAnsi"/>
          <w:sz w:val="21"/>
          <w:szCs w:val="21"/>
        </w:rPr>
      </w:pPr>
      <w:r w:rsidRPr="008A5161">
        <w:rPr>
          <w:rFonts w:asciiTheme="minorHAnsi" w:hAnsiTheme="minorHAnsi" w:cstheme="minorHAnsi"/>
          <w:sz w:val="21"/>
          <w:szCs w:val="21"/>
        </w:rPr>
        <w:t>Storage Perspective – Internal Components of TAS will leverage storage Capacity from underlying hardware in the form of Ephemeral and Persistent</w:t>
      </w:r>
    </w:p>
    <w:p w14:paraId="74875881" w14:textId="77777777" w:rsidR="002604D0" w:rsidRPr="008A5161" w:rsidRDefault="002604D0" w:rsidP="002604D0">
      <w:pPr>
        <w:pStyle w:val="ListParagraph"/>
        <w:numPr>
          <w:ilvl w:val="0"/>
          <w:numId w:val="8"/>
        </w:numPr>
        <w:contextualSpacing w:val="0"/>
        <w:jc w:val="both"/>
        <w:rPr>
          <w:rFonts w:asciiTheme="minorHAnsi" w:hAnsiTheme="minorHAnsi" w:cstheme="minorHAnsi"/>
          <w:sz w:val="21"/>
          <w:szCs w:val="21"/>
        </w:rPr>
      </w:pPr>
      <w:r w:rsidRPr="008A5161">
        <w:rPr>
          <w:rFonts w:asciiTheme="minorHAnsi" w:hAnsiTheme="minorHAnsi" w:cstheme="minorHAnsi"/>
          <w:sz w:val="21"/>
          <w:szCs w:val="21"/>
        </w:rPr>
        <w:t>Day2 (Operations, Upgrade and Maintenance) perspective enough headroom will be available as Hosts will be sized maximum 70% threshold for Compute, Network and Storage</w:t>
      </w:r>
    </w:p>
    <w:p w14:paraId="075B3B63" w14:textId="77777777" w:rsidR="002604D0" w:rsidRPr="008A5161" w:rsidRDefault="002604D0" w:rsidP="002604D0">
      <w:pPr>
        <w:pStyle w:val="ListParagraph"/>
        <w:numPr>
          <w:ilvl w:val="0"/>
          <w:numId w:val="8"/>
        </w:numPr>
        <w:contextualSpacing w:val="0"/>
        <w:jc w:val="both"/>
        <w:rPr>
          <w:rFonts w:asciiTheme="minorHAnsi" w:hAnsiTheme="minorHAnsi" w:cstheme="minorHAnsi"/>
          <w:sz w:val="21"/>
          <w:szCs w:val="21"/>
        </w:rPr>
      </w:pPr>
      <w:r w:rsidRPr="008A5161">
        <w:rPr>
          <w:rFonts w:asciiTheme="minorHAnsi" w:hAnsiTheme="minorHAnsi" w:cstheme="minorHAnsi"/>
          <w:sz w:val="21"/>
          <w:szCs w:val="21"/>
        </w:rPr>
        <w:t>Sizing is considered with Single Availability zone as no. of microservices is not very huge</w:t>
      </w:r>
    </w:p>
    <w:p w14:paraId="5201F571" w14:textId="77777777" w:rsidR="002604D0" w:rsidRPr="008A5161" w:rsidRDefault="002604D0" w:rsidP="002604D0">
      <w:pPr>
        <w:pStyle w:val="ListParagraph"/>
        <w:numPr>
          <w:ilvl w:val="0"/>
          <w:numId w:val="8"/>
        </w:numPr>
        <w:contextualSpacing w:val="0"/>
        <w:jc w:val="both"/>
        <w:rPr>
          <w:rFonts w:asciiTheme="minorHAnsi" w:hAnsiTheme="minorHAnsi" w:cstheme="minorHAnsi"/>
          <w:sz w:val="21"/>
          <w:szCs w:val="21"/>
        </w:rPr>
      </w:pPr>
      <w:r w:rsidRPr="008A5161">
        <w:rPr>
          <w:rFonts w:asciiTheme="minorHAnsi" w:hAnsiTheme="minorHAnsi" w:cstheme="minorHAnsi"/>
          <w:sz w:val="21"/>
          <w:szCs w:val="21"/>
        </w:rPr>
        <w:t>License:  100 Kubernetes Pods for all TKGI across all 3 foundations</w:t>
      </w:r>
    </w:p>
    <w:p w14:paraId="3031DDE6" w14:textId="77777777" w:rsidR="002604D0" w:rsidRPr="008A5161" w:rsidRDefault="002604D0" w:rsidP="002604D0">
      <w:pPr>
        <w:pStyle w:val="ListParagraph"/>
        <w:numPr>
          <w:ilvl w:val="0"/>
          <w:numId w:val="8"/>
        </w:numPr>
        <w:contextualSpacing w:val="0"/>
        <w:jc w:val="both"/>
        <w:rPr>
          <w:rFonts w:asciiTheme="minorHAnsi" w:hAnsiTheme="minorHAnsi" w:cstheme="minorHAnsi"/>
          <w:sz w:val="21"/>
          <w:szCs w:val="21"/>
        </w:rPr>
      </w:pPr>
      <w:r w:rsidRPr="008A5161">
        <w:rPr>
          <w:rFonts w:asciiTheme="minorHAnsi" w:hAnsiTheme="minorHAnsi" w:cstheme="minorHAnsi"/>
          <w:sz w:val="21"/>
          <w:szCs w:val="21"/>
        </w:rPr>
        <w:t>10 Service Instance Licenses across all foundations – out of which please confirm the consumption by Concourse, RaabitMQ and Redis as per current solution</w:t>
      </w:r>
    </w:p>
    <w:p w14:paraId="041A7EF9" w14:textId="77777777" w:rsidR="002604D0" w:rsidRPr="00FD052F" w:rsidRDefault="002604D0" w:rsidP="002604D0">
      <w:pPr>
        <w:rPr>
          <w:rFonts w:asciiTheme="minorHAnsi" w:hAnsiTheme="minorHAnsi" w:cstheme="minorHAnsi"/>
        </w:rPr>
      </w:pPr>
    </w:p>
    <w:p w14:paraId="0785D5B3" w14:textId="77777777" w:rsidR="002604D0" w:rsidRDefault="002604D0" w:rsidP="002604D0">
      <w:pPr>
        <w:rPr>
          <w:rFonts w:asciiTheme="minorHAnsi" w:hAnsiTheme="minorHAnsi" w:cstheme="minorHAnsi"/>
        </w:rPr>
      </w:pPr>
    </w:p>
    <w:p w14:paraId="3463F331" w14:textId="77777777" w:rsidR="002604D0" w:rsidRDefault="002604D0" w:rsidP="002604D0">
      <w:pPr>
        <w:rPr>
          <w:rFonts w:asciiTheme="minorHAnsi" w:hAnsiTheme="minorHAnsi" w:cstheme="minorHAnsi"/>
        </w:rPr>
      </w:pPr>
    </w:p>
    <w:p w14:paraId="79757D5B" w14:textId="77777777" w:rsidR="002604D0" w:rsidRDefault="002604D0" w:rsidP="002604D0">
      <w:pPr>
        <w:rPr>
          <w:rFonts w:asciiTheme="minorHAnsi" w:hAnsiTheme="minorHAnsi" w:cstheme="minorHAnsi"/>
        </w:rPr>
      </w:pPr>
    </w:p>
    <w:p w14:paraId="2B57151B" w14:textId="77777777" w:rsidR="002604D0" w:rsidRDefault="002604D0" w:rsidP="002604D0">
      <w:pPr>
        <w:rPr>
          <w:rFonts w:asciiTheme="minorHAnsi" w:hAnsiTheme="minorHAnsi" w:cstheme="minorHAnsi"/>
        </w:rPr>
      </w:pPr>
    </w:p>
    <w:p w14:paraId="46D168D3" w14:textId="77777777" w:rsidR="002604D0" w:rsidRDefault="002604D0" w:rsidP="002604D0">
      <w:pPr>
        <w:rPr>
          <w:rFonts w:asciiTheme="minorHAnsi" w:hAnsiTheme="minorHAnsi" w:cstheme="minorHAnsi"/>
        </w:rPr>
      </w:pPr>
    </w:p>
    <w:p w14:paraId="6AAF5372" w14:textId="77777777" w:rsidR="002604D0" w:rsidRDefault="002604D0" w:rsidP="002604D0">
      <w:pPr>
        <w:rPr>
          <w:rFonts w:asciiTheme="minorHAnsi" w:hAnsiTheme="minorHAnsi" w:cstheme="minorHAnsi"/>
        </w:rPr>
      </w:pPr>
    </w:p>
    <w:p w14:paraId="632132B9" w14:textId="77777777" w:rsidR="002604D0" w:rsidRPr="00597B9E" w:rsidRDefault="002604D0" w:rsidP="002604D0">
      <w:pPr>
        <w:rPr>
          <w:rFonts w:asciiTheme="minorHAnsi" w:hAnsiTheme="minorHAnsi" w:cstheme="minorHAnsi"/>
          <w:b/>
          <w:bCs/>
          <w:color w:val="FF0000"/>
        </w:rPr>
      </w:pPr>
      <w:r w:rsidRPr="00082B6D">
        <w:rPr>
          <w:rFonts w:asciiTheme="minorHAnsi" w:hAnsiTheme="minorHAnsi" w:cstheme="minorHAnsi"/>
          <w:b/>
          <w:bCs/>
        </w:rPr>
        <w:t xml:space="preserve">Overall Deployment Topology – DC View </w:t>
      </w:r>
    </w:p>
    <w:p w14:paraId="0BA3DC25" w14:textId="77777777" w:rsidR="002604D0" w:rsidRPr="00FD052F" w:rsidRDefault="002604D0" w:rsidP="002604D0">
      <w:pPr>
        <w:rPr>
          <w:rFonts w:asciiTheme="minorHAnsi" w:hAnsiTheme="minorHAnsi" w:cstheme="minorHAnsi"/>
        </w:rPr>
      </w:pPr>
    </w:p>
    <w:p w14:paraId="2841315D" w14:textId="77777777" w:rsidR="002604D0" w:rsidRPr="00FD052F" w:rsidRDefault="002604D0" w:rsidP="002604D0">
      <w:pPr>
        <w:rPr>
          <w:rFonts w:asciiTheme="minorHAnsi" w:hAnsiTheme="minorHAnsi" w:cstheme="minorHAnsi"/>
        </w:rPr>
      </w:pPr>
    </w:p>
    <w:p w14:paraId="680F7FEB" w14:textId="77777777" w:rsidR="002604D0" w:rsidRPr="00FD052F" w:rsidRDefault="002604D0" w:rsidP="002604D0">
      <w:pPr>
        <w:rPr>
          <w:rFonts w:asciiTheme="minorHAnsi" w:hAnsiTheme="minorHAnsi" w:cstheme="minorHAnsi"/>
        </w:rPr>
      </w:pPr>
      <w:r w:rsidRPr="00005DE0">
        <w:rPr>
          <w:rFonts w:asciiTheme="minorHAnsi" w:hAnsiTheme="minorHAnsi" w:cstheme="minorHAnsi"/>
          <w:noProof/>
        </w:rPr>
        <w:drawing>
          <wp:inline distT="0" distB="0" distL="0" distR="0" wp14:anchorId="308686FE" wp14:editId="33F57EA3">
            <wp:extent cx="6350635" cy="3142737"/>
            <wp:effectExtent l="0" t="0" r="0" b="635"/>
            <wp:docPr id="78" name="Picture 78" descr="A screenshot of a cell phone&#10;&#10;Description automatically generated">
              <a:extLst xmlns:a="http://schemas.openxmlformats.org/drawingml/2006/main">
                <a:ext uri="{FF2B5EF4-FFF2-40B4-BE49-F238E27FC236}">
                  <a16:creationId xmlns:a16="http://schemas.microsoft.com/office/drawing/2014/main" id="{126732A6-1418-4EBE-82AE-9D11D2A97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ell phone&#10;&#10;Description automatically generated">
                      <a:extLst>
                        <a:ext uri="{FF2B5EF4-FFF2-40B4-BE49-F238E27FC236}">
                          <a16:creationId xmlns:a16="http://schemas.microsoft.com/office/drawing/2014/main" id="{126732A6-1418-4EBE-82AE-9D11D2A97082}"/>
                        </a:ext>
                      </a:extLs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52419" cy="3143620"/>
                    </a:xfrm>
                    <a:prstGeom prst="rect">
                      <a:avLst/>
                    </a:prstGeom>
                    <a:noFill/>
                    <a:ln>
                      <a:noFill/>
                    </a:ln>
                  </pic:spPr>
                </pic:pic>
              </a:graphicData>
            </a:graphic>
          </wp:inline>
        </w:drawing>
      </w:r>
    </w:p>
    <w:p w14:paraId="35AB50FC" w14:textId="77777777" w:rsidR="002604D0" w:rsidRPr="00FD052F" w:rsidRDefault="002604D0" w:rsidP="002604D0">
      <w:pPr>
        <w:rPr>
          <w:rFonts w:asciiTheme="minorHAnsi" w:hAnsiTheme="minorHAnsi" w:cstheme="minorHAnsi"/>
        </w:rPr>
      </w:pPr>
      <w:r w:rsidRPr="008A5161">
        <w:rPr>
          <w:rFonts w:asciiTheme="minorHAnsi" w:hAnsiTheme="minorHAnsi" w:cstheme="minorHAnsi"/>
          <w:b/>
          <w:bCs/>
        </w:rPr>
        <w:t>Summary</w:t>
      </w:r>
      <w:r w:rsidRPr="00FD052F">
        <w:rPr>
          <w:rFonts w:asciiTheme="minorHAnsi" w:hAnsiTheme="minorHAnsi" w:cstheme="minorHAnsi"/>
        </w:rPr>
        <w:t>:</w:t>
      </w:r>
    </w:p>
    <w:p w14:paraId="084E9BA2" w14:textId="77777777" w:rsidR="002604D0" w:rsidRPr="008A5161" w:rsidRDefault="002604D0" w:rsidP="002604D0">
      <w:pPr>
        <w:pStyle w:val="ListParagraph"/>
        <w:numPr>
          <w:ilvl w:val="0"/>
          <w:numId w:val="31"/>
        </w:numPr>
        <w:spacing w:after="160" w:line="259" w:lineRule="auto"/>
        <w:rPr>
          <w:rFonts w:asciiTheme="minorHAnsi" w:hAnsiTheme="minorHAnsi" w:cstheme="minorHAnsi"/>
          <w:sz w:val="21"/>
          <w:szCs w:val="21"/>
        </w:rPr>
      </w:pPr>
      <w:r w:rsidRPr="008A5161">
        <w:rPr>
          <w:rFonts w:asciiTheme="minorHAnsi" w:hAnsiTheme="minorHAnsi" w:cstheme="minorHAnsi"/>
          <w:sz w:val="21"/>
          <w:szCs w:val="21"/>
        </w:rPr>
        <w:lastRenderedPageBreak/>
        <w:t>Deployment architecture will consists of 3 Sites consisting of 3 different foundations Development2, Production and DR</w:t>
      </w:r>
    </w:p>
    <w:p w14:paraId="4AB53F49" w14:textId="77777777" w:rsidR="002604D0" w:rsidRPr="008A5161" w:rsidRDefault="002604D0" w:rsidP="002604D0">
      <w:pPr>
        <w:pStyle w:val="ListParagraph"/>
        <w:numPr>
          <w:ilvl w:val="0"/>
          <w:numId w:val="31"/>
        </w:numPr>
        <w:spacing w:after="160" w:line="259" w:lineRule="auto"/>
        <w:rPr>
          <w:rFonts w:asciiTheme="minorHAnsi" w:hAnsiTheme="minorHAnsi" w:cstheme="minorHAnsi"/>
          <w:sz w:val="21"/>
          <w:szCs w:val="21"/>
        </w:rPr>
      </w:pPr>
      <w:r w:rsidRPr="008A5161">
        <w:rPr>
          <w:rFonts w:asciiTheme="minorHAnsi" w:hAnsiTheme="minorHAnsi" w:cstheme="minorHAnsi"/>
          <w:sz w:val="21"/>
          <w:szCs w:val="21"/>
        </w:rPr>
        <w:t>All the three foundation will consists of 3 independent installations of TAS with bigger footprint including additional services of health</w:t>
      </w:r>
      <w:r>
        <w:rPr>
          <w:rFonts w:asciiTheme="minorHAnsi" w:hAnsiTheme="minorHAnsi" w:cstheme="minorHAnsi"/>
          <w:sz w:val="21"/>
          <w:szCs w:val="21"/>
        </w:rPr>
        <w:t xml:space="preserve"> </w:t>
      </w:r>
      <w:r w:rsidRPr="008A5161">
        <w:rPr>
          <w:rFonts w:asciiTheme="minorHAnsi" w:hAnsiTheme="minorHAnsi" w:cstheme="minorHAnsi"/>
          <w:sz w:val="21"/>
          <w:szCs w:val="21"/>
        </w:rPr>
        <w:t>watch, matrices, harbour and TKGI clusters</w:t>
      </w:r>
    </w:p>
    <w:p w14:paraId="2649BE85" w14:textId="77777777" w:rsidR="002604D0" w:rsidRPr="008A5161" w:rsidRDefault="002604D0" w:rsidP="002604D0">
      <w:pPr>
        <w:pStyle w:val="ListParagraph"/>
        <w:numPr>
          <w:ilvl w:val="0"/>
          <w:numId w:val="31"/>
        </w:numPr>
        <w:spacing w:after="160" w:line="259" w:lineRule="auto"/>
        <w:rPr>
          <w:rFonts w:asciiTheme="minorHAnsi" w:hAnsiTheme="minorHAnsi" w:cstheme="minorHAnsi"/>
          <w:sz w:val="21"/>
          <w:szCs w:val="21"/>
        </w:rPr>
      </w:pPr>
      <w:r w:rsidRPr="008A5161">
        <w:rPr>
          <w:rFonts w:asciiTheme="minorHAnsi" w:hAnsiTheme="minorHAnsi" w:cstheme="minorHAnsi"/>
          <w:sz w:val="21"/>
          <w:szCs w:val="21"/>
        </w:rPr>
        <w:t>Production, DR and Development sites will have Databases running individually and database replication will happen between production and DR databases</w:t>
      </w:r>
    </w:p>
    <w:p w14:paraId="761EB67A" w14:textId="77777777" w:rsidR="002604D0" w:rsidRPr="008A5161" w:rsidRDefault="002604D0" w:rsidP="002604D0">
      <w:pPr>
        <w:pStyle w:val="ListParagraph"/>
        <w:numPr>
          <w:ilvl w:val="0"/>
          <w:numId w:val="31"/>
        </w:numPr>
        <w:spacing w:after="160" w:line="259" w:lineRule="auto"/>
        <w:rPr>
          <w:rFonts w:asciiTheme="minorHAnsi" w:hAnsiTheme="minorHAnsi" w:cstheme="minorHAnsi"/>
          <w:sz w:val="21"/>
          <w:szCs w:val="21"/>
        </w:rPr>
      </w:pPr>
      <w:r w:rsidRPr="008A5161">
        <w:rPr>
          <w:rFonts w:asciiTheme="minorHAnsi" w:hAnsiTheme="minorHAnsi" w:cstheme="minorHAnsi"/>
          <w:sz w:val="21"/>
          <w:szCs w:val="21"/>
        </w:rPr>
        <w:t>Development Databases will run independently</w:t>
      </w:r>
    </w:p>
    <w:p w14:paraId="134B4F13" w14:textId="77777777" w:rsidR="002604D0" w:rsidRPr="008A5161" w:rsidRDefault="002604D0" w:rsidP="002604D0">
      <w:pPr>
        <w:pStyle w:val="ListParagraph"/>
        <w:numPr>
          <w:ilvl w:val="0"/>
          <w:numId w:val="31"/>
        </w:numPr>
        <w:spacing w:after="160" w:line="259" w:lineRule="auto"/>
        <w:rPr>
          <w:rFonts w:asciiTheme="minorHAnsi" w:hAnsiTheme="minorHAnsi" w:cstheme="minorHAnsi"/>
          <w:sz w:val="21"/>
          <w:szCs w:val="21"/>
        </w:rPr>
      </w:pPr>
      <w:r w:rsidRPr="008A5161">
        <w:rPr>
          <w:rFonts w:asciiTheme="minorHAnsi" w:hAnsiTheme="minorHAnsi" w:cstheme="minorHAnsi"/>
          <w:sz w:val="21"/>
          <w:szCs w:val="21"/>
        </w:rPr>
        <w:t>CI-CD tools will be installed in development environment and will be used for creating different pipelines to different targets</w:t>
      </w:r>
    </w:p>
    <w:p w14:paraId="4B253CFB" w14:textId="77777777" w:rsidR="002604D0" w:rsidRPr="008A5161" w:rsidRDefault="002604D0" w:rsidP="002604D0">
      <w:pPr>
        <w:pStyle w:val="ListParagraph"/>
        <w:rPr>
          <w:rFonts w:asciiTheme="minorHAnsi" w:hAnsiTheme="minorHAnsi" w:cstheme="minorHAnsi"/>
          <w:sz w:val="21"/>
          <w:szCs w:val="21"/>
        </w:rPr>
      </w:pPr>
    </w:p>
    <w:p w14:paraId="6EA1420C" w14:textId="77777777" w:rsidR="002604D0" w:rsidRPr="00FD052F" w:rsidRDefault="002604D0" w:rsidP="002604D0">
      <w:pPr>
        <w:rPr>
          <w:rFonts w:asciiTheme="minorHAnsi" w:hAnsiTheme="minorHAnsi" w:cstheme="minorHAnsi"/>
        </w:rPr>
      </w:pPr>
    </w:p>
    <w:p w14:paraId="3B6FB089" w14:textId="77777777" w:rsidR="002604D0" w:rsidRPr="008A5161" w:rsidRDefault="002604D0" w:rsidP="002604D0">
      <w:pPr>
        <w:rPr>
          <w:rFonts w:asciiTheme="minorHAnsi" w:hAnsiTheme="minorHAnsi" w:cstheme="minorHAnsi"/>
          <w:noProof/>
          <w:sz w:val="21"/>
          <w:szCs w:val="21"/>
        </w:rPr>
      </w:pPr>
      <w:r w:rsidRPr="008A5161">
        <w:rPr>
          <w:rFonts w:asciiTheme="minorHAnsi" w:hAnsiTheme="minorHAnsi" w:cstheme="minorHAnsi"/>
          <w:noProof/>
          <w:sz w:val="21"/>
          <w:szCs w:val="21"/>
        </w:rPr>
        <w:t xml:space="preserve">          Below diagram consists of deployment architecure including temporary environment of AWS. </w:t>
      </w:r>
    </w:p>
    <w:p w14:paraId="46D43A15" w14:textId="77777777" w:rsidR="002604D0" w:rsidRPr="00FD052F" w:rsidRDefault="002604D0" w:rsidP="002604D0">
      <w:pPr>
        <w:rPr>
          <w:rFonts w:asciiTheme="minorHAnsi" w:hAnsiTheme="minorHAnsi" w:cstheme="minorHAnsi"/>
        </w:rPr>
      </w:pPr>
      <w:r w:rsidRPr="00FD052F">
        <w:rPr>
          <w:rFonts w:asciiTheme="minorHAnsi" w:hAnsiTheme="minorHAnsi" w:cstheme="minorHAnsi"/>
          <w:noProof/>
          <w:lang w:eastAsia="en-IN"/>
        </w:rPr>
        <w:drawing>
          <wp:inline distT="0" distB="0" distL="0" distR="0" wp14:anchorId="6C080E2D" wp14:editId="0C14C1D2">
            <wp:extent cx="6575542" cy="3487479"/>
            <wp:effectExtent l="0" t="0" r="0" b="0"/>
            <wp:docPr id="666" name="Picture 665" descr="A screenshot of a video game&#10;&#10;Description automatically generated">
              <a:extLst xmlns:a="http://schemas.openxmlformats.org/drawingml/2006/main">
                <a:ext uri="{FF2B5EF4-FFF2-40B4-BE49-F238E27FC236}">
                  <a16:creationId xmlns:a16="http://schemas.microsoft.com/office/drawing/2014/main" id="{0BBD00C1-27D6-48C0-A07E-AFEA890C2F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5" descr="A screenshot of a video game&#10;&#10;Description automatically generated">
                      <a:extLst>
                        <a:ext uri="{FF2B5EF4-FFF2-40B4-BE49-F238E27FC236}">
                          <a16:creationId xmlns:a16="http://schemas.microsoft.com/office/drawing/2014/main" id="{0BBD00C1-27D6-48C0-A07E-AFEA890C2F85}"/>
                        </a:ext>
                      </a:extLst>
                    </pic:cNvPr>
                    <pic:cNvPicPr>
                      <a:picLocks noChangeAspect="1"/>
                    </pic:cNvPicPr>
                  </pic:nvPicPr>
                  <pic:blipFill>
                    <a:blip r:embed="rId111"/>
                    <a:stretch>
                      <a:fillRect/>
                    </a:stretch>
                  </pic:blipFill>
                  <pic:spPr>
                    <a:xfrm>
                      <a:off x="0" y="0"/>
                      <a:ext cx="6588861" cy="3494543"/>
                    </a:xfrm>
                    <a:prstGeom prst="rect">
                      <a:avLst/>
                    </a:prstGeom>
                  </pic:spPr>
                </pic:pic>
              </a:graphicData>
            </a:graphic>
          </wp:inline>
        </w:drawing>
      </w:r>
    </w:p>
    <w:p w14:paraId="56C507F3" w14:textId="77777777" w:rsidR="002604D0" w:rsidRPr="00FD052F" w:rsidRDefault="002604D0" w:rsidP="002604D0">
      <w:pPr>
        <w:rPr>
          <w:rFonts w:asciiTheme="minorHAnsi" w:hAnsiTheme="minorHAnsi" w:cstheme="minorHAnsi"/>
        </w:rPr>
      </w:pPr>
    </w:p>
    <w:p w14:paraId="5FCEEAB0" w14:textId="77777777" w:rsidR="002604D0" w:rsidRPr="00FD052F" w:rsidRDefault="002604D0" w:rsidP="002604D0">
      <w:pPr>
        <w:rPr>
          <w:rFonts w:asciiTheme="minorHAnsi" w:hAnsiTheme="minorHAnsi" w:cstheme="minorHAnsi"/>
          <w:b/>
          <w:bCs/>
        </w:rPr>
      </w:pPr>
      <w:r w:rsidRPr="008A5161">
        <w:rPr>
          <w:rFonts w:asciiTheme="minorHAnsi" w:hAnsiTheme="minorHAnsi" w:cstheme="minorHAnsi"/>
          <w:sz w:val="22"/>
          <w:szCs w:val="22"/>
        </w:rPr>
        <w:t xml:space="preserve">                                      </w:t>
      </w:r>
      <w:r w:rsidRPr="008A5161">
        <w:rPr>
          <w:rFonts w:asciiTheme="minorHAnsi" w:hAnsiTheme="minorHAnsi" w:cstheme="minorHAnsi"/>
          <w:b/>
          <w:bCs/>
          <w:sz w:val="22"/>
          <w:szCs w:val="22"/>
        </w:rPr>
        <w:t xml:space="preserve">Overall Deployment Architecture (including Temporary environment on </w:t>
      </w:r>
      <w:r w:rsidRPr="00FD052F">
        <w:rPr>
          <w:rFonts w:asciiTheme="minorHAnsi" w:hAnsiTheme="minorHAnsi" w:cstheme="minorHAnsi"/>
          <w:b/>
          <w:bCs/>
        </w:rPr>
        <w:t>AWS)</w:t>
      </w:r>
    </w:p>
    <w:p w14:paraId="200E53FB" w14:textId="77777777" w:rsidR="002604D0" w:rsidRPr="00FD052F" w:rsidRDefault="002604D0" w:rsidP="002604D0">
      <w:pPr>
        <w:rPr>
          <w:rFonts w:asciiTheme="minorHAnsi" w:hAnsiTheme="minorHAnsi" w:cstheme="minorHAnsi"/>
          <w:b/>
          <w:bCs/>
        </w:rPr>
      </w:pPr>
    </w:p>
    <w:p w14:paraId="60B88931" w14:textId="77777777" w:rsidR="002604D0" w:rsidRPr="00FD052F" w:rsidRDefault="002604D0" w:rsidP="002604D0">
      <w:pPr>
        <w:rPr>
          <w:rFonts w:asciiTheme="minorHAnsi" w:hAnsiTheme="minorHAnsi" w:cstheme="minorHAnsi"/>
          <w:b/>
          <w:bCs/>
        </w:rPr>
      </w:pPr>
    </w:p>
    <w:p w14:paraId="227401CE" w14:textId="77777777" w:rsidR="002604D0" w:rsidRPr="00FD052F" w:rsidRDefault="002604D0" w:rsidP="002604D0">
      <w:pPr>
        <w:rPr>
          <w:rFonts w:asciiTheme="minorHAnsi" w:hAnsiTheme="minorHAnsi" w:cstheme="minorHAnsi"/>
        </w:rPr>
      </w:pPr>
    </w:p>
    <w:p w14:paraId="57760FFB" w14:textId="77777777" w:rsidR="002604D0" w:rsidRPr="00FD052F" w:rsidRDefault="002604D0" w:rsidP="002604D0">
      <w:pPr>
        <w:rPr>
          <w:rFonts w:asciiTheme="minorHAnsi" w:hAnsiTheme="minorHAnsi" w:cstheme="minorHAnsi"/>
        </w:rPr>
      </w:pPr>
    </w:p>
    <w:p w14:paraId="674FE959" w14:textId="77777777" w:rsidR="002604D0" w:rsidRPr="008A5161" w:rsidRDefault="002604D0" w:rsidP="002604D0">
      <w:pPr>
        <w:pStyle w:val="Heading2"/>
        <w:ind w:left="756"/>
        <w:rPr>
          <w:rFonts w:asciiTheme="minorHAnsi" w:hAnsiTheme="minorHAnsi" w:cstheme="minorHAnsi"/>
          <w:sz w:val="22"/>
          <w:szCs w:val="22"/>
        </w:rPr>
      </w:pPr>
      <w:bookmarkStart w:id="269" w:name="_Toc44319032"/>
      <w:bookmarkStart w:id="270" w:name="_Toc44989720"/>
      <w:bookmarkStart w:id="271" w:name="_Toc45000003"/>
      <w:bookmarkStart w:id="272" w:name="_Toc45000739"/>
      <w:bookmarkStart w:id="273" w:name="_Toc45000866"/>
      <w:bookmarkStart w:id="274" w:name="_Toc45001250"/>
      <w:bookmarkStart w:id="275" w:name="_Toc45001569"/>
      <w:bookmarkStart w:id="276" w:name="_Toc45002830"/>
      <w:bookmarkStart w:id="277" w:name="_Toc45002915"/>
      <w:bookmarkStart w:id="278" w:name="_Toc45003001"/>
      <w:bookmarkStart w:id="279" w:name="_Toc45009839"/>
      <w:bookmarkStart w:id="280" w:name="_Toc45009986"/>
      <w:bookmarkStart w:id="281" w:name="_Toc45010133"/>
      <w:bookmarkStart w:id="282" w:name="_Toc45003009"/>
      <w:bookmarkStart w:id="283" w:name="_Toc45034553"/>
      <w:bookmarkStart w:id="284" w:name="_Toc47010473"/>
      <w:bookmarkStart w:id="285" w:name="_Toc48121436"/>
      <w:bookmarkEnd w:id="269"/>
      <w:bookmarkEnd w:id="270"/>
      <w:bookmarkEnd w:id="271"/>
      <w:bookmarkEnd w:id="272"/>
      <w:bookmarkEnd w:id="273"/>
      <w:bookmarkEnd w:id="274"/>
      <w:bookmarkEnd w:id="275"/>
      <w:bookmarkEnd w:id="276"/>
      <w:bookmarkEnd w:id="277"/>
      <w:bookmarkEnd w:id="278"/>
      <w:bookmarkEnd w:id="279"/>
      <w:bookmarkEnd w:id="280"/>
      <w:bookmarkEnd w:id="281"/>
      <w:r w:rsidRPr="008A5161">
        <w:rPr>
          <w:rFonts w:asciiTheme="minorHAnsi" w:hAnsiTheme="minorHAnsi" w:cstheme="minorHAnsi"/>
          <w:sz w:val="22"/>
          <w:szCs w:val="22"/>
        </w:rPr>
        <w:t>Production Site - BKC – Mumbai</w:t>
      </w:r>
      <w:bookmarkEnd w:id="282"/>
      <w:bookmarkEnd w:id="283"/>
      <w:bookmarkEnd w:id="284"/>
      <w:bookmarkEnd w:id="285"/>
      <w:r w:rsidRPr="008A5161">
        <w:rPr>
          <w:rFonts w:asciiTheme="minorHAnsi" w:hAnsiTheme="minorHAnsi" w:cstheme="minorHAnsi"/>
          <w:sz w:val="22"/>
          <w:szCs w:val="22"/>
        </w:rPr>
        <w:t xml:space="preserve"> </w:t>
      </w:r>
    </w:p>
    <w:p w14:paraId="7FB7DB03" w14:textId="77777777" w:rsidR="002604D0" w:rsidRPr="00FD052F" w:rsidRDefault="002604D0" w:rsidP="002604D0">
      <w:pPr>
        <w:rPr>
          <w:rFonts w:asciiTheme="minorHAnsi" w:hAnsiTheme="minorHAnsi" w:cstheme="minorHAnsi"/>
        </w:rPr>
      </w:pPr>
    </w:p>
    <w:p w14:paraId="4B5A0092" w14:textId="77777777" w:rsidR="002604D0" w:rsidRPr="008A5161" w:rsidRDefault="002604D0" w:rsidP="002604D0">
      <w:pPr>
        <w:ind w:left="360"/>
        <w:rPr>
          <w:rFonts w:asciiTheme="minorHAnsi" w:hAnsiTheme="minorHAnsi" w:cstheme="minorHAnsi"/>
          <w:sz w:val="21"/>
          <w:szCs w:val="21"/>
        </w:rPr>
      </w:pPr>
      <w:r w:rsidRPr="008A5161">
        <w:rPr>
          <w:rFonts w:asciiTheme="minorHAnsi" w:hAnsiTheme="minorHAnsi" w:cstheme="minorHAnsi"/>
          <w:sz w:val="21"/>
          <w:szCs w:val="21"/>
        </w:rPr>
        <w:t>BKC Production Site will be used for hosting all production Micros services.  This site will consists of primarily three VMware vSphere Clusters:</w:t>
      </w:r>
    </w:p>
    <w:p w14:paraId="56D4ABE4" w14:textId="77777777" w:rsidR="002604D0" w:rsidRPr="008A5161" w:rsidRDefault="002604D0" w:rsidP="002604D0">
      <w:pPr>
        <w:pStyle w:val="ListParagraph"/>
        <w:numPr>
          <w:ilvl w:val="0"/>
          <w:numId w:val="9"/>
        </w:numPr>
        <w:spacing w:after="160" w:line="259" w:lineRule="auto"/>
        <w:ind w:left="1080"/>
        <w:rPr>
          <w:rFonts w:asciiTheme="minorHAnsi" w:hAnsiTheme="minorHAnsi" w:cstheme="minorHAnsi"/>
          <w:sz w:val="21"/>
          <w:szCs w:val="21"/>
        </w:rPr>
      </w:pPr>
      <w:r w:rsidRPr="008A5161">
        <w:rPr>
          <w:rFonts w:asciiTheme="minorHAnsi" w:hAnsiTheme="minorHAnsi" w:cstheme="minorHAnsi"/>
          <w:sz w:val="21"/>
          <w:szCs w:val="21"/>
        </w:rPr>
        <w:t xml:space="preserve">Existing Management Cluster : Existing Management cluster will be used for installation of vCenter Server Appliance HA, NSX Manager, NSX Load Balancer. </w:t>
      </w:r>
    </w:p>
    <w:p w14:paraId="37D33547" w14:textId="77777777" w:rsidR="002604D0" w:rsidRPr="008A5161" w:rsidRDefault="002604D0" w:rsidP="002604D0">
      <w:pPr>
        <w:pStyle w:val="ListParagraph"/>
        <w:numPr>
          <w:ilvl w:val="1"/>
          <w:numId w:val="9"/>
        </w:numPr>
        <w:spacing w:after="160" w:line="259" w:lineRule="auto"/>
        <w:ind w:left="1800"/>
        <w:rPr>
          <w:rFonts w:asciiTheme="minorHAnsi" w:hAnsiTheme="minorHAnsi" w:cstheme="minorHAnsi"/>
          <w:sz w:val="21"/>
          <w:szCs w:val="21"/>
        </w:rPr>
      </w:pPr>
      <w:r w:rsidRPr="008A5161">
        <w:rPr>
          <w:rFonts w:asciiTheme="minorHAnsi" w:hAnsiTheme="minorHAnsi" w:cstheme="minorHAnsi"/>
          <w:sz w:val="21"/>
          <w:szCs w:val="21"/>
        </w:rPr>
        <w:t>Augmentation of Existing cluster with 24Cores/198 GB RAM/2184 GB Storage</w:t>
      </w:r>
    </w:p>
    <w:p w14:paraId="3CAFAA67" w14:textId="77777777" w:rsidR="002604D0" w:rsidRPr="008A5161" w:rsidRDefault="002604D0" w:rsidP="002604D0">
      <w:pPr>
        <w:pStyle w:val="ListParagraph"/>
        <w:numPr>
          <w:ilvl w:val="0"/>
          <w:numId w:val="9"/>
        </w:numPr>
        <w:spacing w:after="160" w:line="259" w:lineRule="auto"/>
        <w:ind w:left="1080"/>
        <w:rPr>
          <w:rFonts w:asciiTheme="minorHAnsi" w:hAnsiTheme="minorHAnsi" w:cstheme="minorHAnsi"/>
          <w:sz w:val="21"/>
          <w:szCs w:val="21"/>
        </w:rPr>
      </w:pPr>
      <w:r w:rsidRPr="008A5161">
        <w:rPr>
          <w:rFonts w:asciiTheme="minorHAnsi" w:hAnsiTheme="minorHAnsi" w:cstheme="minorHAnsi"/>
          <w:sz w:val="21"/>
          <w:szCs w:val="21"/>
        </w:rPr>
        <w:t>App-Production Cluster :  Application Production cluster will be used for installation of Tanzu Application Service (TAS) cluster installation including management components and microservices</w:t>
      </w:r>
    </w:p>
    <w:p w14:paraId="3A290171" w14:textId="77777777" w:rsidR="002604D0" w:rsidRPr="008A5161" w:rsidRDefault="002604D0" w:rsidP="002604D0">
      <w:pPr>
        <w:pStyle w:val="ListParagraph"/>
        <w:numPr>
          <w:ilvl w:val="0"/>
          <w:numId w:val="9"/>
        </w:numPr>
        <w:spacing w:after="160" w:line="259" w:lineRule="auto"/>
        <w:ind w:left="1080"/>
        <w:rPr>
          <w:rFonts w:asciiTheme="minorHAnsi" w:hAnsiTheme="minorHAnsi" w:cstheme="minorHAnsi"/>
          <w:sz w:val="21"/>
          <w:szCs w:val="21"/>
        </w:rPr>
      </w:pPr>
      <w:r w:rsidRPr="008A5161">
        <w:rPr>
          <w:rFonts w:asciiTheme="minorHAnsi" w:hAnsiTheme="minorHAnsi" w:cstheme="minorHAnsi"/>
          <w:sz w:val="21"/>
          <w:szCs w:val="21"/>
        </w:rPr>
        <w:t>DB-Prod Cluster : DB Cluster will be used for hosting application level DB Requirements</w:t>
      </w:r>
    </w:p>
    <w:p w14:paraId="52292597" w14:textId="77777777" w:rsidR="002604D0" w:rsidRPr="008A5161" w:rsidRDefault="002604D0" w:rsidP="002604D0">
      <w:pPr>
        <w:pStyle w:val="ListParagraph"/>
        <w:ind w:left="1080"/>
        <w:rPr>
          <w:rFonts w:asciiTheme="minorHAnsi" w:hAnsiTheme="minorHAnsi" w:cstheme="minorHAnsi"/>
          <w:sz w:val="21"/>
          <w:szCs w:val="21"/>
        </w:rPr>
      </w:pPr>
    </w:p>
    <w:p w14:paraId="0F93EE05" w14:textId="77777777" w:rsidR="002604D0" w:rsidRPr="008A5161" w:rsidRDefault="002604D0" w:rsidP="002604D0">
      <w:pPr>
        <w:rPr>
          <w:rFonts w:asciiTheme="minorHAnsi" w:hAnsiTheme="minorHAnsi" w:cstheme="minorHAnsi"/>
          <w:sz w:val="21"/>
          <w:szCs w:val="21"/>
        </w:rPr>
      </w:pPr>
    </w:p>
    <w:p w14:paraId="391EF954" w14:textId="77777777" w:rsidR="002604D0" w:rsidRPr="008A5161" w:rsidRDefault="002604D0" w:rsidP="002604D0">
      <w:pPr>
        <w:rPr>
          <w:rFonts w:asciiTheme="minorHAnsi" w:hAnsiTheme="minorHAnsi" w:cstheme="minorHAnsi"/>
          <w:color w:val="1A428A"/>
          <w:sz w:val="48"/>
          <w:szCs w:val="48"/>
        </w:rPr>
      </w:pPr>
    </w:p>
    <w:p w14:paraId="744FD83D" w14:textId="77777777" w:rsidR="002604D0" w:rsidRPr="008A5161" w:rsidRDefault="002604D0" w:rsidP="002604D0">
      <w:pPr>
        <w:rPr>
          <w:rFonts w:asciiTheme="minorHAnsi" w:hAnsiTheme="minorHAnsi" w:cstheme="minorHAnsi"/>
          <w:sz w:val="21"/>
          <w:szCs w:val="21"/>
        </w:rPr>
      </w:pPr>
    </w:p>
    <w:p w14:paraId="36279C5D" w14:textId="77777777" w:rsidR="002604D0" w:rsidRPr="008A5161" w:rsidRDefault="002604D0" w:rsidP="002604D0">
      <w:pPr>
        <w:rPr>
          <w:rFonts w:asciiTheme="minorHAnsi" w:hAnsiTheme="minorHAnsi" w:cstheme="minorHAnsi"/>
          <w:sz w:val="21"/>
          <w:szCs w:val="21"/>
        </w:rPr>
      </w:pPr>
    </w:p>
    <w:p w14:paraId="28A66D89" w14:textId="77777777" w:rsidR="002604D0" w:rsidRPr="00FD052F" w:rsidRDefault="002604D0" w:rsidP="002604D0">
      <w:pPr>
        <w:rPr>
          <w:rFonts w:asciiTheme="minorHAnsi" w:hAnsiTheme="minorHAnsi" w:cstheme="minorHAnsi"/>
        </w:rPr>
      </w:pPr>
      <w:r w:rsidRPr="00FD052F">
        <w:rPr>
          <w:rFonts w:asciiTheme="minorHAnsi" w:hAnsiTheme="minorHAnsi" w:cstheme="minorHAnsi"/>
          <w:noProof/>
          <w:lang w:eastAsia="en-IN"/>
        </w:rPr>
        <w:drawing>
          <wp:inline distT="0" distB="0" distL="0" distR="0" wp14:anchorId="135C574E" wp14:editId="588DFFC9">
            <wp:extent cx="6188710" cy="3057525"/>
            <wp:effectExtent l="0" t="0" r="2540" b="9525"/>
            <wp:docPr id="46" name="Picture 45" descr="A screenshot of a video game&#10;&#10;Description automatically generated">
              <a:extLst xmlns:a="http://schemas.openxmlformats.org/drawingml/2006/main">
                <a:ext uri="{FF2B5EF4-FFF2-40B4-BE49-F238E27FC236}">
                  <a16:creationId xmlns:a16="http://schemas.microsoft.com/office/drawing/2014/main" id="{32334DFD-10F5-4C02-AD46-C1800B3683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A screenshot of a video game&#10;&#10;Description automatically generated">
                      <a:extLst>
                        <a:ext uri="{FF2B5EF4-FFF2-40B4-BE49-F238E27FC236}">
                          <a16:creationId xmlns:a16="http://schemas.microsoft.com/office/drawing/2014/main" id="{32334DFD-10F5-4C02-AD46-C1800B368372}"/>
                        </a:ext>
                      </a:extLst>
                    </pic:cNvPr>
                    <pic:cNvPicPr>
                      <a:picLocks noChangeAspect="1"/>
                    </pic:cNvPicPr>
                  </pic:nvPicPr>
                  <pic:blipFill>
                    <a:blip r:embed="rId112"/>
                    <a:stretch>
                      <a:fillRect/>
                    </a:stretch>
                  </pic:blipFill>
                  <pic:spPr>
                    <a:xfrm>
                      <a:off x="0" y="0"/>
                      <a:ext cx="6188710" cy="3057525"/>
                    </a:xfrm>
                    <a:prstGeom prst="rect">
                      <a:avLst/>
                    </a:prstGeom>
                  </pic:spPr>
                </pic:pic>
              </a:graphicData>
            </a:graphic>
          </wp:inline>
        </w:drawing>
      </w:r>
    </w:p>
    <w:p w14:paraId="13C4DAC4" w14:textId="77777777" w:rsidR="002604D0" w:rsidRPr="00FD052F" w:rsidRDefault="002604D0" w:rsidP="002604D0">
      <w:pPr>
        <w:rPr>
          <w:rFonts w:asciiTheme="minorHAnsi" w:hAnsiTheme="minorHAnsi" w:cstheme="minorHAnsi"/>
        </w:rPr>
      </w:pPr>
    </w:p>
    <w:p w14:paraId="02095B50" w14:textId="77777777" w:rsidR="002604D0" w:rsidRPr="008A5161" w:rsidRDefault="002604D0" w:rsidP="002604D0">
      <w:pPr>
        <w:pStyle w:val="Heading2"/>
        <w:ind w:left="756"/>
        <w:rPr>
          <w:rFonts w:asciiTheme="minorHAnsi" w:hAnsiTheme="minorHAnsi" w:cstheme="minorHAnsi"/>
          <w:sz w:val="22"/>
          <w:szCs w:val="22"/>
        </w:rPr>
      </w:pPr>
      <w:bookmarkStart w:id="286" w:name="_Toc45003010"/>
      <w:bookmarkStart w:id="287" w:name="_Toc45034554"/>
      <w:bookmarkStart w:id="288" w:name="_Toc47010474"/>
      <w:bookmarkStart w:id="289" w:name="_Toc48121437"/>
      <w:r w:rsidRPr="008A5161">
        <w:rPr>
          <w:rFonts w:asciiTheme="minorHAnsi" w:hAnsiTheme="minorHAnsi" w:cstheme="minorHAnsi"/>
          <w:sz w:val="22"/>
          <w:szCs w:val="22"/>
        </w:rPr>
        <w:t>Near DR Site - Kohinoor – Mumbai</w:t>
      </w:r>
      <w:bookmarkEnd w:id="286"/>
      <w:bookmarkEnd w:id="287"/>
      <w:bookmarkEnd w:id="288"/>
      <w:bookmarkEnd w:id="289"/>
    </w:p>
    <w:p w14:paraId="3C00B1D4" w14:textId="77777777" w:rsidR="002604D0" w:rsidRPr="00FD052F" w:rsidRDefault="002604D0" w:rsidP="002604D0">
      <w:pPr>
        <w:rPr>
          <w:rFonts w:asciiTheme="minorHAnsi" w:hAnsiTheme="minorHAnsi" w:cstheme="minorHAnsi"/>
        </w:rPr>
      </w:pPr>
    </w:p>
    <w:p w14:paraId="01B2DA7A" w14:textId="77777777" w:rsidR="002604D0" w:rsidRPr="008A5161" w:rsidRDefault="002604D0" w:rsidP="002604D0">
      <w:pPr>
        <w:ind w:left="360"/>
        <w:rPr>
          <w:rFonts w:asciiTheme="minorHAnsi" w:hAnsiTheme="minorHAnsi" w:cstheme="minorHAnsi"/>
          <w:sz w:val="21"/>
          <w:szCs w:val="21"/>
        </w:rPr>
      </w:pPr>
      <w:r w:rsidRPr="008A5161">
        <w:rPr>
          <w:rFonts w:asciiTheme="minorHAnsi" w:hAnsiTheme="minorHAnsi" w:cstheme="minorHAnsi"/>
          <w:sz w:val="21"/>
          <w:szCs w:val="21"/>
        </w:rPr>
        <w:t>Kohinoor Site will be used for hosting all Development, SIT and UAT environments of Micros services.  This site will consists of primarily three VMware vSphere Clusters:</w:t>
      </w:r>
    </w:p>
    <w:p w14:paraId="4574373D" w14:textId="77777777" w:rsidR="002604D0" w:rsidRPr="008A5161" w:rsidRDefault="002604D0" w:rsidP="002604D0">
      <w:pPr>
        <w:pStyle w:val="ListParagraph"/>
        <w:numPr>
          <w:ilvl w:val="0"/>
          <w:numId w:val="9"/>
        </w:numPr>
        <w:spacing w:after="160" w:line="259" w:lineRule="auto"/>
        <w:ind w:left="1080"/>
        <w:rPr>
          <w:rFonts w:asciiTheme="minorHAnsi" w:hAnsiTheme="minorHAnsi" w:cstheme="minorHAnsi"/>
          <w:sz w:val="21"/>
          <w:szCs w:val="21"/>
        </w:rPr>
      </w:pPr>
      <w:r w:rsidRPr="008A5161">
        <w:rPr>
          <w:rFonts w:asciiTheme="minorHAnsi" w:hAnsiTheme="minorHAnsi" w:cstheme="minorHAnsi"/>
          <w:sz w:val="21"/>
          <w:szCs w:val="21"/>
        </w:rPr>
        <w:t xml:space="preserve">Existing Management Cluster : Existing Management cluster will be used for installation of vCenter Server Appliance HA, NSX Manager, NSX Load Balancer. </w:t>
      </w:r>
    </w:p>
    <w:p w14:paraId="1677EC7E" w14:textId="77777777" w:rsidR="002604D0" w:rsidRPr="008A5161" w:rsidRDefault="002604D0" w:rsidP="002604D0">
      <w:pPr>
        <w:pStyle w:val="ListParagraph"/>
        <w:numPr>
          <w:ilvl w:val="1"/>
          <w:numId w:val="9"/>
        </w:numPr>
        <w:spacing w:after="160" w:line="259" w:lineRule="auto"/>
        <w:ind w:left="1800"/>
        <w:rPr>
          <w:rFonts w:asciiTheme="minorHAnsi" w:hAnsiTheme="minorHAnsi" w:cstheme="minorHAnsi"/>
          <w:sz w:val="21"/>
          <w:szCs w:val="21"/>
        </w:rPr>
      </w:pPr>
      <w:r w:rsidRPr="008A5161">
        <w:rPr>
          <w:rFonts w:asciiTheme="minorHAnsi" w:hAnsiTheme="minorHAnsi" w:cstheme="minorHAnsi"/>
          <w:sz w:val="21"/>
          <w:szCs w:val="21"/>
        </w:rPr>
        <w:t>Augmentation of Existing cluster with 24Cores/198 GB RAM/2184 GB Storage</w:t>
      </w:r>
    </w:p>
    <w:p w14:paraId="11B85347" w14:textId="77777777" w:rsidR="002604D0" w:rsidRPr="008A5161" w:rsidRDefault="002604D0" w:rsidP="002604D0">
      <w:pPr>
        <w:pStyle w:val="ListParagraph"/>
        <w:numPr>
          <w:ilvl w:val="0"/>
          <w:numId w:val="9"/>
        </w:numPr>
        <w:spacing w:after="160" w:line="259" w:lineRule="auto"/>
        <w:ind w:left="1080"/>
        <w:rPr>
          <w:rFonts w:asciiTheme="minorHAnsi" w:hAnsiTheme="minorHAnsi" w:cstheme="minorHAnsi"/>
          <w:sz w:val="21"/>
          <w:szCs w:val="21"/>
        </w:rPr>
      </w:pPr>
      <w:r w:rsidRPr="008A5161">
        <w:rPr>
          <w:rFonts w:asciiTheme="minorHAnsi" w:hAnsiTheme="minorHAnsi" w:cstheme="minorHAnsi"/>
          <w:sz w:val="21"/>
          <w:szCs w:val="21"/>
        </w:rPr>
        <w:t>App-Production Cluster :  Application Production cluster will be used for installation of Tanzu Application Service (TAS) cluster installation including management components and microservices</w:t>
      </w:r>
    </w:p>
    <w:p w14:paraId="675F726E" w14:textId="77777777" w:rsidR="002604D0" w:rsidRPr="008A5161" w:rsidRDefault="002604D0" w:rsidP="002604D0">
      <w:pPr>
        <w:pStyle w:val="ListParagraph"/>
        <w:numPr>
          <w:ilvl w:val="0"/>
          <w:numId w:val="9"/>
        </w:numPr>
        <w:spacing w:after="160" w:line="259" w:lineRule="auto"/>
        <w:ind w:left="1080"/>
        <w:rPr>
          <w:rFonts w:asciiTheme="minorHAnsi" w:hAnsiTheme="minorHAnsi" w:cstheme="minorHAnsi"/>
          <w:sz w:val="21"/>
          <w:szCs w:val="21"/>
        </w:rPr>
      </w:pPr>
      <w:r w:rsidRPr="008A5161">
        <w:rPr>
          <w:rFonts w:asciiTheme="minorHAnsi" w:hAnsiTheme="minorHAnsi" w:cstheme="minorHAnsi"/>
          <w:sz w:val="21"/>
          <w:szCs w:val="21"/>
        </w:rPr>
        <w:t>CICD/DB Cluster : This cluster will be used for installation of CICD Tools and DBs Hosting</w:t>
      </w:r>
    </w:p>
    <w:p w14:paraId="53B5C32C" w14:textId="77777777" w:rsidR="002604D0" w:rsidRPr="008A5161" w:rsidRDefault="002604D0" w:rsidP="002604D0">
      <w:pPr>
        <w:ind w:left="360"/>
        <w:rPr>
          <w:rFonts w:asciiTheme="minorHAnsi" w:hAnsiTheme="minorHAnsi" w:cstheme="minorHAnsi"/>
          <w:sz w:val="21"/>
          <w:szCs w:val="21"/>
        </w:rPr>
      </w:pPr>
    </w:p>
    <w:p w14:paraId="7F0D4752" w14:textId="77777777" w:rsidR="002604D0" w:rsidRPr="008A5161" w:rsidRDefault="002604D0" w:rsidP="002604D0">
      <w:pPr>
        <w:ind w:left="360"/>
        <w:rPr>
          <w:rFonts w:asciiTheme="minorHAnsi" w:hAnsiTheme="minorHAnsi" w:cstheme="minorHAnsi"/>
          <w:sz w:val="21"/>
          <w:szCs w:val="21"/>
        </w:rPr>
      </w:pPr>
    </w:p>
    <w:p w14:paraId="3B761AE9" w14:textId="77777777" w:rsidR="002604D0" w:rsidRPr="00FD052F" w:rsidRDefault="002604D0" w:rsidP="002604D0">
      <w:pPr>
        <w:rPr>
          <w:rFonts w:asciiTheme="minorHAnsi" w:hAnsiTheme="minorHAnsi" w:cstheme="minorHAnsi"/>
        </w:rPr>
      </w:pPr>
      <w:r>
        <w:rPr>
          <w:noProof/>
        </w:rPr>
        <w:lastRenderedPageBreak/>
        <w:drawing>
          <wp:inline distT="0" distB="0" distL="0" distR="0" wp14:anchorId="5A9AA18D" wp14:editId="79348EC3">
            <wp:extent cx="6172200" cy="3249714"/>
            <wp:effectExtent l="0" t="0" r="0" b="8255"/>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shot of a cell phone&#10;&#10;Description automatically generated"/>
                    <pic:cNvPicPr/>
                  </pic:nvPicPr>
                  <pic:blipFill rotWithShape="1">
                    <a:blip r:embed="rId113"/>
                    <a:srcRect l="5387" t="15058" r="10425" b="6096"/>
                    <a:stretch/>
                  </pic:blipFill>
                  <pic:spPr bwMode="auto">
                    <a:xfrm>
                      <a:off x="0" y="0"/>
                      <a:ext cx="6187763" cy="3257908"/>
                    </a:xfrm>
                    <a:prstGeom prst="rect">
                      <a:avLst/>
                    </a:prstGeom>
                    <a:ln>
                      <a:noFill/>
                    </a:ln>
                    <a:extLst>
                      <a:ext uri="{53640926-AAD7-44D8-BBD7-CCE9431645EC}">
                        <a14:shadowObscured xmlns:a14="http://schemas.microsoft.com/office/drawing/2010/main"/>
                      </a:ext>
                    </a:extLst>
                  </pic:spPr>
                </pic:pic>
              </a:graphicData>
            </a:graphic>
          </wp:inline>
        </w:drawing>
      </w:r>
    </w:p>
    <w:p w14:paraId="3CF33BE1" w14:textId="77777777" w:rsidR="002604D0" w:rsidRPr="00FD052F" w:rsidRDefault="002604D0" w:rsidP="002604D0">
      <w:pPr>
        <w:rPr>
          <w:rFonts w:asciiTheme="minorHAnsi" w:hAnsiTheme="minorHAnsi" w:cstheme="minorHAnsi"/>
        </w:rPr>
      </w:pPr>
    </w:p>
    <w:p w14:paraId="5A4CFB68" w14:textId="77777777" w:rsidR="002604D0" w:rsidRPr="008A5161" w:rsidRDefault="002604D0" w:rsidP="002604D0">
      <w:pPr>
        <w:pStyle w:val="Heading2"/>
        <w:ind w:left="756"/>
        <w:rPr>
          <w:rFonts w:asciiTheme="minorHAnsi" w:hAnsiTheme="minorHAnsi" w:cstheme="minorHAnsi"/>
          <w:sz w:val="22"/>
          <w:szCs w:val="22"/>
        </w:rPr>
      </w:pPr>
      <w:bookmarkStart w:id="290" w:name="_Toc45003011"/>
      <w:bookmarkStart w:id="291" w:name="_Toc45034555"/>
      <w:bookmarkStart w:id="292" w:name="_Toc47010475"/>
      <w:bookmarkStart w:id="293" w:name="_Toc48121438"/>
      <w:r w:rsidRPr="008A5161">
        <w:rPr>
          <w:rFonts w:asciiTheme="minorHAnsi" w:hAnsiTheme="minorHAnsi" w:cstheme="minorHAnsi"/>
          <w:sz w:val="22"/>
          <w:szCs w:val="22"/>
        </w:rPr>
        <w:t>DR Site – Chennai</w:t>
      </w:r>
      <w:bookmarkEnd w:id="290"/>
      <w:bookmarkEnd w:id="291"/>
      <w:bookmarkEnd w:id="292"/>
      <w:bookmarkEnd w:id="293"/>
    </w:p>
    <w:p w14:paraId="5655A85C" w14:textId="77777777" w:rsidR="002604D0" w:rsidRPr="00FD052F" w:rsidRDefault="002604D0" w:rsidP="002604D0">
      <w:pPr>
        <w:pStyle w:val="Heading2"/>
        <w:numPr>
          <w:ilvl w:val="0"/>
          <w:numId w:val="0"/>
        </w:numPr>
        <w:ind w:left="576" w:hanging="576"/>
        <w:rPr>
          <w:rFonts w:asciiTheme="minorHAnsi" w:hAnsiTheme="minorHAnsi" w:cstheme="minorHAnsi"/>
        </w:rPr>
      </w:pPr>
    </w:p>
    <w:p w14:paraId="2F28BA9F"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Chennai DC will be the replica of Production Datacenter</w:t>
      </w:r>
    </w:p>
    <w:p w14:paraId="488C4080" w14:textId="77777777" w:rsidR="002604D0" w:rsidRPr="00FD052F" w:rsidRDefault="002604D0" w:rsidP="002604D0">
      <w:pPr>
        <w:rPr>
          <w:rFonts w:asciiTheme="minorHAnsi" w:hAnsiTheme="minorHAnsi" w:cstheme="minorHAnsi"/>
        </w:rPr>
      </w:pPr>
      <w:r w:rsidRPr="00FD052F">
        <w:rPr>
          <w:rFonts w:asciiTheme="minorHAnsi" w:hAnsiTheme="minorHAnsi" w:cstheme="minorHAnsi"/>
          <w:noProof/>
          <w:lang w:eastAsia="en-IN"/>
        </w:rPr>
        <w:drawing>
          <wp:inline distT="0" distB="0" distL="0" distR="0" wp14:anchorId="7055C84C" wp14:editId="25F1F662">
            <wp:extent cx="6188710" cy="3057525"/>
            <wp:effectExtent l="0" t="0" r="2540" b="9525"/>
            <wp:docPr id="24" name="Picture 45" descr="A screenshot of a video game&#10;&#10;Description automatically generated">
              <a:extLst xmlns:a="http://schemas.openxmlformats.org/drawingml/2006/main">
                <a:ext uri="{FF2B5EF4-FFF2-40B4-BE49-F238E27FC236}">
                  <a16:creationId xmlns:a16="http://schemas.microsoft.com/office/drawing/2014/main" id="{3D7B75DF-26FB-4A4D-BE58-E54A144F2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5" descr="A screenshot of a video game&#10;&#10;Description automatically generated">
                      <a:extLst>
                        <a:ext uri="{FF2B5EF4-FFF2-40B4-BE49-F238E27FC236}">
                          <a16:creationId xmlns:a16="http://schemas.microsoft.com/office/drawing/2014/main" id="{3D7B75DF-26FB-4A4D-BE58-E54A144F22B6}"/>
                        </a:ext>
                      </a:extLst>
                    </pic:cNvPr>
                    <pic:cNvPicPr>
                      <a:picLocks noChangeAspect="1"/>
                    </pic:cNvPicPr>
                  </pic:nvPicPr>
                  <pic:blipFill>
                    <a:blip r:embed="rId114"/>
                    <a:stretch>
                      <a:fillRect/>
                    </a:stretch>
                  </pic:blipFill>
                  <pic:spPr>
                    <a:xfrm>
                      <a:off x="0" y="0"/>
                      <a:ext cx="6188710" cy="3057525"/>
                    </a:xfrm>
                    <a:prstGeom prst="rect">
                      <a:avLst/>
                    </a:prstGeom>
                  </pic:spPr>
                </pic:pic>
              </a:graphicData>
            </a:graphic>
          </wp:inline>
        </w:drawing>
      </w:r>
    </w:p>
    <w:p w14:paraId="47934711" w14:textId="77777777" w:rsidR="002604D0" w:rsidRPr="00FD052F" w:rsidRDefault="002604D0" w:rsidP="002604D0">
      <w:pPr>
        <w:pStyle w:val="Heading2"/>
        <w:numPr>
          <w:ilvl w:val="0"/>
          <w:numId w:val="0"/>
        </w:numPr>
        <w:ind w:left="576" w:hanging="576"/>
        <w:rPr>
          <w:rFonts w:asciiTheme="minorHAnsi" w:hAnsiTheme="minorHAnsi" w:cstheme="minorHAnsi"/>
        </w:rPr>
      </w:pPr>
    </w:p>
    <w:p w14:paraId="781A2579" w14:textId="77777777" w:rsidR="002604D0" w:rsidRPr="008A5161" w:rsidRDefault="002604D0" w:rsidP="002604D0">
      <w:pPr>
        <w:pStyle w:val="Heading2"/>
        <w:ind w:left="756"/>
        <w:rPr>
          <w:rFonts w:asciiTheme="minorHAnsi" w:hAnsiTheme="minorHAnsi" w:cstheme="minorHAnsi"/>
          <w:sz w:val="22"/>
          <w:szCs w:val="22"/>
        </w:rPr>
      </w:pPr>
      <w:bookmarkStart w:id="294" w:name="_Toc45003012"/>
      <w:bookmarkStart w:id="295" w:name="_Toc45034556"/>
      <w:bookmarkStart w:id="296" w:name="_Toc47010476"/>
      <w:bookmarkStart w:id="297" w:name="_Toc48121439"/>
      <w:r w:rsidRPr="008A5161">
        <w:rPr>
          <w:rFonts w:asciiTheme="minorHAnsi" w:hAnsiTheme="minorHAnsi" w:cstheme="minorHAnsi"/>
          <w:sz w:val="22"/>
          <w:szCs w:val="22"/>
        </w:rPr>
        <w:t>Cloud – Native AWS ( APAC – Mumbai Region – Temporary environment)</w:t>
      </w:r>
      <w:bookmarkEnd w:id="294"/>
      <w:bookmarkEnd w:id="295"/>
      <w:bookmarkEnd w:id="296"/>
      <w:bookmarkEnd w:id="297"/>
    </w:p>
    <w:p w14:paraId="1E1C8C0B" w14:textId="77777777" w:rsidR="002604D0" w:rsidRPr="00FD052F" w:rsidRDefault="002604D0" w:rsidP="002604D0">
      <w:pPr>
        <w:pStyle w:val="Heading2"/>
        <w:numPr>
          <w:ilvl w:val="0"/>
          <w:numId w:val="0"/>
        </w:numPr>
        <w:ind w:left="576"/>
        <w:rPr>
          <w:rFonts w:asciiTheme="minorHAnsi" w:hAnsiTheme="minorHAnsi" w:cstheme="minorHAnsi"/>
        </w:rPr>
      </w:pPr>
    </w:p>
    <w:p w14:paraId="483549DA" w14:textId="77777777" w:rsidR="002604D0" w:rsidRPr="00FD052F" w:rsidRDefault="002604D0" w:rsidP="002604D0">
      <w:pPr>
        <w:rPr>
          <w:rFonts w:asciiTheme="minorHAnsi" w:hAnsiTheme="minorHAnsi" w:cstheme="minorHAnsi"/>
        </w:rPr>
      </w:pPr>
      <w:r w:rsidRPr="00FD052F">
        <w:rPr>
          <w:rFonts w:asciiTheme="minorHAnsi" w:hAnsiTheme="minorHAnsi" w:cstheme="minorHAnsi"/>
        </w:rPr>
        <w:lastRenderedPageBreak/>
        <w:t xml:space="preserve">                           </w:t>
      </w:r>
      <w:r w:rsidRPr="00FD052F">
        <w:rPr>
          <w:rFonts w:asciiTheme="minorHAnsi" w:hAnsiTheme="minorHAnsi" w:cstheme="minorHAnsi"/>
          <w:noProof/>
          <w:lang w:eastAsia="en-IN"/>
        </w:rPr>
        <w:drawing>
          <wp:inline distT="0" distB="0" distL="0" distR="0" wp14:anchorId="4E85E14C" wp14:editId="0120F655">
            <wp:extent cx="4133215" cy="1499870"/>
            <wp:effectExtent l="0" t="0" r="635" b="5080"/>
            <wp:docPr id="79" name="Picture 79" descr="A picture containing building, food,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building, food, brick&#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33215" cy="1499870"/>
                    </a:xfrm>
                    <a:prstGeom prst="rect">
                      <a:avLst/>
                    </a:prstGeom>
                    <a:noFill/>
                  </pic:spPr>
                </pic:pic>
              </a:graphicData>
            </a:graphic>
          </wp:inline>
        </w:drawing>
      </w:r>
    </w:p>
    <w:p w14:paraId="3F5F1174" w14:textId="77777777" w:rsidR="002604D0" w:rsidRPr="008A5161" w:rsidRDefault="002604D0" w:rsidP="002604D0">
      <w:pPr>
        <w:pStyle w:val="Heading2"/>
        <w:numPr>
          <w:ilvl w:val="0"/>
          <w:numId w:val="0"/>
        </w:numPr>
        <w:ind w:left="576"/>
        <w:rPr>
          <w:rFonts w:asciiTheme="minorHAnsi" w:hAnsiTheme="minorHAnsi" w:cstheme="minorHAnsi"/>
          <w:sz w:val="22"/>
          <w:szCs w:val="22"/>
        </w:rPr>
      </w:pPr>
    </w:p>
    <w:p w14:paraId="3D2D6023" w14:textId="77777777" w:rsidR="002604D0" w:rsidRPr="008A5161" w:rsidRDefault="002604D0" w:rsidP="002604D0">
      <w:pPr>
        <w:rPr>
          <w:rFonts w:asciiTheme="minorHAnsi" w:hAnsiTheme="minorHAnsi" w:cstheme="minorHAnsi"/>
          <w:sz w:val="21"/>
          <w:szCs w:val="21"/>
        </w:rPr>
      </w:pPr>
      <w:r w:rsidRPr="008A5161">
        <w:rPr>
          <w:rFonts w:asciiTheme="minorHAnsi" w:hAnsiTheme="minorHAnsi" w:cstheme="minorHAnsi"/>
          <w:sz w:val="21"/>
          <w:szCs w:val="21"/>
        </w:rPr>
        <w:t>Native AWS will be used for installation of TAS on VMs for installing and configuring temporary environment for developers with small foot print for TAS</w:t>
      </w:r>
    </w:p>
    <w:p w14:paraId="10CE061E" w14:textId="77777777" w:rsidR="002604D0" w:rsidRPr="008A5161" w:rsidRDefault="002604D0" w:rsidP="002604D0">
      <w:pPr>
        <w:pStyle w:val="Heading2"/>
        <w:numPr>
          <w:ilvl w:val="0"/>
          <w:numId w:val="0"/>
        </w:numPr>
        <w:ind w:left="576"/>
        <w:rPr>
          <w:rFonts w:asciiTheme="minorHAnsi" w:hAnsiTheme="minorHAnsi" w:cstheme="minorHAnsi"/>
          <w:sz w:val="22"/>
          <w:szCs w:val="22"/>
        </w:rPr>
      </w:pPr>
    </w:p>
    <w:p w14:paraId="4ACD79D9" w14:textId="77777777" w:rsidR="002604D0" w:rsidRPr="008A5161" w:rsidRDefault="002604D0" w:rsidP="002604D0">
      <w:pPr>
        <w:pStyle w:val="Heading2"/>
        <w:ind w:left="756"/>
        <w:rPr>
          <w:rFonts w:asciiTheme="minorHAnsi" w:hAnsiTheme="minorHAnsi" w:cstheme="minorHAnsi"/>
          <w:sz w:val="22"/>
          <w:szCs w:val="22"/>
        </w:rPr>
      </w:pPr>
      <w:bookmarkStart w:id="298" w:name="_Toc45003013"/>
      <w:bookmarkStart w:id="299" w:name="_Toc45034557"/>
      <w:bookmarkStart w:id="300" w:name="_Toc47010477"/>
      <w:bookmarkStart w:id="301" w:name="_Toc48121440"/>
      <w:r w:rsidRPr="008A5161">
        <w:rPr>
          <w:rFonts w:asciiTheme="minorHAnsi" w:hAnsiTheme="minorHAnsi" w:cstheme="minorHAnsi"/>
          <w:sz w:val="22"/>
          <w:szCs w:val="22"/>
        </w:rPr>
        <w:t>Cloud – VMC on AWS</w:t>
      </w:r>
      <w:bookmarkEnd w:id="298"/>
      <w:bookmarkEnd w:id="299"/>
      <w:bookmarkEnd w:id="300"/>
      <w:bookmarkEnd w:id="301"/>
    </w:p>
    <w:p w14:paraId="47C86893" w14:textId="77777777" w:rsidR="002604D0" w:rsidRPr="00FD052F" w:rsidRDefault="002604D0" w:rsidP="002604D0">
      <w:pPr>
        <w:pStyle w:val="Heading2"/>
        <w:numPr>
          <w:ilvl w:val="0"/>
          <w:numId w:val="0"/>
        </w:numPr>
        <w:ind w:left="576"/>
        <w:rPr>
          <w:rFonts w:asciiTheme="minorHAnsi" w:hAnsiTheme="minorHAnsi" w:cstheme="minorHAnsi"/>
        </w:rPr>
      </w:pPr>
    </w:p>
    <w:p w14:paraId="6E60BB12" w14:textId="77777777" w:rsidR="002604D0" w:rsidRPr="00FD052F" w:rsidRDefault="002604D0" w:rsidP="00A70345">
      <w:pPr>
        <w:pStyle w:val="Heading3"/>
        <w:numPr>
          <w:ilvl w:val="0"/>
          <w:numId w:val="0"/>
        </w:numPr>
      </w:pPr>
    </w:p>
    <w:p w14:paraId="0FF5A26B" w14:textId="77777777" w:rsidR="002604D0" w:rsidRPr="00FD052F" w:rsidRDefault="002604D0" w:rsidP="002604D0">
      <w:pPr>
        <w:rPr>
          <w:rFonts w:asciiTheme="minorHAnsi" w:hAnsiTheme="minorHAnsi" w:cstheme="minorHAnsi"/>
          <w:color w:val="1A428A"/>
          <w:sz w:val="56"/>
          <w:szCs w:val="56"/>
        </w:rPr>
      </w:pPr>
      <w:r w:rsidRPr="00FD052F">
        <w:rPr>
          <w:rFonts w:asciiTheme="minorHAnsi" w:hAnsiTheme="minorHAnsi" w:cstheme="minorHAnsi"/>
          <w:noProof/>
          <w:color w:val="1A428A"/>
          <w:sz w:val="56"/>
          <w:szCs w:val="56"/>
          <w:lang w:eastAsia="en-IN"/>
        </w:rPr>
        <w:drawing>
          <wp:inline distT="0" distB="0" distL="0" distR="0" wp14:anchorId="6896C68F" wp14:editId="7B4C582E">
            <wp:extent cx="6188710" cy="3532505"/>
            <wp:effectExtent l="0" t="0" r="2540" b="0"/>
            <wp:docPr id="80" name="Picture 177" descr="A screenshot of a cell phone&#10;&#10;Description automatically generated">
              <a:extLst xmlns:a="http://schemas.openxmlformats.org/drawingml/2006/main">
                <a:ext uri="{FF2B5EF4-FFF2-40B4-BE49-F238E27FC236}">
                  <a16:creationId xmlns:a16="http://schemas.microsoft.com/office/drawing/2014/main" id="{26C37510-40EB-4C9D-A340-24FACC2AB7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77" descr="A screenshot of a cell phone&#10;&#10;Description automatically generated">
                      <a:extLst>
                        <a:ext uri="{FF2B5EF4-FFF2-40B4-BE49-F238E27FC236}">
                          <a16:creationId xmlns:a16="http://schemas.microsoft.com/office/drawing/2014/main" id="{26C37510-40EB-4C9D-A340-24FACC2AB70B}"/>
                        </a:ext>
                      </a:extLst>
                    </pic:cNvPr>
                    <pic:cNvPicPr>
                      <a:picLocks noChangeAspect="1"/>
                    </pic:cNvPicPr>
                  </pic:nvPicPr>
                  <pic:blipFill>
                    <a:blip r:embed="rId116"/>
                    <a:stretch>
                      <a:fillRect/>
                    </a:stretch>
                  </pic:blipFill>
                  <pic:spPr>
                    <a:xfrm>
                      <a:off x="0" y="0"/>
                      <a:ext cx="6188710" cy="3532505"/>
                    </a:xfrm>
                    <a:prstGeom prst="rect">
                      <a:avLst/>
                    </a:prstGeom>
                  </pic:spPr>
                </pic:pic>
              </a:graphicData>
            </a:graphic>
          </wp:inline>
        </w:drawing>
      </w:r>
    </w:p>
    <w:p w14:paraId="5D64A688" w14:textId="77777777" w:rsidR="002604D0" w:rsidRPr="00FD052F" w:rsidRDefault="002604D0" w:rsidP="002604D0">
      <w:pPr>
        <w:rPr>
          <w:rFonts w:asciiTheme="minorHAnsi" w:hAnsiTheme="minorHAnsi" w:cstheme="minorHAnsi"/>
        </w:rPr>
      </w:pPr>
    </w:p>
    <w:p w14:paraId="79558A11" w14:textId="77777777" w:rsidR="002604D0" w:rsidRPr="00FD052F" w:rsidRDefault="002604D0" w:rsidP="002604D0">
      <w:pPr>
        <w:rPr>
          <w:rFonts w:asciiTheme="minorHAnsi" w:hAnsiTheme="minorHAnsi" w:cstheme="minorHAnsi"/>
        </w:rPr>
      </w:pPr>
    </w:p>
    <w:p w14:paraId="619EA622" w14:textId="77777777" w:rsidR="002604D0" w:rsidRPr="008A5161" w:rsidRDefault="002604D0" w:rsidP="002604D0">
      <w:pPr>
        <w:rPr>
          <w:rFonts w:asciiTheme="minorHAnsi" w:hAnsiTheme="minorHAnsi" w:cstheme="minorHAnsi"/>
          <w:sz w:val="21"/>
          <w:szCs w:val="21"/>
        </w:rPr>
      </w:pPr>
      <w:r w:rsidRPr="008A5161">
        <w:rPr>
          <w:rFonts w:asciiTheme="minorHAnsi" w:hAnsiTheme="minorHAnsi" w:cstheme="minorHAnsi"/>
          <w:sz w:val="21"/>
          <w:szCs w:val="21"/>
        </w:rPr>
        <w:t xml:space="preserve">VMC on AWS will include all Devops Tools installed on Different virtual machines and same will be used by creating pipelines to different targets </w:t>
      </w:r>
    </w:p>
    <w:p w14:paraId="1E585F37" w14:textId="77777777" w:rsidR="002604D0" w:rsidRPr="008A5161" w:rsidRDefault="002604D0" w:rsidP="00C11C28">
      <w:pPr>
        <w:pStyle w:val="ListParagraph"/>
        <w:numPr>
          <w:ilvl w:val="0"/>
          <w:numId w:val="71"/>
        </w:numPr>
        <w:spacing w:after="160" w:line="259" w:lineRule="auto"/>
        <w:rPr>
          <w:rFonts w:asciiTheme="minorHAnsi" w:hAnsiTheme="minorHAnsi" w:cstheme="minorHAnsi"/>
          <w:sz w:val="21"/>
          <w:szCs w:val="21"/>
        </w:rPr>
      </w:pPr>
      <w:r w:rsidRPr="008A5161">
        <w:rPr>
          <w:rFonts w:asciiTheme="minorHAnsi" w:hAnsiTheme="minorHAnsi" w:cstheme="minorHAnsi"/>
          <w:sz w:val="21"/>
          <w:szCs w:val="21"/>
        </w:rPr>
        <w:t>Jeera, Confulence, Bitbucket, Jenkins Master &amp; Slave, SonarQube, Maven, NPMS, junit, liquibase, elastisearch, Jmeter, Jfrog, etc</w:t>
      </w:r>
    </w:p>
    <w:p w14:paraId="3F4973EF" w14:textId="77777777" w:rsidR="002604D0" w:rsidRPr="00FD052F" w:rsidRDefault="002604D0" w:rsidP="002604D0">
      <w:pPr>
        <w:rPr>
          <w:rFonts w:asciiTheme="minorHAnsi" w:hAnsiTheme="minorHAnsi" w:cstheme="minorHAnsi"/>
        </w:rPr>
      </w:pPr>
    </w:p>
    <w:p w14:paraId="7FF15F14" w14:textId="77777777" w:rsidR="002604D0" w:rsidRPr="008A5161" w:rsidRDefault="002604D0" w:rsidP="002604D0">
      <w:pPr>
        <w:pStyle w:val="Heading2"/>
        <w:ind w:left="756"/>
        <w:rPr>
          <w:rFonts w:asciiTheme="minorHAnsi" w:hAnsiTheme="minorHAnsi" w:cstheme="minorHAnsi"/>
          <w:sz w:val="22"/>
          <w:szCs w:val="22"/>
        </w:rPr>
      </w:pPr>
      <w:bookmarkStart w:id="302" w:name="_Toc45003014"/>
      <w:bookmarkStart w:id="303" w:name="_Toc45034558"/>
      <w:bookmarkStart w:id="304" w:name="_Toc47010478"/>
      <w:bookmarkStart w:id="305" w:name="_Toc48121441"/>
      <w:r w:rsidRPr="008A5161">
        <w:rPr>
          <w:rFonts w:asciiTheme="minorHAnsi" w:hAnsiTheme="minorHAnsi" w:cstheme="minorHAnsi"/>
          <w:sz w:val="22"/>
          <w:szCs w:val="22"/>
        </w:rPr>
        <w:t>TAS for VMs Architecture</w:t>
      </w:r>
      <w:bookmarkEnd w:id="302"/>
      <w:bookmarkEnd w:id="303"/>
      <w:bookmarkEnd w:id="304"/>
      <w:bookmarkEnd w:id="305"/>
    </w:p>
    <w:p w14:paraId="69D97880" w14:textId="77777777" w:rsidR="002604D0" w:rsidRPr="00FD052F" w:rsidRDefault="002604D0" w:rsidP="002604D0">
      <w:pPr>
        <w:rPr>
          <w:rFonts w:asciiTheme="minorHAnsi" w:hAnsiTheme="minorHAnsi" w:cstheme="minorHAnsi"/>
        </w:rPr>
      </w:pPr>
    </w:p>
    <w:p w14:paraId="56F0B89D" w14:textId="77777777" w:rsidR="002604D0" w:rsidRPr="008A5161" w:rsidRDefault="002604D0" w:rsidP="002604D0">
      <w:pPr>
        <w:ind w:left="180"/>
        <w:rPr>
          <w:rFonts w:asciiTheme="minorHAnsi" w:hAnsiTheme="minorHAnsi" w:cstheme="minorHAnsi"/>
          <w:sz w:val="21"/>
          <w:szCs w:val="21"/>
        </w:rPr>
      </w:pPr>
      <w:r w:rsidRPr="008A5161">
        <w:rPr>
          <w:rFonts w:asciiTheme="minorHAnsi" w:hAnsiTheme="minorHAnsi" w:cstheme="minorHAnsi"/>
          <w:sz w:val="21"/>
          <w:szCs w:val="21"/>
        </w:rPr>
        <w:t>TAS for VMs is primarily divided into 3 Major components:</w:t>
      </w:r>
    </w:p>
    <w:p w14:paraId="6BE75160" w14:textId="77777777" w:rsidR="002604D0" w:rsidRPr="008A5161" w:rsidRDefault="002604D0" w:rsidP="002604D0">
      <w:pPr>
        <w:pStyle w:val="ListParagraph"/>
        <w:numPr>
          <w:ilvl w:val="0"/>
          <w:numId w:val="9"/>
        </w:numPr>
        <w:spacing w:after="160" w:line="259" w:lineRule="auto"/>
        <w:ind w:left="900"/>
        <w:rPr>
          <w:rFonts w:asciiTheme="minorHAnsi" w:hAnsiTheme="minorHAnsi" w:cstheme="minorHAnsi"/>
          <w:sz w:val="21"/>
          <w:szCs w:val="21"/>
        </w:rPr>
      </w:pPr>
      <w:r w:rsidRPr="008A5161">
        <w:rPr>
          <w:rFonts w:asciiTheme="minorHAnsi" w:hAnsiTheme="minorHAnsi" w:cstheme="minorHAnsi"/>
          <w:sz w:val="21"/>
          <w:szCs w:val="21"/>
        </w:rPr>
        <w:lastRenderedPageBreak/>
        <w:t>IT Infra (consumed as IaaS Layer) :- This layer is primarily infrastructure layer which will provide infrastructure as a service for all the services and components of Tanzu application services</w:t>
      </w:r>
    </w:p>
    <w:p w14:paraId="2429B0C2" w14:textId="77777777" w:rsidR="002604D0" w:rsidRPr="008A5161" w:rsidRDefault="002604D0" w:rsidP="002604D0">
      <w:pPr>
        <w:pStyle w:val="ListParagraph"/>
        <w:numPr>
          <w:ilvl w:val="0"/>
          <w:numId w:val="9"/>
        </w:numPr>
        <w:spacing w:after="160" w:line="259" w:lineRule="auto"/>
        <w:ind w:left="900"/>
        <w:rPr>
          <w:rFonts w:asciiTheme="minorHAnsi" w:hAnsiTheme="minorHAnsi" w:cstheme="minorHAnsi"/>
          <w:sz w:val="21"/>
          <w:szCs w:val="21"/>
        </w:rPr>
      </w:pPr>
      <w:r w:rsidRPr="008A5161">
        <w:rPr>
          <w:rFonts w:asciiTheme="minorHAnsi" w:hAnsiTheme="minorHAnsi" w:cstheme="minorHAnsi"/>
          <w:sz w:val="21"/>
          <w:szCs w:val="21"/>
        </w:rPr>
        <w:t>Control Plane : - these are actual control planes which controls the entire pivotal engine and runs application as per desire of codes and buildpack configuration. This layer is responsible for managing and upgrading the entire platform</w:t>
      </w:r>
    </w:p>
    <w:p w14:paraId="6E6ED711" w14:textId="77777777" w:rsidR="002604D0" w:rsidRPr="008A5161" w:rsidRDefault="002604D0" w:rsidP="002604D0">
      <w:pPr>
        <w:pStyle w:val="ListParagraph"/>
        <w:numPr>
          <w:ilvl w:val="0"/>
          <w:numId w:val="9"/>
        </w:numPr>
        <w:spacing w:after="160" w:line="259" w:lineRule="auto"/>
        <w:ind w:left="900"/>
        <w:rPr>
          <w:rFonts w:asciiTheme="minorHAnsi" w:hAnsiTheme="minorHAnsi" w:cstheme="minorHAnsi"/>
          <w:sz w:val="21"/>
          <w:szCs w:val="21"/>
        </w:rPr>
      </w:pPr>
      <w:r w:rsidRPr="008A5161">
        <w:rPr>
          <w:rFonts w:asciiTheme="minorHAnsi" w:hAnsiTheme="minorHAnsi" w:cstheme="minorHAnsi"/>
          <w:sz w:val="21"/>
          <w:szCs w:val="21"/>
        </w:rPr>
        <w:t>Control plane automation: -  this layer is responsible for automation entire control plane and helps to maintain Day-2 operations with minimum touch</w:t>
      </w:r>
    </w:p>
    <w:p w14:paraId="2D3DAA27" w14:textId="77777777" w:rsidR="002604D0" w:rsidRPr="00FD052F" w:rsidRDefault="002604D0" w:rsidP="002604D0">
      <w:pPr>
        <w:pStyle w:val="ListParagraph"/>
        <w:rPr>
          <w:rFonts w:asciiTheme="minorHAnsi" w:hAnsiTheme="minorHAnsi" w:cstheme="minorHAnsi"/>
        </w:rPr>
      </w:pPr>
    </w:p>
    <w:p w14:paraId="31B56120" w14:textId="77777777" w:rsidR="002604D0" w:rsidRPr="00FD052F" w:rsidRDefault="002604D0" w:rsidP="002604D0">
      <w:pPr>
        <w:rPr>
          <w:rFonts w:asciiTheme="minorHAnsi" w:hAnsiTheme="minorHAnsi" w:cstheme="minorHAnsi"/>
        </w:rPr>
      </w:pPr>
      <w:r w:rsidRPr="00FD052F">
        <w:rPr>
          <w:rFonts w:asciiTheme="minorHAnsi" w:hAnsiTheme="minorHAnsi" w:cstheme="minorHAnsi"/>
        </w:rPr>
        <w:t xml:space="preserve"> </w:t>
      </w:r>
    </w:p>
    <w:p w14:paraId="165BE2FE" w14:textId="77777777" w:rsidR="002604D0" w:rsidRPr="00FD052F" w:rsidRDefault="002604D0" w:rsidP="002604D0">
      <w:pPr>
        <w:rPr>
          <w:rFonts w:asciiTheme="minorHAnsi" w:hAnsiTheme="minorHAnsi" w:cstheme="minorHAnsi"/>
        </w:rPr>
      </w:pPr>
      <w:r w:rsidRPr="00FD052F">
        <w:rPr>
          <w:rFonts w:asciiTheme="minorHAnsi" w:hAnsiTheme="minorHAnsi" w:cstheme="minorHAnsi"/>
        </w:rPr>
        <w:t xml:space="preserve">               </w:t>
      </w:r>
      <w:r w:rsidRPr="00FD052F">
        <w:rPr>
          <w:rFonts w:asciiTheme="minorHAnsi" w:hAnsiTheme="minorHAnsi" w:cstheme="minorHAnsi"/>
          <w:noProof/>
          <w:lang w:eastAsia="en-IN"/>
        </w:rPr>
        <w:drawing>
          <wp:inline distT="0" distB="0" distL="0" distR="0" wp14:anchorId="3ADFC829" wp14:editId="360E92A7">
            <wp:extent cx="5105400" cy="4783596"/>
            <wp:effectExtent l="0" t="0" r="0" b="0"/>
            <wp:docPr id="144" name="Picture 143" descr="A screenshot of a cell phone&#10;&#10;Description automatically generated">
              <a:extLst xmlns:a="http://schemas.openxmlformats.org/drawingml/2006/main">
                <a:ext uri="{FF2B5EF4-FFF2-40B4-BE49-F238E27FC236}">
                  <a16:creationId xmlns:a16="http://schemas.microsoft.com/office/drawing/2014/main" id="{AF78EDCD-326F-447F-AED2-EDEABE883E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3" descr="A screenshot of a cell phone&#10;&#10;Description automatically generated">
                      <a:extLst>
                        <a:ext uri="{FF2B5EF4-FFF2-40B4-BE49-F238E27FC236}">
                          <a16:creationId xmlns:a16="http://schemas.microsoft.com/office/drawing/2014/main" id="{AF78EDCD-326F-447F-AED2-EDEABE883E5C}"/>
                        </a:ext>
                      </a:extLst>
                    </pic:cNvPr>
                    <pic:cNvPicPr>
                      <a:picLocks noChangeAspect="1"/>
                    </pic:cNvPicPr>
                  </pic:nvPicPr>
                  <pic:blipFill>
                    <a:blip r:embed="rId117"/>
                    <a:stretch>
                      <a:fillRect/>
                    </a:stretch>
                  </pic:blipFill>
                  <pic:spPr>
                    <a:xfrm>
                      <a:off x="0" y="0"/>
                      <a:ext cx="5112700" cy="4790436"/>
                    </a:xfrm>
                    <a:prstGeom prst="rect">
                      <a:avLst/>
                    </a:prstGeom>
                  </pic:spPr>
                </pic:pic>
              </a:graphicData>
            </a:graphic>
          </wp:inline>
        </w:drawing>
      </w:r>
    </w:p>
    <w:p w14:paraId="5E1FDFFF" w14:textId="77777777" w:rsidR="002604D0" w:rsidRPr="00FD052F" w:rsidRDefault="002604D0" w:rsidP="002604D0">
      <w:pPr>
        <w:rPr>
          <w:rFonts w:asciiTheme="minorHAnsi" w:hAnsiTheme="minorHAnsi" w:cstheme="minorHAnsi"/>
        </w:rPr>
      </w:pPr>
    </w:p>
    <w:p w14:paraId="07E11C8C" w14:textId="77777777" w:rsidR="002604D0" w:rsidRPr="008A5161" w:rsidRDefault="002604D0" w:rsidP="002604D0">
      <w:pPr>
        <w:rPr>
          <w:rFonts w:asciiTheme="minorHAnsi" w:hAnsiTheme="minorHAnsi" w:cstheme="minorHAnsi"/>
          <w:sz w:val="21"/>
          <w:szCs w:val="21"/>
        </w:rPr>
      </w:pPr>
      <w:r w:rsidRPr="008A5161">
        <w:rPr>
          <w:rFonts w:asciiTheme="minorHAnsi" w:hAnsiTheme="minorHAnsi" w:cstheme="minorHAnsi"/>
          <w:b/>
          <w:bCs/>
          <w:color w:val="00253E"/>
          <w:sz w:val="21"/>
          <w:szCs w:val="21"/>
          <w:shd w:val="clear" w:color="auto" w:fill="FFFFFF"/>
        </w:rPr>
        <w:t>TAS for VMs components</w:t>
      </w:r>
      <w:r w:rsidRPr="008A5161">
        <w:rPr>
          <w:rFonts w:asciiTheme="minorHAnsi" w:hAnsiTheme="minorHAnsi" w:cstheme="minorHAnsi"/>
          <w:color w:val="00253E"/>
          <w:sz w:val="21"/>
          <w:szCs w:val="21"/>
          <w:shd w:val="clear" w:color="auto" w:fill="FFFFFF"/>
        </w:rPr>
        <w:t xml:space="preserve"> </w:t>
      </w:r>
      <w:r w:rsidRPr="008A5161">
        <w:rPr>
          <w:rFonts w:asciiTheme="minorHAnsi" w:hAnsiTheme="minorHAnsi" w:cstheme="minorHAnsi"/>
          <w:sz w:val="21"/>
          <w:szCs w:val="21"/>
        </w:rPr>
        <w:t>include a self-service application execution engine, an automation engine for application deployment and lifecycle management, and a scriptable command line interface (CLI), as well as integration with development tools to ease deployment processes. TAS for VMs has an open architecture that includes a buildpack mechanism for adding frameworks, an application services interface, and a cloud provider interface.</w:t>
      </w:r>
    </w:p>
    <w:p w14:paraId="6210D158" w14:textId="77777777" w:rsidR="002604D0" w:rsidRPr="008A5161" w:rsidRDefault="002604D0" w:rsidP="002604D0">
      <w:pPr>
        <w:rPr>
          <w:rFonts w:asciiTheme="minorHAnsi" w:hAnsiTheme="minorHAnsi" w:cstheme="minorHAnsi"/>
          <w:sz w:val="21"/>
          <w:szCs w:val="21"/>
        </w:rPr>
      </w:pPr>
      <w:bookmarkStart w:id="306" w:name="_Toc45000753"/>
      <w:bookmarkEnd w:id="306"/>
    </w:p>
    <w:p w14:paraId="3A3BF66F" w14:textId="77777777" w:rsidR="002604D0" w:rsidRPr="002A5489" w:rsidRDefault="002604D0" w:rsidP="002604D0">
      <w:pPr>
        <w:pStyle w:val="Heading4"/>
      </w:pPr>
      <w:bookmarkStart w:id="307" w:name="_Toc45003015"/>
      <w:bookmarkStart w:id="308" w:name="_Toc45034559"/>
      <w:r w:rsidRPr="002A5489">
        <w:t>Router</w:t>
      </w:r>
      <w:bookmarkEnd w:id="307"/>
      <w:bookmarkEnd w:id="308"/>
    </w:p>
    <w:p w14:paraId="2969D585"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The router routes incoming traffic to the appropriate component, either a Cloud Controller component or a hosted application running on a Diego Cell.</w:t>
      </w:r>
    </w:p>
    <w:p w14:paraId="5C3116F2"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The router periodically queries the Diego Bulletin Board System (BBS) to determine which cells and containers each application currently runs on. Using this information, the router recomputes new routing tables based on the IP addresses of each cell virtual machine (VM) and the host-side port numbers for the cell’s containers.</w:t>
      </w:r>
    </w:p>
    <w:p w14:paraId="624A34A1" w14:textId="77777777" w:rsidR="002604D0" w:rsidRPr="008A5161" w:rsidRDefault="002604D0" w:rsidP="002604D0">
      <w:pPr>
        <w:rPr>
          <w:rFonts w:asciiTheme="minorHAnsi" w:hAnsiTheme="minorHAnsi" w:cstheme="minorHAnsi"/>
          <w:sz w:val="21"/>
          <w:szCs w:val="21"/>
        </w:rPr>
      </w:pPr>
    </w:p>
    <w:p w14:paraId="53D1E1D9" w14:textId="77777777" w:rsidR="002604D0" w:rsidRPr="0067515C" w:rsidRDefault="002604D0" w:rsidP="002604D0">
      <w:pPr>
        <w:pStyle w:val="Heading4"/>
        <w:rPr>
          <w:rFonts w:cstheme="majorHAnsi"/>
        </w:rPr>
      </w:pPr>
      <w:bookmarkStart w:id="309" w:name="_Toc45003016"/>
      <w:bookmarkStart w:id="310" w:name="_Toc45034560"/>
      <w:r w:rsidRPr="0067515C">
        <w:rPr>
          <w:rFonts w:cstheme="majorHAnsi"/>
        </w:rPr>
        <w:t>Authentication</w:t>
      </w:r>
      <w:bookmarkEnd w:id="309"/>
      <w:bookmarkEnd w:id="310"/>
    </w:p>
    <w:p w14:paraId="35D2281C" w14:textId="77777777" w:rsidR="002604D0" w:rsidRPr="008A5161" w:rsidRDefault="002604D0" w:rsidP="002604D0">
      <w:pPr>
        <w:ind w:left="426"/>
        <w:rPr>
          <w:rFonts w:asciiTheme="minorHAnsi" w:hAnsiTheme="minorHAnsi" w:cstheme="minorHAnsi"/>
          <w:sz w:val="21"/>
          <w:szCs w:val="21"/>
        </w:rPr>
      </w:pPr>
    </w:p>
    <w:p w14:paraId="5A5991B0"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OAuth2 Server (UAA) and Login Server</w:t>
      </w:r>
    </w:p>
    <w:p w14:paraId="3936ECC6"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The OAuth2 server (the </w:t>
      </w:r>
      <w:hyperlink r:id="rId118" w:history="1">
        <w:r w:rsidRPr="008A5161">
          <w:rPr>
            <w:rFonts w:asciiTheme="minorHAnsi" w:hAnsiTheme="minorHAnsi" w:cstheme="minorHAnsi"/>
            <w:sz w:val="21"/>
            <w:szCs w:val="21"/>
          </w:rPr>
          <w:t>UAA</w:t>
        </w:r>
      </w:hyperlink>
      <w:r w:rsidRPr="008A5161">
        <w:rPr>
          <w:rFonts w:asciiTheme="minorHAnsi" w:hAnsiTheme="minorHAnsi" w:cstheme="minorHAnsi"/>
          <w:sz w:val="21"/>
          <w:szCs w:val="21"/>
        </w:rPr>
        <w:t>) and Login Server work together to provide identity management.</w:t>
      </w:r>
    </w:p>
    <w:p w14:paraId="0B26279F" w14:textId="77777777" w:rsidR="002604D0" w:rsidRPr="0067515C" w:rsidRDefault="002604D0" w:rsidP="002604D0">
      <w:pPr>
        <w:pStyle w:val="Heading4"/>
        <w:rPr>
          <w:rFonts w:cstheme="majorHAnsi"/>
        </w:rPr>
      </w:pPr>
      <w:bookmarkStart w:id="311" w:name="_Toc45003017"/>
      <w:bookmarkStart w:id="312" w:name="_Toc45034561"/>
      <w:r w:rsidRPr="0067515C">
        <w:rPr>
          <w:rFonts w:cstheme="majorHAnsi"/>
        </w:rPr>
        <w:t>App Lifecycle</w:t>
      </w:r>
      <w:bookmarkEnd w:id="311"/>
      <w:bookmarkEnd w:id="312"/>
    </w:p>
    <w:p w14:paraId="51CAC15F"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Cloud Controller and Diego Brain</w:t>
      </w:r>
    </w:p>
    <w:p w14:paraId="6A6945B5"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The </w:t>
      </w:r>
      <w:hyperlink r:id="rId119" w:history="1">
        <w:r w:rsidRPr="008A5161">
          <w:rPr>
            <w:rFonts w:asciiTheme="minorHAnsi" w:hAnsiTheme="minorHAnsi" w:cstheme="minorHAnsi"/>
            <w:sz w:val="21"/>
            <w:szCs w:val="21"/>
          </w:rPr>
          <w:t>Cloud Controller</w:t>
        </w:r>
      </w:hyperlink>
      <w:r w:rsidRPr="008A5161">
        <w:rPr>
          <w:rFonts w:asciiTheme="minorHAnsi" w:hAnsiTheme="minorHAnsi" w:cstheme="minorHAnsi"/>
          <w:sz w:val="21"/>
          <w:szCs w:val="21"/>
        </w:rPr>
        <w:t> (CC) directs the deployment of applications. To push an app to TAS for VMs, you target the Cloud Controller. The Cloud Controller then directs the Diego Brain through the CC-Bridge components to coordinate individual </w:t>
      </w:r>
      <w:hyperlink r:id="rId120" w:anchor="diego-cell" w:history="1">
        <w:r w:rsidRPr="008A5161">
          <w:rPr>
            <w:rFonts w:asciiTheme="minorHAnsi" w:hAnsiTheme="minorHAnsi" w:cstheme="minorHAnsi"/>
            <w:sz w:val="21"/>
            <w:szCs w:val="21"/>
          </w:rPr>
          <w:t>Diego cells</w:t>
        </w:r>
      </w:hyperlink>
      <w:r w:rsidRPr="008A5161">
        <w:rPr>
          <w:rFonts w:asciiTheme="minorHAnsi" w:hAnsiTheme="minorHAnsi" w:cstheme="minorHAnsi"/>
          <w:sz w:val="21"/>
          <w:szCs w:val="21"/>
        </w:rPr>
        <w:t> to stage and run applications.</w:t>
      </w:r>
    </w:p>
    <w:p w14:paraId="63A415AE"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The Cloud Controller also maintain records of </w:t>
      </w:r>
      <w:hyperlink r:id="rId121" w:history="1">
        <w:r w:rsidRPr="008A5161">
          <w:rPr>
            <w:rFonts w:asciiTheme="minorHAnsi" w:hAnsiTheme="minorHAnsi" w:cstheme="minorHAnsi"/>
            <w:sz w:val="21"/>
            <w:szCs w:val="21"/>
          </w:rPr>
          <w:t>orgs, spaces, user roles</w:t>
        </w:r>
      </w:hyperlink>
      <w:r w:rsidRPr="008A5161">
        <w:rPr>
          <w:rFonts w:asciiTheme="minorHAnsi" w:hAnsiTheme="minorHAnsi" w:cstheme="minorHAnsi"/>
          <w:sz w:val="21"/>
          <w:szCs w:val="21"/>
        </w:rPr>
        <w:t>, services, and more.</w:t>
      </w:r>
    </w:p>
    <w:p w14:paraId="28E0A7C1" w14:textId="77777777" w:rsidR="002604D0" w:rsidRPr="0067515C" w:rsidRDefault="002604D0" w:rsidP="002604D0">
      <w:pPr>
        <w:pStyle w:val="Heading4"/>
        <w:rPr>
          <w:rFonts w:cstheme="majorHAnsi"/>
        </w:rPr>
      </w:pPr>
      <w:bookmarkStart w:id="313" w:name="_Toc45003018"/>
      <w:bookmarkStart w:id="314" w:name="_Toc45034562"/>
      <w:r w:rsidRPr="0067515C">
        <w:rPr>
          <w:rFonts w:cstheme="majorHAnsi"/>
        </w:rPr>
        <w:t>nsync, BBS, and Cell Reps</w:t>
      </w:r>
      <w:bookmarkEnd w:id="313"/>
      <w:bookmarkEnd w:id="314"/>
    </w:p>
    <w:p w14:paraId="4D904E09" w14:textId="77777777" w:rsidR="002604D0" w:rsidRPr="00FD052F" w:rsidRDefault="002604D0" w:rsidP="002604D0">
      <w:pPr>
        <w:rPr>
          <w:rFonts w:asciiTheme="minorHAnsi" w:hAnsiTheme="minorHAnsi" w:cstheme="minorHAnsi"/>
          <w:color w:val="00253E"/>
          <w:shd w:val="clear" w:color="auto" w:fill="FFFFFF"/>
        </w:rPr>
      </w:pPr>
    </w:p>
    <w:p w14:paraId="340E8E94"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To keep applications available, cloud deployments must constantly monitor their states and reconcile them with their expected states, starting and stopping processes as required</w:t>
      </w:r>
    </w:p>
    <w:p w14:paraId="2D809F68"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The nsync, BBS, and Cell Rep components work together along a chain to keep apps running. At one end is the user. At the other end are the instances of applications running on widely-distributed VMs, which may crash or become unavailable.</w:t>
      </w:r>
    </w:p>
    <w:p w14:paraId="3A7011E1"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Here is how the components work together:</w:t>
      </w:r>
    </w:p>
    <w:p w14:paraId="786AA7F2" w14:textId="77777777" w:rsidR="002604D0" w:rsidRPr="008A5161" w:rsidRDefault="002604D0" w:rsidP="002604D0">
      <w:pPr>
        <w:pStyle w:val="ListParagraph"/>
        <w:numPr>
          <w:ilvl w:val="0"/>
          <w:numId w:val="34"/>
        </w:numPr>
        <w:shd w:val="clear" w:color="auto" w:fill="FFFFFF"/>
        <w:rPr>
          <w:rFonts w:asciiTheme="minorHAnsi" w:hAnsiTheme="minorHAnsi" w:cstheme="minorHAnsi"/>
          <w:sz w:val="21"/>
          <w:szCs w:val="21"/>
        </w:rPr>
      </w:pPr>
      <w:r w:rsidRPr="008A5161">
        <w:rPr>
          <w:rFonts w:asciiTheme="minorHAnsi" w:hAnsiTheme="minorHAnsi" w:cstheme="minorHAnsi"/>
          <w:b/>
          <w:bCs/>
          <w:sz w:val="21"/>
          <w:szCs w:val="21"/>
        </w:rPr>
        <w:t>nsync</w:t>
      </w:r>
      <w:r w:rsidRPr="008A5161">
        <w:rPr>
          <w:rFonts w:asciiTheme="minorHAnsi" w:hAnsiTheme="minorHAnsi" w:cstheme="minorHAnsi"/>
          <w:sz w:val="21"/>
          <w:szCs w:val="21"/>
        </w:rPr>
        <w:t> receives a message from the Cloud Controller when the user scales an app. It writes the number of instances into a DesiredLRP structure in the Diego BBS database.</w:t>
      </w:r>
    </w:p>
    <w:p w14:paraId="2EB9EC7F" w14:textId="77777777" w:rsidR="002604D0" w:rsidRPr="008A5161" w:rsidRDefault="002604D0" w:rsidP="002604D0">
      <w:pPr>
        <w:pStyle w:val="ListParagraph"/>
        <w:numPr>
          <w:ilvl w:val="0"/>
          <w:numId w:val="34"/>
        </w:numPr>
        <w:shd w:val="clear" w:color="auto" w:fill="FFFFFF"/>
        <w:rPr>
          <w:rFonts w:asciiTheme="minorHAnsi" w:hAnsiTheme="minorHAnsi" w:cstheme="minorHAnsi"/>
          <w:sz w:val="21"/>
          <w:szCs w:val="21"/>
        </w:rPr>
      </w:pPr>
      <w:r w:rsidRPr="008A5161">
        <w:rPr>
          <w:rFonts w:asciiTheme="minorHAnsi" w:hAnsiTheme="minorHAnsi" w:cstheme="minorHAnsi"/>
          <w:b/>
          <w:bCs/>
          <w:sz w:val="21"/>
          <w:szCs w:val="21"/>
        </w:rPr>
        <w:t>BBS</w:t>
      </w:r>
      <w:r w:rsidRPr="008A5161">
        <w:rPr>
          <w:rFonts w:asciiTheme="minorHAnsi" w:hAnsiTheme="minorHAnsi" w:cstheme="minorHAnsi"/>
          <w:sz w:val="21"/>
          <w:szCs w:val="21"/>
        </w:rPr>
        <w:t> uses its convergence process to monitor the DesiredLRP and ActualLRP values. It launches or kills application instances as appropriate to ensure the ActualLRP count matches the DesiredLRP count.</w:t>
      </w:r>
    </w:p>
    <w:p w14:paraId="2DB28819" w14:textId="77777777" w:rsidR="002604D0" w:rsidRPr="008A5161" w:rsidRDefault="002604D0" w:rsidP="002604D0">
      <w:pPr>
        <w:pStyle w:val="ListParagraph"/>
        <w:numPr>
          <w:ilvl w:val="0"/>
          <w:numId w:val="34"/>
        </w:numPr>
        <w:shd w:val="clear" w:color="auto" w:fill="FFFFFF"/>
        <w:rPr>
          <w:rFonts w:asciiTheme="minorHAnsi" w:hAnsiTheme="minorHAnsi" w:cstheme="minorHAnsi"/>
          <w:sz w:val="21"/>
          <w:szCs w:val="21"/>
        </w:rPr>
      </w:pPr>
      <w:r w:rsidRPr="008A5161">
        <w:rPr>
          <w:rFonts w:asciiTheme="minorHAnsi" w:hAnsiTheme="minorHAnsi" w:cstheme="minorHAnsi"/>
          <w:b/>
          <w:bCs/>
          <w:sz w:val="21"/>
          <w:szCs w:val="21"/>
        </w:rPr>
        <w:t>Cell Rep monitors</w:t>
      </w:r>
      <w:r w:rsidRPr="008A5161">
        <w:rPr>
          <w:rFonts w:asciiTheme="minorHAnsi" w:hAnsiTheme="minorHAnsi" w:cstheme="minorHAnsi"/>
          <w:sz w:val="21"/>
          <w:szCs w:val="21"/>
        </w:rPr>
        <w:t xml:space="preserve"> the containers and provides the ActualLRP value</w:t>
      </w:r>
    </w:p>
    <w:p w14:paraId="351BF742" w14:textId="77777777" w:rsidR="002604D0" w:rsidRPr="00FD052F" w:rsidRDefault="002604D0" w:rsidP="002604D0">
      <w:pPr>
        <w:rPr>
          <w:rFonts w:asciiTheme="minorHAnsi" w:hAnsiTheme="minorHAnsi" w:cstheme="minorHAnsi"/>
          <w:color w:val="00253E"/>
          <w:shd w:val="clear" w:color="auto" w:fill="FFFFFF"/>
        </w:rPr>
      </w:pPr>
    </w:p>
    <w:p w14:paraId="0CE96018" w14:textId="77777777" w:rsidR="002604D0" w:rsidRPr="0067515C" w:rsidRDefault="002604D0" w:rsidP="002604D0">
      <w:pPr>
        <w:pStyle w:val="Heading4"/>
        <w:rPr>
          <w:rFonts w:cstheme="majorHAnsi"/>
        </w:rPr>
      </w:pPr>
      <w:bookmarkStart w:id="315" w:name="_Toc45003019"/>
      <w:bookmarkStart w:id="316" w:name="_Toc45034563"/>
      <w:r w:rsidRPr="0067515C">
        <w:rPr>
          <w:rFonts w:cstheme="majorHAnsi"/>
        </w:rPr>
        <w:t>App Storage and Execution</w:t>
      </w:r>
      <w:bookmarkEnd w:id="315"/>
      <w:bookmarkEnd w:id="316"/>
    </w:p>
    <w:p w14:paraId="70182646" w14:textId="77777777" w:rsidR="002604D0" w:rsidRPr="00FD052F" w:rsidRDefault="002604D0" w:rsidP="002604D0">
      <w:pPr>
        <w:rPr>
          <w:rFonts w:asciiTheme="minorHAnsi" w:hAnsiTheme="minorHAnsi" w:cstheme="minorHAnsi"/>
          <w:color w:val="00253E"/>
          <w:shd w:val="clear" w:color="auto" w:fill="FFFFFF"/>
        </w:rPr>
      </w:pPr>
    </w:p>
    <w:p w14:paraId="6981360D"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Blobstore</w:t>
      </w:r>
    </w:p>
    <w:p w14:paraId="1D037CD9"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The blobstore is a repository for large binary files, which Github cannot easily manage because GitHub is designed for code. The blobstore contains the following:</w:t>
      </w:r>
    </w:p>
    <w:p w14:paraId="29D9486E" w14:textId="77777777" w:rsidR="002604D0" w:rsidRPr="008A5161" w:rsidRDefault="002604D0" w:rsidP="002604D0">
      <w:pPr>
        <w:pStyle w:val="ListParagraph"/>
        <w:numPr>
          <w:ilvl w:val="0"/>
          <w:numId w:val="32"/>
        </w:numPr>
        <w:spacing w:after="160" w:line="259" w:lineRule="auto"/>
        <w:rPr>
          <w:rFonts w:asciiTheme="minorHAnsi" w:hAnsiTheme="minorHAnsi" w:cstheme="minorHAnsi"/>
          <w:sz w:val="21"/>
          <w:szCs w:val="21"/>
        </w:rPr>
      </w:pPr>
      <w:r w:rsidRPr="008A5161">
        <w:rPr>
          <w:rFonts w:asciiTheme="minorHAnsi" w:hAnsiTheme="minorHAnsi" w:cstheme="minorHAnsi"/>
          <w:sz w:val="21"/>
          <w:szCs w:val="21"/>
        </w:rPr>
        <w:t>Application code packages</w:t>
      </w:r>
    </w:p>
    <w:p w14:paraId="0FBC7543" w14:textId="77777777" w:rsidR="002604D0" w:rsidRPr="008A5161" w:rsidRDefault="002604D0" w:rsidP="002604D0">
      <w:pPr>
        <w:pStyle w:val="ListParagraph"/>
        <w:numPr>
          <w:ilvl w:val="0"/>
          <w:numId w:val="32"/>
        </w:numPr>
        <w:spacing w:after="160" w:line="259" w:lineRule="auto"/>
        <w:rPr>
          <w:rFonts w:asciiTheme="minorHAnsi" w:hAnsiTheme="minorHAnsi" w:cstheme="minorHAnsi"/>
          <w:sz w:val="21"/>
          <w:szCs w:val="21"/>
        </w:rPr>
      </w:pPr>
      <w:r w:rsidRPr="008A5161">
        <w:rPr>
          <w:rFonts w:asciiTheme="minorHAnsi" w:hAnsiTheme="minorHAnsi" w:cstheme="minorHAnsi"/>
          <w:sz w:val="21"/>
          <w:szCs w:val="21"/>
        </w:rPr>
        <w:t>Buildpacks</w:t>
      </w:r>
    </w:p>
    <w:p w14:paraId="4BEB41E3" w14:textId="77777777" w:rsidR="002604D0" w:rsidRPr="008A5161" w:rsidRDefault="002604D0" w:rsidP="002604D0">
      <w:pPr>
        <w:pStyle w:val="ListParagraph"/>
        <w:numPr>
          <w:ilvl w:val="0"/>
          <w:numId w:val="32"/>
        </w:numPr>
        <w:spacing w:after="160" w:line="259" w:lineRule="auto"/>
        <w:rPr>
          <w:rFonts w:asciiTheme="minorHAnsi" w:hAnsiTheme="minorHAnsi" w:cstheme="minorHAnsi"/>
          <w:sz w:val="21"/>
          <w:szCs w:val="21"/>
        </w:rPr>
      </w:pPr>
      <w:r w:rsidRPr="008A5161">
        <w:rPr>
          <w:rFonts w:asciiTheme="minorHAnsi" w:hAnsiTheme="minorHAnsi" w:cstheme="minorHAnsi"/>
          <w:sz w:val="21"/>
          <w:szCs w:val="21"/>
        </w:rPr>
        <w:t>Droplets</w:t>
      </w:r>
    </w:p>
    <w:p w14:paraId="1B4B844C"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You can configure the blobstore as either an internal server or an external S3 or S3-compatible endpoint. For more information about the blobstore</w:t>
      </w:r>
    </w:p>
    <w:p w14:paraId="3B1F217D" w14:textId="77777777" w:rsidR="002604D0" w:rsidRPr="0067515C" w:rsidRDefault="002604D0" w:rsidP="002604D0">
      <w:pPr>
        <w:pStyle w:val="Heading4"/>
        <w:rPr>
          <w:rFonts w:cstheme="majorHAnsi"/>
        </w:rPr>
      </w:pPr>
      <w:bookmarkStart w:id="317" w:name="_Toc45003020"/>
      <w:bookmarkStart w:id="318" w:name="_Toc45034564"/>
      <w:r w:rsidRPr="0067515C">
        <w:rPr>
          <w:rFonts w:cstheme="majorHAnsi"/>
        </w:rPr>
        <w:t>Diego Cell</w:t>
      </w:r>
      <w:bookmarkEnd w:id="317"/>
      <w:bookmarkEnd w:id="318"/>
    </w:p>
    <w:p w14:paraId="345495FF"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Application instances, application tasks, and staging tasks all run as </w:t>
      </w:r>
      <w:hyperlink r:id="rId122" w:history="1">
        <w:r w:rsidRPr="008A5161">
          <w:rPr>
            <w:rFonts w:asciiTheme="minorHAnsi" w:hAnsiTheme="minorHAnsi" w:cstheme="minorHAnsi"/>
            <w:sz w:val="21"/>
            <w:szCs w:val="21"/>
          </w:rPr>
          <w:t>Garden</w:t>
        </w:r>
      </w:hyperlink>
      <w:r w:rsidRPr="008A5161">
        <w:rPr>
          <w:rFonts w:asciiTheme="minorHAnsi" w:hAnsiTheme="minorHAnsi" w:cstheme="minorHAnsi"/>
          <w:sz w:val="21"/>
          <w:szCs w:val="21"/>
        </w:rPr>
        <w:t> containers on the Diego Cell VMs. The Diego cell rep component manages the lifecycle of those containers and the processes running in them, reports their status to the Diego BBS, and emits their logs and metrics to </w:t>
      </w:r>
      <w:hyperlink r:id="rId123" w:anchor="metrics-logging" w:history="1">
        <w:r w:rsidRPr="008A5161">
          <w:rPr>
            <w:rFonts w:asciiTheme="minorHAnsi" w:hAnsiTheme="minorHAnsi" w:cstheme="minorHAnsi"/>
            <w:sz w:val="21"/>
            <w:szCs w:val="21"/>
          </w:rPr>
          <w:t>Loggregator</w:t>
        </w:r>
      </w:hyperlink>
      <w:r w:rsidRPr="008A5161">
        <w:rPr>
          <w:rFonts w:asciiTheme="minorHAnsi" w:hAnsiTheme="minorHAnsi" w:cstheme="minorHAnsi"/>
          <w:sz w:val="21"/>
          <w:szCs w:val="21"/>
        </w:rPr>
        <w:t>.</w:t>
      </w:r>
    </w:p>
    <w:p w14:paraId="2C0B2C75" w14:textId="77777777" w:rsidR="002604D0" w:rsidRPr="0067515C" w:rsidRDefault="002604D0" w:rsidP="002604D0">
      <w:pPr>
        <w:pStyle w:val="Heading4"/>
        <w:rPr>
          <w:rFonts w:cstheme="majorHAnsi"/>
        </w:rPr>
      </w:pPr>
      <w:bookmarkStart w:id="319" w:name="_Toc45003021"/>
      <w:bookmarkStart w:id="320" w:name="_Toc45034565"/>
      <w:r w:rsidRPr="0067515C">
        <w:rPr>
          <w:rFonts w:cstheme="majorHAnsi"/>
        </w:rPr>
        <w:t>Services</w:t>
      </w:r>
      <w:bookmarkEnd w:id="319"/>
      <w:bookmarkEnd w:id="320"/>
    </w:p>
    <w:p w14:paraId="43B54FA8"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b/>
          <w:bCs/>
          <w:sz w:val="21"/>
          <w:szCs w:val="21"/>
        </w:rPr>
        <w:t>Service Brokers</w:t>
      </w:r>
      <w:r>
        <w:rPr>
          <w:rFonts w:asciiTheme="minorHAnsi" w:hAnsiTheme="minorHAnsi" w:cstheme="minorHAnsi"/>
          <w:sz w:val="21"/>
          <w:szCs w:val="21"/>
        </w:rPr>
        <w:t xml:space="preserve">: </w:t>
      </w:r>
      <w:r w:rsidRPr="008A5161">
        <w:rPr>
          <w:rFonts w:asciiTheme="minorHAnsi" w:hAnsiTheme="minorHAnsi" w:cstheme="minorHAnsi"/>
          <w:sz w:val="21"/>
          <w:szCs w:val="21"/>
        </w:rPr>
        <w:t>Applications typically depend on </w:t>
      </w:r>
      <w:hyperlink r:id="rId124" w:history="1">
        <w:r w:rsidRPr="008A5161">
          <w:rPr>
            <w:rFonts w:asciiTheme="minorHAnsi" w:hAnsiTheme="minorHAnsi" w:cstheme="minorHAnsi"/>
            <w:sz w:val="21"/>
            <w:szCs w:val="21"/>
          </w:rPr>
          <w:t>services</w:t>
        </w:r>
      </w:hyperlink>
      <w:r w:rsidRPr="008A5161">
        <w:rPr>
          <w:rFonts w:asciiTheme="minorHAnsi" w:hAnsiTheme="minorHAnsi" w:cstheme="minorHAnsi"/>
          <w:sz w:val="21"/>
          <w:szCs w:val="21"/>
        </w:rPr>
        <w:t> such as databases or third-party SaaS providers. When a developer provisions and binds a service to an application, the service broker for that service is responsible for providing the service instance.</w:t>
      </w:r>
    </w:p>
    <w:p w14:paraId="1DBDC0FE" w14:textId="77777777" w:rsidR="002604D0" w:rsidRPr="0067515C" w:rsidRDefault="002604D0" w:rsidP="002604D0">
      <w:pPr>
        <w:pStyle w:val="Heading4"/>
        <w:rPr>
          <w:rFonts w:cstheme="majorHAnsi"/>
        </w:rPr>
      </w:pPr>
      <w:bookmarkStart w:id="321" w:name="_Toc45003022"/>
      <w:bookmarkStart w:id="322" w:name="_Toc45034566"/>
      <w:r w:rsidRPr="0067515C">
        <w:rPr>
          <w:rFonts w:cstheme="majorHAnsi"/>
        </w:rPr>
        <w:t>Messaging</w:t>
      </w:r>
      <w:bookmarkEnd w:id="321"/>
      <w:bookmarkEnd w:id="322"/>
    </w:p>
    <w:p w14:paraId="13A18567"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Internal HTTPS and BBS</w:t>
      </w:r>
    </w:p>
    <w:p w14:paraId="36876B94"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TAS for VMs component VMs communicate with each other internally through HTTP and HTTPS protocols, sharing temporary messages and data stored in Diego’s </w:t>
      </w:r>
      <w:hyperlink r:id="rId125" w:anchor="bbs" w:history="1">
        <w:r w:rsidRPr="008A5161">
          <w:rPr>
            <w:rFonts w:asciiTheme="minorHAnsi" w:hAnsiTheme="minorHAnsi" w:cstheme="minorHAnsi"/>
            <w:sz w:val="21"/>
            <w:szCs w:val="21"/>
          </w:rPr>
          <w:t>Bulletin Board System (BBS)</w:t>
        </w:r>
      </w:hyperlink>
      <w:r w:rsidRPr="008A5161">
        <w:rPr>
          <w:rFonts w:asciiTheme="minorHAnsi" w:hAnsiTheme="minorHAnsi" w:cstheme="minorHAnsi"/>
          <w:sz w:val="21"/>
          <w:szCs w:val="21"/>
        </w:rPr>
        <w:t>.</w:t>
      </w:r>
    </w:p>
    <w:p w14:paraId="0436D839" w14:textId="5FD5733B"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lastRenderedPageBreak/>
        <w:t xml:space="preserve">BOSH Director </w:t>
      </w:r>
      <w:r w:rsidR="003C318B" w:rsidRPr="008A5161">
        <w:rPr>
          <w:rFonts w:asciiTheme="minorHAnsi" w:hAnsiTheme="minorHAnsi" w:cstheme="minorHAnsi"/>
          <w:sz w:val="21"/>
          <w:szCs w:val="21"/>
        </w:rPr>
        <w:t>co-locates</w:t>
      </w:r>
      <w:r w:rsidRPr="008A5161">
        <w:rPr>
          <w:rFonts w:asciiTheme="minorHAnsi" w:hAnsiTheme="minorHAnsi" w:cstheme="minorHAnsi"/>
          <w:sz w:val="21"/>
          <w:szCs w:val="21"/>
        </w:rPr>
        <w:t xml:space="preserve"> a </w:t>
      </w:r>
      <w:hyperlink r:id="rId126" w:history="1">
        <w:r w:rsidRPr="008A5161">
          <w:rPr>
            <w:rFonts w:asciiTheme="minorHAnsi" w:hAnsiTheme="minorHAnsi" w:cstheme="minorHAnsi"/>
            <w:sz w:val="21"/>
            <w:szCs w:val="21"/>
          </w:rPr>
          <w:t>BOSH DNS</w:t>
        </w:r>
      </w:hyperlink>
      <w:r w:rsidRPr="008A5161">
        <w:rPr>
          <w:rFonts w:asciiTheme="minorHAnsi" w:hAnsiTheme="minorHAnsi" w:cstheme="minorHAnsi"/>
          <w:sz w:val="21"/>
          <w:szCs w:val="21"/>
        </w:rPr>
        <w:t> server on every deployed VM. All VMs keep up-to-date DNS records for all the other VMs in the same foundation, enabling service discovery between VMs. BOSH DNS also provides client-side load-balancing by randomly selecting a healthy VM when multiple VMs are available.</w:t>
      </w:r>
    </w:p>
    <w:p w14:paraId="4711B2D0"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Diego’s </w:t>
      </w:r>
      <w:hyperlink r:id="rId127" w:anchor="bbs" w:history="1">
        <w:r w:rsidRPr="008A5161">
          <w:rPr>
            <w:rFonts w:asciiTheme="minorHAnsi" w:hAnsiTheme="minorHAnsi" w:cstheme="minorHAnsi"/>
            <w:sz w:val="21"/>
            <w:szCs w:val="21"/>
          </w:rPr>
          <w:t>Bulletin Board System</w:t>
        </w:r>
      </w:hyperlink>
      <w:r w:rsidRPr="008A5161">
        <w:rPr>
          <w:rFonts w:asciiTheme="minorHAnsi" w:hAnsiTheme="minorHAnsi" w:cstheme="minorHAnsi"/>
          <w:sz w:val="21"/>
          <w:szCs w:val="21"/>
        </w:rPr>
        <w:t> (BBS) stores more frequently updated and disposable data such as cell and app status, unallocated work, and heartbeat messages, as well as longer-lived distributed locks. The BBS stores data in MySQL, using the </w:t>
      </w:r>
      <w:hyperlink r:id="rId128" w:history="1">
        <w:r w:rsidRPr="008A5161">
          <w:rPr>
            <w:rFonts w:asciiTheme="minorHAnsi" w:hAnsiTheme="minorHAnsi" w:cstheme="minorHAnsi"/>
            <w:sz w:val="21"/>
            <w:szCs w:val="21"/>
          </w:rPr>
          <w:t>Go MySQL Driver</w:t>
        </w:r>
      </w:hyperlink>
      <w:r w:rsidRPr="008A5161">
        <w:rPr>
          <w:rFonts w:asciiTheme="minorHAnsi" w:hAnsiTheme="minorHAnsi" w:cstheme="minorHAnsi"/>
          <w:sz w:val="21"/>
          <w:szCs w:val="21"/>
        </w:rPr>
        <w:t>.</w:t>
      </w:r>
    </w:p>
    <w:p w14:paraId="0D05A092"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The route-emitter component uses the NATS protocol to broadcast the latest routing tables to the routers.</w:t>
      </w:r>
    </w:p>
    <w:p w14:paraId="2BEDADB3" w14:textId="77777777" w:rsidR="002604D0" w:rsidRPr="0067515C" w:rsidRDefault="002604D0" w:rsidP="002604D0">
      <w:pPr>
        <w:pStyle w:val="Heading4"/>
        <w:rPr>
          <w:rFonts w:cstheme="majorHAnsi"/>
        </w:rPr>
      </w:pPr>
      <w:bookmarkStart w:id="323" w:name="_Toc45003023"/>
      <w:bookmarkStart w:id="324" w:name="_Toc45034567"/>
      <w:r w:rsidRPr="0067515C">
        <w:rPr>
          <w:rFonts w:cstheme="majorHAnsi"/>
        </w:rPr>
        <w:t>Metrics and Logging</w:t>
      </w:r>
      <w:bookmarkEnd w:id="323"/>
      <w:bookmarkEnd w:id="324"/>
    </w:p>
    <w:p w14:paraId="582D6964" w14:textId="77777777" w:rsidR="002604D0" w:rsidRPr="00FD052F" w:rsidRDefault="002604D0" w:rsidP="002604D0">
      <w:pPr>
        <w:ind w:firstLine="360"/>
        <w:rPr>
          <w:rFonts w:asciiTheme="minorHAnsi" w:hAnsiTheme="minorHAnsi" w:cstheme="minorHAnsi"/>
          <w:b/>
        </w:rPr>
      </w:pPr>
    </w:p>
    <w:p w14:paraId="61311876" w14:textId="77777777" w:rsidR="002604D0" w:rsidRPr="00FD052F" w:rsidRDefault="002604D0" w:rsidP="002604D0">
      <w:pPr>
        <w:ind w:firstLine="360"/>
        <w:rPr>
          <w:rFonts w:asciiTheme="minorHAnsi" w:hAnsiTheme="minorHAnsi" w:cstheme="minorHAnsi"/>
        </w:rPr>
      </w:pPr>
      <w:r w:rsidRPr="00FD052F">
        <w:rPr>
          <w:rFonts w:asciiTheme="minorHAnsi" w:hAnsiTheme="minorHAnsi" w:cstheme="minorHAnsi"/>
          <w:b/>
        </w:rPr>
        <w:t>Pivotal Cloud Foundry Metrics</w:t>
      </w:r>
      <w:r w:rsidRPr="00FD052F">
        <w:rPr>
          <w:rFonts w:asciiTheme="minorHAnsi" w:hAnsiTheme="minorHAnsi" w:cstheme="minorHAnsi"/>
        </w:rPr>
        <w:t xml:space="preserve"> </w:t>
      </w:r>
    </w:p>
    <w:p w14:paraId="33845FBA"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This Tool correlates events, logs and Metrics − PCF Metrics stores and graphically represents logs, metrics, and event data from applications running on Pivotal Cloud Foundry. Tool help quickly diagnose system failure and latency. Metrics, logs, and event data are aggregated and displayed via intuitive, interactive visualizations. − Accurately Identify Issues with Complete Data</w:t>
      </w:r>
    </w:p>
    <w:p w14:paraId="78593BE2" w14:textId="77777777" w:rsidR="002604D0" w:rsidRPr="00FD052F" w:rsidRDefault="002604D0" w:rsidP="002604D0">
      <w:pPr>
        <w:ind w:firstLine="360"/>
        <w:rPr>
          <w:rFonts w:asciiTheme="minorHAnsi" w:hAnsiTheme="minorHAnsi" w:cstheme="minorHAnsi"/>
        </w:rPr>
      </w:pPr>
    </w:p>
    <w:p w14:paraId="125B3ABA" w14:textId="77777777" w:rsidR="002604D0" w:rsidRPr="008A5161" w:rsidRDefault="002604D0" w:rsidP="002604D0">
      <w:pPr>
        <w:ind w:left="426"/>
        <w:rPr>
          <w:rFonts w:asciiTheme="minorHAnsi" w:hAnsiTheme="minorHAnsi" w:cstheme="minorHAnsi"/>
          <w:b/>
          <w:bCs/>
          <w:sz w:val="21"/>
          <w:szCs w:val="21"/>
        </w:rPr>
      </w:pPr>
      <w:r w:rsidRPr="008A5161">
        <w:rPr>
          <w:rFonts w:asciiTheme="minorHAnsi" w:hAnsiTheme="minorHAnsi" w:cstheme="minorHAnsi"/>
          <w:b/>
          <w:bCs/>
          <w:sz w:val="21"/>
          <w:szCs w:val="21"/>
        </w:rPr>
        <w:t>Pivotal Cloud Foundry Metrics displays the following:</w:t>
      </w:r>
    </w:p>
    <w:p w14:paraId="50E89B28" w14:textId="77777777" w:rsidR="002604D0" w:rsidRPr="008A5161" w:rsidRDefault="002604D0" w:rsidP="002604D0">
      <w:pPr>
        <w:pStyle w:val="ListParagraph"/>
        <w:numPr>
          <w:ilvl w:val="0"/>
          <w:numId w:val="44"/>
        </w:numPr>
        <w:rPr>
          <w:rFonts w:asciiTheme="minorHAnsi" w:hAnsiTheme="minorHAnsi" w:cstheme="minorHAnsi"/>
          <w:sz w:val="21"/>
          <w:szCs w:val="21"/>
        </w:rPr>
      </w:pPr>
      <w:r w:rsidRPr="008A5161">
        <w:rPr>
          <w:rFonts w:asciiTheme="minorHAnsi" w:hAnsiTheme="minorHAnsi" w:cstheme="minorHAnsi"/>
          <w:sz w:val="21"/>
          <w:szCs w:val="21"/>
        </w:rPr>
        <w:t>Container Metrics: A visual graph of CPU, memory, and disk usage percentages</w:t>
      </w:r>
    </w:p>
    <w:p w14:paraId="0695201B" w14:textId="77777777" w:rsidR="002604D0" w:rsidRPr="008A5161" w:rsidRDefault="002604D0" w:rsidP="002604D0">
      <w:pPr>
        <w:pStyle w:val="ListParagraph"/>
        <w:numPr>
          <w:ilvl w:val="0"/>
          <w:numId w:val="44"/>
        </w:numPr>
        <w:rPr>
          <w:rFonts w:asciiTheme="minorHAnsi" w:hAnsiTheme="minorHAnsi" w:cstheme="minorHAnsi"/>
          <w:sz w:val="21"/>
          <w:szCs w:val="21"/>
        </w:rPr>
      </w:pPr>
      <w:r w:rsidRPr="008A5161">
        <w:rPr>
          <w:rFonts w:asciiTheme="minorHAnsi" w:hAnsiTheme="minorHAnsi" w:cstheme="minorHAnsi"/>
          <w:sz w:val="21"/>
          <w:szCs w:val="21"/>
        </w:rPr>
        <w:t>Network Metrics: A visual graph of requests, HTTP errors, and response times</w:t>
      </w:r>
    </w:p>
    <w:p w14:paraId="21FD65BB" w14:textId="77777777" w:rsidR="002604D0" w:rsidRPr="008A5161" w:rsidRDefault="002604D0" w:rsidP="002604D0">
      <w:pPr>
        <w:pStyle w:val="ListParagraph"/>
        <w:numPr>
          <w:ilvl w:val="0"/>
          <w:numId w:val="44"/>
        </w:numPr>
        <w:rPr>
          <w:rFonts w:asciiTheme="minorHAnsi" w:hAnsiTheme="minorHAnsi" w:cstheme="minorHAnsi"/>
          <w:sz w:val="21"/>
          <w:szCs w:val="21"/>
        </w:rPr>
      </w:pPr>
      <w:r w:rsidRPr="008A5161">
        <w:rPr>
          <w:rFonts w:asciiTheme="minorHAnsi" w:hAnsiTheme="minorHAnsi" w:cstheme="minorHAnsi"/>
          <w:sz w:val="21"/>
          <w:szCs w:val="21"/>
        </w:rPr>
        <w:t>Application Events: A visual graph of update, start, stop, crash, SSH, and staging failure events</w:t>
      </w:r>
    </w:p>
    <w:p w14:paraId="11347A13" w14:textId="77777777" w:rsidR="002604D0" w:rsidRPr="008A5161" w:rsidRDefault="002604D0" w:rsidP="002604D0">
      <w:pPr>
        <w:pStyle w:val="ListParagraph"/>
        <w:numPr>
          <w:ilvl w:val="0"/>
          <w:numId w:val="44"/>
        </w:numPr>
        <w:rPr>
          <w:rFonts w:asciiTheme="minorHAnsi" w:hAnsiTheme="minorHAnsi" w:cstheme="minorHAnsi"/>
          <w:sz w:val="21"/>
          <w:szCs w:val="21"/>
        </w:rPr>
      </w:pPr>
      <w:r w:rsidRPr="008A5161">
        <w:rPr>
          <w:rFonts w:asciiTheme="minorHAnsi" w:hAnsiTheme="minorHAnsi" w:cstheme="minorHAnsi"/>
          <w:sz w:val="21"/>
          <w:szCs w:val="21"/>
        </w:rPr>
        <w:t xml:space="preserve">Logs: A list of application logs that can be searched, filtered, and downloaded for further interrogation </w:t>
      </w:r>
    </w:p>
    <w:p w14:paraId="253BD4CA" w14:textId="77777777" w:rsidR="002604D0" w:rsidRPr="008A5161" w:rsidRDefault="002604D0" w:rsidP="002604D0">
      <w:pPr>
        <w:pStyle w:val="ListParagraph"/>
        <w:numPr>
          <w:ilvl w:val="0"/>
          <w:numId w:val="44"/>
        </w:numPr>
        <w:rPr>
          <w:rFonts w:asciiTheme="minorHAnsi" w:hAnsiTheme="minorHAnsi" w:cstheme="minorHAnsi"/>
          <w:sz w:val="21"/>
          <w:szCs w:val="21"/>
        </w:rPr>
      </w:pPr>
      <w:r w:rsidRPr="008A5161">
        <w:rPr>
          <w:rFonts w:asciiTheme="minorHAnsi" w:hAnsiTheme="minorHAnsi" w:cstheme="minorHAnsi"/>
          <w:sz w:val="21"/>
          <w:szCs w:val="21"/>
        </w:rPr>
        <w:t>Trace Explorer: A visual graph that traces requests between applications and their endpoints, along with the corresponding logs</w:t>
      </w:r>
    </w:p>
    <w:p w14:paraId="035F1178" w14:textId="77777777" w:rsidR="002604D0" w:rsidRPr="00FD052F" w:rsidRDefault="002604D0" w:rsidP="00A70345">
      <w:pPr>
        <w:pStyle w:val="Heading3"/>
        <w:numPr>
          <w:ilvl w:val="0"/>
          <w:numId w:val="0"/>
        </w:numPr>
        <w:ind w:left="720"/>
      </w:pPr>
    </w:p>
    <w:p w14:paraId="712DD207" w14:textId="77777777" w:rsidR="002604D0" w:rsidRPr="0067515C" w:rsidRDefault="002604D0" w:rsidP="002604D0">
      <w:pPr>
        <w:pStyle w:val="Heading4"/>
        <w:rPr>
          <w:rFonts w:cstheme="majorHAnsi"/>
        </w:rPr>
      </w:pPr>
      <w:bookmarkStart w:id="325" w:name="_Toc45003024"/>
      <w:bookmarkStart w:id="326" w:name="_Toc45034568"/>
      <w:r w:rsidRPr="0067515C">
        <w:rPr>
          <w:rFonts w:cstheme="majorHAnsi"/>
        </w:rPr>
        <w:t>Loggregator</w:t>
      </w:r>
      <w:bookmarkEnd w:id="325"/>
      <w:bookmarkEnd w:id="326"/>
    </w:p>
    <w:p w14:paraId="05DF418B" w14:textId="77777777" w:rsidR="002604D0" w:rsidRPr="008A5161" w:rsidRDefault="002604D0" w:rsidP="002604D0">
      <w:pPr>
        <w:ind w:left="426" w:firstLine="360"/>
        <w:rPr>
          <w:rFonts w:asciiTheme="minorHAnsi" w:hAnsiTheme="minorHAnsi" w:cstheme="minorHAnsi"/>
          <w:sz w:val="21"/>
          <w:szCs w:val="21"/>
        </w:rPr>
      </w:pPr>
      <w:r w:rsidRPr="008A5161">
        <w:rPr>
          <w:rFonts w:asciiTheme="minorHAnsi" w:hAnsiTheme="minorHAnsi" w:cstheme="minorHAnsi"/>
          <w:sz w:val="21"/>
          <w:szCs w:val="21"/>
        </w:rPr>
        <w:t>Pivotal Cloud Foundry provides Loggregator as logging component in the solution. Below are the functionalities of Loggregator:</w:t>
      </w:r>
    </w:p>
    <w:p w14:paraId="60E233A8" w14:textId="77777777" w:rsidR="002604D0" w:rsidRPr="00FD052F" w:rsidRDefault="002604D0" w:rsidP="002604D0">
      <w:pPr>
        <w:rPr>
          <w:rFonts w:asciiTheme="minorHAnsi" w:hAnsiTheme="minorHAnsi" w:cstheme="minorHAnsi"/>
          <w:b/>
        </w:rPr>
      </w:pPr>
    </w:p>
    <w:p w14:paraId="60E49CC8" w14:textId="77777777" w:rsidR="002604D0" w:rsidRPr="008A5161" w:rsidRDefault="002604D0" w:rsidP="002604D0">
      <w:pPr>
        <w:pStyle w:val="ListParagraph"/>
        <w:numPr>
          <w:ilvl w:val="0"/>
          <w:numId w:val="33"/>
        </w:numPr>
        <w:spacing w:after="160"/>
        <w:rPr>
          <w:rFonts w:asciiTheme="minorHAnsi" w:hAnsiTheme="minorHAnsi" w:cstheme="minorHAnsi"/>
          <w:sz w:val="21"/>
          <w:szCs w:val="21"/>
        </w:rPr>
      </w:pPr>
      <w:r w:rsidRPr="008A5161">
        <w:rPr>
          <w:rFonts w:asciiTheme="minorHAnsi" w:hAnsiTheme="minorHAnsi" w:cstheme="minorHAnsi"/>
          <w:sz w:val="21"/>
          <w:szCs w:val="21"/>
        </w:rPr>
        <w:t>Aggregates logs &amp; metrics</w:t>
      </w:r>
    </w:p>
    <w:p w14:paraId="3D5F7BF3" w14:textId="77777777" w:rsidR="002604D0" w:rsidRPr="008A5161" w:rsidRDefault="002604D0" w:rsidP="002604D0">
      <w:pPr>
        <w:pStyle w:val="ListParagraph"/>
        <w:numPr>
          <w:ilvl w:val="0"/>
          <w:numId w:val="33"/>
        </w:numPr>
        <w:spacing w:after="160"/>
        <w:rPr>
          <w:rFonts w:asciiTheme="minorHAnsi" w:hAnsiTheme="minorHAnsi" w:cstheme="minorHAnsi"/>
          <w:sz w:val="21"/>
          <w:szCs w:val="21"/>
        </w:rPr>
      </w:pPr>
      <w:r w:rsidRPr="008A5161">
        <w:rPr>
          <w:rFonts w:asciiTheme="minorHAnsi" w:hAnsiTheme="minorHAnsi" w:cstheme="minorHAnsi"/>
          <w:sz w:val="21"/>
          <w:szCs w:val="21"/>
        </w:rPr>
        <w:t xml:space="preserve">Platform metrics from PCF components </w:t>
      </w:r>
    </w:p>
    <w:p w14:paraId="1322E435" w14:textId="77777777" w:rsidR="002604D0" w:rsidRPr="008A5161" w:rsidRDefault="002604D0" w:rsidP="002604D0">
      <w:pPr>
        <w:pStyle w:val="ListParagraph"/>
        <w:numPr>
          <w:ilvl w:val="0"/>
          <w:numId w:val="33"/>
        </w:numPr>
        <w:spacing w:after="160"/>
        <w:rPr>
          <w:rFonts w:asciiTheme="minorHAnsi" w:hAnsiTheme="minorHAnsi" w:cstheme="minorHAnsi"/>
          <w:sz w:val="21"/>
          <w:szCs w:val="21"/>
        </w:rPr>
      </w:pPr>
      <w:r w:rsidRPr="008A5161">
        <w:rPr>
          <w:rFonts w:asciiTheme="minorHAnsi" w:hAnsiTheme="minorHAnsi" w:cstheme="minorHAnsi"/>
          <w:sz w:val="21"/>
          <w:szCs w:val="21"/>
        </w:rPr>
        <w:t>System-level resource metrics from Platform VMs (BOSH Metrics)</w:t>
      </w:r>
    </w:p>
    <w:p w14:paraId="3C99914F" w14:textId="77777777" w:rsidR="002604D0" w:rsidRPr="008A5161" w:rsidRDefault="002604D0" w:rsidP="002604D0">
      <w:pPr>
        <w:pStyle w:val="ListParagraph"/>
        <w:numPr>
          <w:ilvl w:val="0"/>
          <w:numId w:val="33"/>
        </w:numPr>
        <w:spacing w:after="160"/>
        <w:rPr>
          <w:rFonts w:asciiTheme="minorHAnsi" w:hAnsiTheme="minorHAnsi" w:cstheme="minorHAnsi"/>
          <w:sz w:val="21"/>
          <w:szCs w:val="21"/>
        </w:rPr>
      </w:pPr>
      <w:r w:rsidRPr="008A5161">
        <w:rPr>
          <w:rFonts w:asciiTheme="minorHAnsi" w:hAnsiTheme="minorHAnsi" w:cstheme="minorHAnsi"/>
          <w:sz w:val="21"/>
          <w:szCs w:val="21"/>
        </w:rPr>
        <w:t xml:space="preserve">Application Logs &amp; Available Metrics from service tiles </w:t>
      </w:r>
    </w:p>
    <w:p w14:paraId="6A68452F" w14:textId="77777777" w:rsidR="002604D0" w:rsidRPr="008A5161" w:rsidRDefault="002604D0" w:rsidP="002604D0">
      <w:pPr>
        <w:pStyle w:val="ListParagraph"/>
        <w:numPr>
          <w:ilvl w:val="0"/>
          <w:numId w:val="33"/>
        </w:numPr>
        <w:spacing w:after="160"/>
        <w:rPr>
          <w:rFonts w:asciiTheme="minorHAnsi" w:hAnsiTheme="minorHAnsi" w:cstheme="minorHAnsi"/>
          <w:sz w:val="21"/>
          <w:szCs w:val="21"/>
        </w:rPr>
      </w:pPr>
      <w:r w:rsidRPr="008A5161">
        <w:rPr>
          <w:rFonts w:asciiTheme="minorHAnsi" w:hAnsiTheme="minorHAnsi" w:cstheme="minorHAnsi"/>
          <w:sz w:val="21"/>
          <w:szCs w:val="21"/>
        </w:rPr>
        <w:t xml:space="preserve">PCF Metrics &amp; Healthwatch: User friendly app clients to loggregator </w:t>
      </w:r>
    </w:p>
    <w:p w14:paraId="3D3312D6" w14:textId="77777777" w:rsidR="002604D0" w:rsidRPr="00FD052F" w:rsidRDefault="002604D0" w:rsidP="002604D0">
      <w:pPr>
        <w:jc w:val="both"/>
        <w:rPr>
          <w:rFonts w:asciiTheme="minorHAnsi" w:hAnsiTheme="minorHAnsi" w:cstheme="minorHAnsi"/>
        </w:rPr>
      </w:pPr>
    </w:p>
    <w:p w14:paraId="6B6671C2"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The Loggregator (log aggregator) system streams application logs to developers.</w:t>
      </w:r>
    </w:p>
    <w:p w14:paraId="54270D65" w14:textId="77777777" w:rsidR="002604D0" w:rsidRPr="00FD052F" w:rsidRDefault="002604D0" w:rsidP="002604D0">
      <w:pPr>
        <w:rPr>
          <w:rFonts w:asciiTheme="minorHAnsi" w:hAnsiTheme="minorHAnsi" w:cstheme="minorHAnsi"/>
        </w:rPr>
      </w:pPr>
    </w:p>
    <w:p w14:paraId="7939C783" w14:textId="77777777" w:rsidR="002604D0" w:rsidRPr="0067515C" w:rsidRDefault="002604D0" w:rsidP="002604D0">
      <w:pPr>
        <w:pStyle w:val="Heading4"/>
        <w:rPr>
          <w:rFonts w:cstheme="majorHAnsi"/>
        </w:rPr>
      </w:pPr>
      <w:bookmarkStart w:id="327" w:name="_Toc45003025"/>
      <w:bookmarkStart w:id="328" w:name="_Toc45034569"/>
      <w:r w:rsidRPr="0067515C">
        <w:rPr>
          <w:rFonts w:cstheme="majorHAnsi"/>
        </w:rPr>
        <w:t>PAS on vSphere with NSX-T</w:t>
      </w:r>
      <w:bookmarkEnd w:id="327"/>
      <w:bookmarkEnd w:id="328"/>
    </w:p>
    <w:p w14:paraId="38A7D50A"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The following sections describe the reference architecture for PAS on vSphere with NSX-T deployments. They also provide requirements and recommendations for deploying PAS on vSphere with NSX-T, such as network, load balancing, and storage capacity requirements and recommendations.</w:t>
      </w:r>
    </w:p>
    <w:p w14:paraId="19A4C291" w14:textId="77777777" w:rsidR="002604D0" w:rsidRPr="00FD052F" w:rsidRDefault="002604D0" w:rsidP="002604D0">
      <w:pPr>
        <w:jc w:val="both"/>
        <w:rPr>
          <w:rFonts w:asciiTheme="minorHAnsi" w:hAnsiTheme="minorHAnsi" w:cstheme="minorHAnsi"/>
        </w:rPr>
      </w:pPr>
    </w:p>
    <w:p w14:paraId="60C8F7A9" w14:textId="77777777" w:rsidR="002604D0" w:rsidRPr="008A5161" w:rsidRDefault="002604D0" w:rsidP="002604D0">
      <w:pPr>
        <w:ind w:left="426"/>
        <w:rPr>
          <w:rFonts w:asciiTheme="minorHAnsi" w:hAnsiTheme="minorHAnsi" w:cstheme="minorHAnsi"/>
          <w:b/>
          <w:bCs/>
          <w:sz w:val="21"/>
          <w:szCs w:val="21"/>
        </w:rPr>
      </w:pPr>
      <w:r w:rsidRPr="008A5161">
        <w:rPr>
          <w:rFonts w:asciiTheme="minorHAnsi" w:hAnsiTheme="minorHAnsi" w:cstheme="minorHAnsi"/>
          <w:b/>
          <w:bCs/>
          <w:sz w:val="21"/>
          <w:szCs w:val="21"/>
        </w:rPr>
        <w:t>PAS on vSphere with NSX-T supports the following SDN features:</w:t>
      </w:r>
    </w:p>
    <w:p w14:paraId="18D1F712" w14:textId="77777777" w:rsidR="002604D0" w:rsidRPr="00FD052F" w:rsidRDefault="002604D0" w:rsidP="002604D0">
      <w:pPr>
        <w:shd w:val="clear" w:color="auto" w:fill="FFFFFF"/>
        <w:spacing w:after="120"/>
        <w:rPr>
          <w:rFonts w:asciiTheme="minorHAnsi" w:hAnsiTheme="minorHAnsi" w:cstheme="minorHAnsi"/>
        </w:rPr>
      </w:pPr>
    </w:p>
    <w:p w14:paraId="4A003DDD" w14:textId="77777777" w:rsidR="002604D0" w:rsidRPr="008A5161" w:rsidRDefault="002604D0" w:rsidP="002604D0">
      <w:pPr>
        <w:pStyle w:val="ListParagraph"/>
        <w:numPr>
          <w:ilvl w:val="0"/>
          <w:numId w:val="33"/>
        </w:numPr>
        <w:spacing w:after="160"/>
        <w:rPr>
          <w:rFonts w:asciiTheme="minorHAnsi" w:hAnsiTheme="minorHAnsi" w:cstheme="minorHAnsi"/>
          <w:sz w:val="21"/>
          <w:szCs w:val="21"/>
        </w:rPr>
      </w:pPr>
      <w:r w:rsidRPr="008A5161">
        <w:rPr>
          <w:rFonts w:asciiTheme="minorHAnsi" w:hAnsiTheme="minorHAnsi" w:cstheme="minorHAnsi"/>
          <w:sz w:val="21"/>
          <w:szCs w:val="21"/>
        </w:rPr>
        <w:t>Virtualized, encapsulated networks and encapsulated broadcast domains</w:t>
      </w:r>
    </w:p>
    <w:p w14:paraId="06521657" w14:textId="77777777" w:rsidR="002604D0" w:rsidRPr="008A5161" w:rsidRDefault="002604D0" w:rsidP="002604D0">
      <w:pPr>
        <w:pStyle w:val="ListParagraph"/>
        <w:numPr>
          <w:ilvl w:val="0"/>
          <w:numId w:val="33"/>
        </w:numPr>
        <w:spacing w:after="160"/>
        <w:rPr>
          <w:rFonts w:asciiTheme="minorHAnsi" w:hAnsiTheme="minorHAnsi" w:cstheme="minorHAnsi"/>
          <w:sz w:val="21"/>
          <w:szCs w:val="21"/>
        </w:rPr>
      </w:pPr>
      <w:r w:rsidRPr="008A5161">
        <w:rPr>
          <w:rFonts w:asciiTheme="minorHAnsi" w:hAnsiTheme="minorHAnsi" w:cstheme="minorHAnsi"/>
          <w:sz w:val="21"/>
          <w:szCs w:val="21"/>
        </w:rPr>
        <w:t>VLAN exhaustion avoidance with the use of virtualized Logical Networks</w:t>
      </w:r>
    </w:p>
    <w:p w14:paraId="162FACEC" w14:textId="77777777" w:rsidR="002604D0" w:rsidRPr="008A5161" w:rsidRDefault="002604D0" w:rsidP="002604D0">
      <w:pPr>
        <w:pStyle w:val="ListParagraph"/>
        <w:numPr>
          <w:ilvl w:val="0"/>
          <w:numId w:val="33"/>
        </w:numPr>
        <w:spacing w:after="160"/>
        <w:rPr>
          <w:rFonts w:asciiTheme="minorHAnsi" w:hAnsiTheme="minorHAnsi" w:cstheme="minorHAnsi"/>
          <w:sz w:val="21"/>
          <w:szCs w:val="21"/>
        </w:rPr>
      </w:pPr>
      <w:r w:rsidRPr="008A5161">
        <w:rPr>
          <w:rFonts w:asciiTheme="minorHAnsi" w:hAnsiTheme="minorHAnsi" w:cstheme="minorHAnsi"/>
          <w:sz w:val="21"/>
          <w:szCs w:val="21"/>
        </w:rPr>
        <w:t>DNAT/SNAT services to create separate, non-routable network spaces for the PAS installation</w:t>
      </w:r>
    </w:p>
    <w:p w14:paraId="3E099EBE" w14:textId="77777777" w:rsidR="002604D0" w:rsidRPr="008A5161" w:rsidRDefault="002604D0" w:rsidP="002604D0">
      <w:pPr>
        <w:pStyle w:val="ListParagraph"/>
        <w:numPr>
          <w:ilvl w:val="0"/>
          <w:numId w:val="33"/>
        </w:numPr>
        <w:spacing w:after="160"/>
        <w:rPr>
          <w:rFonts w:asciiTheme="minorHAnsi" w:hAnsiTheme="minorHAnsi" w:cstheme="minorHAnsi"/>
          <w:sz w:val="21"/>
          <w:szCs w:val="21"/>
        </w:rPr>
      </w:pPr>
      <w:r w:rsidRPr="008A5161">
        <w:rPr>
          <w:rFonts w:asciiTheme="minorHAnsi" w:hAnsiTheme="minorHAnsi" w:cstheme="minorHAnsi"/>
          <w:sz w:val="21"/>
          <w:szCs w:val="21"/>
        </w:rPr>
        <w:t>Load balancing services to pass traffic thru (at layer 4) to pools of platform routers (at layer 7)</w:t>
      </w:r>
    </w:p>
    <w:p w14:paraId="121BC408" w14:textId="77777777" w:rsidR="002604D0" w:rsidRPr="008A5161" w:rsidRDefault="002604D0" w:rsidP="002604D0">
      <w:pPr>
        <w:pStyle w:val="ListParagraph"/>
        <w:numPr>
          <w:ilvl w:val="0"/>
          <w:numId w:val="33"/>
        </w:numPr>
        <w:spacing w:after="160"/>
        <w:rPr>
          <w:rFonts w:asciiTheme="minorHAnsi" w:hAnsiTheme="minorHAnsi" w:cstheme="minorHAnsi"/>
          <w:sz w:val="21"/>
          <w:szCs w:val="21"/>
        </w:rPr>
      </w:pPr>
      <w:r w:rsidRPr="008A5161">
        <w:rPr>
          <w:rFonts w:asciiTheme="minorHAnsi" w:hAnsiTheme="minorHAnsi" w:cstheme="minorHAnsi"/>
          <w:sz w:val="21"/>
          <w:szCs w:val="21"/>
        </w:rPr>
        <w:t>SSL termination at the load balancer at layer 7 with the option to forward on at layer 4 or 7 with unique certificates</w:t>
      </w:r>
    </w:p>
    <w:p w14:paraId="4E3C14B0" w14:textId="77777777" w:rsidR="002604D0" w:rsidRPr="008A5161" w:rsidRDefault="002604D0" w:rsidP="002604D0">
      <w:pPr>
        <w:pStyle w:val="ListParagraph"/>
        <w:numPr>
          <w:ilvl w:val="0"/>
          <w:numId w:val="33"/>
        </w:numPr>
        <w:spacing w:after="160"/>
        <w:rPr>
          <w:rFonts w:asciiTheme="minorHAnsi" w:hAnsiTheme="minorHAnsi" w:cstheme="minorHAnsi"/>
          <w:sz w:val="21"/>
          <w:szCs w:val="21"/>
        </w:rPr>
      </w:pPr>
      <w:r w:rsidRPr="008A5161">
        <w:rPr>
          <w:rFonts w:asciiTheme="minorHAnsi" w:hAnsiTheme="minorHAnsi" w:cstheme="minorHAnsi"/>
          <w:sz w:val="21"/>
          <w:szCs w:val="21"/>
        </w:rPr>
        <w:t>Virtual, distributed routing and firewalling services native to the hypervisor</w:t>
      </w:r>
    </w:p>
    <w:p w14:paraId="71F27D19"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lastRenderedPageBreak/>
        <w:t>The following reference architecture diagram describes the architecture for PAS on vSphere with NSX-T deployments.</w:t>
      </w:r>
    </w:p>
    <w:p w14:paraId="7EB62E20" w14:textId="77777777" w:rsidR="002604D0" w:rsidRPr="00FD052F" w:rsidRDefault="002604D0" w:rsidP="002604D0">
      <w:pPr>
        <w:rPr>
          <w:rFonts w:asciiTheme="minorHAnsi" w:hAnsiTheme="minorHAnsi" w:cstheme="minorHAnsi"/>
        </w:rPr>
      </w:pPr>
    </w:p>
    <w:p w14:paraId="2E14802E" w14:textId="77777777" w:rsidR="002604D0" w:rsidRPr="00FD052F" w:rsidRDefault="002604D0" w:rsidP="002604D0">
      <w:pPr>
        <w:rPr>
          <w:rFonts w:asciiTheme="minorHAnsi" w:hAnsiTheme="minorHAnsi" w:cstheme="minorHAnsi"/>
        </w:rPr>
      </w:pPr>
      <w:r w:rsidRPr="00FD052F">
        <w:rPr>
          <w:rFonts w:asciiTheme="minorHAnsi" w:hAnsiTheme="minorHAnsi" w:cstheme="minorHAnsi"/>
          <w:noProof/>
          <w:lang w:eastAsia="en-IN"/>
        </w:rPr>
        <w:drawing>
          <wp:inline distT="0" distB="0" distL="0" distR="0" wp14:anchorId="681CEEA0" wp14:editId="38FB67C9">
            <wp:extent cx="6188710" cy="4409440"/>
            <wp:effectExtent l="0" t="0" r="0" b="0"/>
            <wp:docPr id="172" name="Picture 44" descr="A screenshot of a cell phone&#10;&#10;Description automatically generated">
              <a:extLst xmlns:a="http://schemas.openxmlformats.org/drawingml/2006/main">
                <a:ext uri="{FF2B5EF4-FFF2-40B4-BE49-F238E27FC236}">
                  <a16:creationId xmlns:a16="http://schemas.microsoft.com/office/drawing/2014/main" id="{4D1DE83F-E9AB-4FB4-A741-E282DF19C5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44" descr="A screenshot of a cell phone&#10;&#10;Description automatically generated">
                      <a:extLst>
                        <a:ext uri="{FF2B5EF4-FFF2-40B4-BE49-F238E27FC236}">
                          <a16:creationId xmlns:a16="http://schemas.microsoft.com/office/drawing/2014/main" id="{4D1DE83F-E9AB-4FB4-A741-E282DF19C573}"/>
                        </a:ext>
                      </a:extLst>
                    </pic:cNvPr>
                    <pic:cNvPicPr>
                      <a:picLocks noChangeAspect="1"/>
                    </pic:cNvPicPr>
                  </pic:nvPicPr>
                  <pic:blipFill>
                    <a:blip r:embed="rId129"/>
                    <a:stretch>
                      <a:fillRect/>
                    </a:stretch>
                  </pic:blipFill>
                  <pic:spPr>
                    <a:xfrm>
                      <a:off x="0" y="0"/>
                      <a:ext cx="6188710" cy="4409440"/>
                    </a:xfrm>
                    <a:prstGeom prst="rect">
                      <a:avLst/>
                    </a:prstGeom>
                    <a:noFill/>
                  </pic:spPr>
                </pic:pic>
              </a:graphicData>
            </a:graphic>
          </wp:inline>
        </w:drawing>
      </w:r>
    </w:p>
    <w:p w14:paraId="6386369B" w14:textId="77777777" w:rsidR="002604D0" w:rsidRPr="00FD052F" w:rsidRDefault="002604D0" w:rsidP="002604D0">
      <w:pPr>
        <w:rPr>
          <w:rFonts w:asciiTheme="minorHAnsi" w:hAnsiTheme="minorHAnsi" w:cstheme="minorHAnsi"/>
        </w:rPr>
      </w:pPr>
    </w:p>
    <w:p w14:paraId="2EE9C69B"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A NSX-T Tier-0 router is on the front end of the PAS deployment. This router is a central logical router into the PAS platform. One can configure static or dynamic routing using BGP from the routed IP backbone through the Tier-0 router with the gateway Edge.</w:t>
      </w:r>
    </w:p>
    <w:p w14:paraId="5974EA2B"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Several Tier-1 routers, such as the router for the PAS and infrastructure subnets, connect to the Tier-0 router.</w:t>
      </w:r>
    </w:p>
    <w:p w14:paraId="754866DC" w14:textId="77777777" w:rsidR="002604D0" w:rsidRPr="00FD052F" w:rsidRDefault="002604D0" w:rsidP="002604D0">
      <w:pPr>
        <w:pStyle w:val="NormalWeb"/>
        <w:shd w:val="clear" w:color="auto" w:fill="FFFFFF"/>
        <w:spacing w:after="312" w:afterAutospacing="0"/>
        <w:rPr>
          <w:rFonts w:asciiTheme="minorHAnsi" w:eastAsiaTheme="minorHAnsi" w:hAnsiTheme="minorHAnsi" w:cstheme="minorHAnsi"/>
          <w:b/>
          <w:bCs/>
          <w:i/>
          <w:iCs/>
          <w:sz w:val="22"/>
          <w:szCs w:val="22"/>
        </w:rPr>
      </w:pPr>
      <w:r w:rsidRPr="00FD052F">
        <w:rPr>
          <w:rFonts w:asciiTheme="minorHAnsi" w:eastAsiaTheme="minorHAnsi" w:hAnsiTheme="minorHAnsi" w:cstheme="minorHAnsi"/>
          <w:b/>
          <w:bCs/>
          <w:i/>
          <w:iCs/>
          <w:sz w:val="22"/>
          <w:szCs w:val="22"/>
        </w:rPr>
        <w:t>Networking, Subnets, and IP Spacing</w:t>
      </w:r>
    </w:p>
    <w:p w14:paraId="759EEDB2"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The following are requirements and recommendations related to networks, subnets, and IP spacing for PAS on vSphere with NSX-T deployments:</w:t>
      </w:r>
    </w:p>
    <w:p w14:paraId="6D11B588" w14:textId="77777777" w:rsidR="002604D0" w:rsidRPr="008A5161" w:rsidRDefault="002604D0" w:rsidP="002604D0">
      <w:pPr>
        <w:pStyle w:val="ListParagraph"/>
        <w:numPr>
          <w:ilvl w:val="0"/>
          <w:numId w:val="45"/>
        </w:numPr>
        <w:rPr>
          <w:rFonts w:asciiTheme="minorHAnsi" w:hAnsiTheme="minorHAnsi" w:cstheme="minorHAnsi"/>
          <w:sz w:val="21"/>
          <w:szCs w:val="21"/>
        </w:rPr>
      </w:pPr>
      <w:r w:rsidRPr="008A5161">
        <w:rPr>
          <w:rFonts w:asciiTheme="minorHAnsi" w:hAnsiTheme="minorHAnsi" w:cstheme="minorHAnsi"/>
          <w:sz w:val="21"/>
          <w:szCs w:val="21"/>
        </w:rPr>
        <w:t>PAS requires statically-defined networks to host PAS component VMs.</w:t>
      </w:r>
    </w:p>
    <w:p w14:paraId="5B6E0396" w14:textId="77777777" w:rsidR="002604D0" w:rsidRPr="008A5161" w:rsidRDefault="002604D0" w:rsidP="002604D0">
      <w:pPr>
        <w:pStyle w:val="ListParagraph"/>
        <w:numPr>
          <w:ilvl w:val="0"/>
          <w:numId w:val="45"/>
        </w:numPr>
        <w:rPr>
          <w:rFonts w:asciiTheme="minorHAnsi" w:hAnsiTheme="minorHAnsi" w:cstheme="minorHAnsi"/>
          <w:sz w:val="21"/>
          <w:szCs w:val="21"/>
        </w:rPr>
      </w:pPr>
      <w:r w:rsidRPr="008A5161">
        <w:rPr>
          <w:rFonts w:asciiTheme="minorHAnsi" w:hAnsiTheme="minorHAnsi" w:cstheme="minorHAnsi"/>
          <w:sz w:val="21"/>
          <w:szCs w:val="21"/>
        </w:rPr>
        <w:t>The client side of a NSX-T deployment uses a series of non-routable address blocks when using DNAT/SNAT at the Tier-0 interface.</w:t>
      </w:r>
    </w:p>
    <w:p w14:paraId="268C81F6" w14:textId="77777777" w:rsidR="002604D0" w:rsidRPr="008A5161" w:rsidRDefault="002604D0" w:rsidP="002604D0">
      <w:pPr>
        <w:pStyle w:val="ListParagraph"/>
        <w:numPr>
          <w:ilvl w:val="0"/>
          <w:numId w:val="45"/>
        </w:numPr>
        <w:rPr>
          <w:rFonts w:asciiTheme="minorHAnsi" w:hAnsiTheme="minorHAnsi" w:cstheme="minorHAnsi"/>
          <w:sz w:val="21"/>
          <w:szCs w:val="21"/>
        </w:rPr>
      </w:pPr>
      <w:r w:rsidRPr="008A5161">
        <w:rPr>
          <w:rFonts w:asciiTheme="minorHAnsi" w:hAnsiTheme="minorHAnsi" w:cstheme="minorHAnsi"/>
          <w:sz w:val="21"/>
          <w:szCs w:val="21"/>
        </w:rPr>
        <w:t>The reference architecture for PAS on vSphere with NSX-T deployments uses a pattern in which all networks are calculated on the /24 8-bit network boundary. The network octet is numerically sequential.</w:t>
      </w:r>
    </w:p>
    <w:p w14:paraId="7762867E" w14:textId="77777777" w:rsidR="002604D0" w:rsidRPr="008A5161" w:rsidRDefault="002604D0" w:rsidP="002604D0">
      <w:pPr>
        <w:pStyle w:val="ListParagraph"/>
        <w:numPr>
          <w:ilvl w:val="0"/>
          <w:numId w:val="45"/>
        </w:numPr>
        <w:rPr>
          <w:rFonts w:asciiTheme="minorHAnsi" w:hAnsiTheme="minorHAnsi" w:cstheme="minorHAnsi"/>
          <w:sz w:val="21"/>
          <w:szCs w:val="21"/>
        </w:rPr>
      </w:pPr>
      <w:r w:rsidRPr="008A5161">
        <w:rPr>
          <w:rFonts w:asciiTheme="minorHAnsi" w:hAnsiTheme="minorHAnsi" w:cstheme="minorHAnsi"/>
          <w:sz w:val="21"/>
          <w:szCs w:val="21"/>
        </w:rPr>
        <w:t>NSX-T dynamically assigns PAS org networks and adds a Tier-1 router. These org networks are automatically instantiated based on a non-overlapping block of address space. One can configure the block of address space in the NCP Configuration section of the NSX-T tile in Ops Manager. The default is /24. This means that every org in PAS is assigned a new /24 network.</w:t>
      </w:r>
    </w:p>
    <w:p w14:paraId="19CE7E98" w14:textId="77777777" w:rsidR="002604D0" w:rsidRDefault="002604D0" w:rsidP="002604D0">
      <w:pPr>
        <w:ind w:left="426"/>
        <w:rPr>
          <w:rFonts w:asciiTheme="minorHAnsi" w:hAnsiTheme="minorHAnsi" w:cstheme="minorHAnsi"/>
          <w:sz w:val="21"/>
          <w:szCs w:val="21"/>
        </w:rPr>
      </w:pPr>
    </w:p>
    <w:p w14:paraId="21DB5993" w14:textId="77777777" w:rsidR="002604D0" w:rsidRDefault="002604D0" w:rsidP="002604D0">
      <w:pPr>
        <w:spacing w:after="160" w:line="259" w:lineRule="auto"/>
        <w:rPr>
          <w:rFonts w:asciiTheme="minorHAnsi" w:hAnsiTheme="minorHAnsi" w:cstheme="minorHAnsi"/>
          <w:sz w:val="21"/>
          <w:szCs w:val="21"/>
        </w:rPr>
      </w:pPr>
      <w:r>
        <w:rPr>
          <w:rFonts w:asciiTheme="minorHAnsi" w:hAnsiTheme="minorHAnsi" w:cstheme="minorHAnsi"/>
          <w:sz w:val="21"/>
          <w:szCs w:val="21"/>
        </w:rPr>
        <w:br w:type="page"/>
      </w:r>
    </w:p>
    <w:p w14:paraId="77081366"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lastRenderedPageBreak/>
        <w:t>The following sections describe networking requirements and recommendations for PAS on vSphere with NSX-T deployments.</w:t>
      </w:r>
    </w:p>
    <w:p w14:paraId="0BDD1656" w14:textId="77777777" w:rsidR="002604D0" w:rsidRPr="008A5161" w:rsidRDefault="002604D0" w:rsidP="002604D0">
      <w:pPr>
        <w:ind w:left="426"/>
        <w:rPr>
          <w:rFonts w:asciiTheme="minorHAnsi" w:hAnsiTheme="minorHAnsi" w:cstheme="minorHAnsi"/>
          <w:b/>
          <w:bCs/>
          <w:sz w:val="21"/>
          <w:szCs w:val="21"/>
        </w:rPr>
      </w:pPr>
      <w:r w:rsidRPr="008A5161">
        <w:rPr>
          <w:rFonts w:asciiTheme="minorHAnsi" w:hAnsiTheme="minorHAnsi" w:cstheme="minorHAnsi"/>
          <w:b/>
          <w:bCs/>
          <w:sz w:val="21"/>
          <w:szCs w:val="21"/>
        </w:rPr>
        <w:t>Routable IPs</w:t>
      </w:r>
    </w:p>
    <w:p w14:paraId="3BAE9278"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The Tier-0 router must have routable external IP address space to advertise on the BGP network with its peers. Select a network range for the Tier-0 router with enough space so that the network can be separated into the following two jobs:</w:t>
      </w:r>
    </w:p>
    <w:p w14:paraId="3335EC65" w14:textId="77777777" w:rsidR="002604D0" w:rsidRPr="008A5161" w:rsidRDefault="002604D0" w:rsidP="002604D0">
      <w:pPr>
        <w:pStyle w:val="ListParagraph"/>
        <w:numPr>
          <w:ilvl w:val="0"/>
          <w:numId w:val="46"/>
        </w:numPr>
        <w:rPr>
          <w:rFonts w:asciiTheme="minorHAnsi" w:hAnsiTheme="minorHAnsi" w:cstheme="minorHAnsi"/>
          <w:sz w:val="21"/>
          <w:szCs w:val="21"/>
        </w:rPr>
      </w:pPr>
      <w:r w:rsidRPr="008A5161">
        <w:rPr>
          <w:rFonts w:asciiTheme="minorHAnsi" w:hAnsiTheme="minorHAnsi" w:cstheme="minorHAnsi"/>
          <w:sz w:val="21"/>
          <w:szCs w:val="21"/>
        </w:rPr>
        <w:t>Routing incoming &amp; outgoing traffic.</w:t>
      </w:r>
    </w:p>
    <w:p w14:paraId="36BAC0A0" w14:textId="77777777" w:rsidR="002604D0" w:rsidRPr="008A5161" w:rsidRDefault="002604D0" w:rsidP="002604D0">
      <w:pPr>
        <w:pStyle w:val="ListParagraph"/>
        <w:numPr>
          <w:ilvl w:val="0"/>
          <w:numId w:val="46"/>
        </w:numPr>
        <w:rPr>
          <w:rFonts w:asciiTheme="minorHAnsi" w:hAnsiTheme="minorHAnsi" w:cstheme="minorHAnsi"/>
          <w:sz w:val="21"/>
          <w:szCs w:val="21"/>
        </w:rPr>
      </w:pPr>
      <w:r w:rsidRPr="008A5161">
        <w:rPr>
          <w:rFonts w:asciiTheme="minorHAnsi" w:hAnsiTheme="minorHAnsi" w:cstheme="minorHAnsi"/>
          <w:sz w:val="21"/>
          <w:szCs w:val="21"/>
        </w:rPr>
        <w:t>DNATs and SNATs, load balancer VIPs, and other PCF components.</w:t>
      </w:r>
    </w:p>
    <w:p w14:paraId="357C7D1D" w14:textId="77777777" w:rsidR="002604D0" w:rsidRPr="008A5161" w:rsidRDefault="002604D0" w:rsidP="002604D0">
      <w:pPr>
        <w:ind w:left="426"/>
        <w:rPr>
          <w:rFonts w:asciiTheme="minorHAnsi" w:hAnsiTheme="minorHAnsi" w:cstheme="minorHAnsi"/>
          <w:b/>
          <w:bCs/>
          <w:sz w:val="21"/>
          <w:szCs w:val="21"/>
        </w:rPr>
      </w:pPr>
      <w:r w:rsidRPr="008A5161">
        <w:rPr>
          <w:rFonts w:asciiTheme="minorHAnsi" w:hAnsiTheme="minorHAnsi" w:cstheme="minorHAnsi"/>
          <w:b/>
          <w:bCs/>
          <w:sz w:val="21"/>
          <w:szCs w:val="21"/>
        </w:rPr>
        <w:t>DNS</w:t>
      </w:r>
    </w:p>
    <w:p w14:paraId="03D883DA"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PAS requires a system domain, app domain, and several wildcard domains.</w:t>
      </w:r>
    </w:p>
    <w:p w14:paraId="2446EC28" w14:textId="77777777" w:rsidR="002604D0" w:rsidRPr="008A5161" w:rsidRDefault="002604D0" w:rsidP="002604D0">
      <w:pPr>
        <w:ind w:left="426"/>
        <w:rPr>
          <w:rFonts w:asciiTheme="minorHAnsi" w:hAnsiTheme="minorHAnsi" w:cstheme="minorHAnsi"/>
          <w:b/>
          <w:bCs/>
          <w:sz w:val="21"/>
          <w:szCs w:val="21"/>
        </w:rPr>
      </w:pPr>
      <w:r w:rsidRPr="008A5161">
        <w:rPr>
          <w:rFonts w:asciiTheme="minorHAnsi" w:hAnsiTheme="minorHAnsi" w:cstheme="minorHAnsi"/>
          <w:b/>
          <w:bCs/>
          <w:sz w:val="21"/>
          <w:szCs w:val="21"/>
        </w:rPr>
        <w:t>Load Balancing</w:t>
      </w:r>
    </w:p>
    <w:p w14:paraId="4FDE8994"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The following are load balancing requirements and recommendations for PAS on vSphere with NSX-T deployments:</w:t>
      </w:r>
    </w:p>
    <w:p w14:paraId="2750E4CF" w14:textId="77777777" w:rsidR="002604D0" w:rsidRPr="008A5161" w:rsidRDefault="002604D0" w:rsidP="002604D0">
      <w:pPr>
        <w:pStyle w:val="ListParagraph"/>
        <w:numPr>
          <w:ilvl w:val="0"/>
          <w:numId w:val="47"/>
        </w:numPr>
        <w:rPr>
          <w:rFonts w:asciiTheme="minorHAnsi" w:hAnsiTheme="minorHAnsi" w:cstheme="minorHAnsi"/>
          <w:sz w:val="21"/>
          <w:szCs w:val="21"/>
        </w:rPr>
      </w:pPr>
      <w:r w:rsidRPr="008A5161">
        <w:rPr>
          <w:rFonts w:asciiTheme="minorHAnsi" w:hAnsiTheme="minorHAnsi" w:cstheme="minorHAnsi"/>
          <w:sz w:val="21"/>
          <w:szCs w:val="21"/>
        </w:rPr>
        <w:t>must configure NSX-T load balancers for the Gorouters.</w:t>
      </w:r>
    </w:p>
    <w:p w14:paraId="65669E35" w14:textId="77777777" w:rsidR="002604D0" w:rsidRPr="008A5161" w:rsidRDefault="002604D0" w:rsidP="002604D0">
      <w:pPr>
        <w:pStyle w:val="ListParagraph"/>
        <w:numPr>
          <w:ilvl w:val="0"/>
          <w:numId w:val="47"/>
        </w:numPr>
        <w:rPr>
          <w:rFonts w:asciiTheme="minorHAnsi" w:hAnsiTheme="minorHAnsi" w:cstheme="minorHAnsi"/>
          <w:sz w:val="21"/>
          <w:szCs w:val="21"/>
        </w:rPr>
      </w:pPr>
      <w:r w:rsidRPr="008A5161">
        <w:rPr>
          <w:rFonts w:asciiTheme="minorHAnsi" w:hAnsiTheme="minorHAnsi" w:cstheme="minorHAnsi"/>
          <w:sz w:val="21"/>
          <w:szCs w:val="21"/>
        </w:rPr>
        <w:t>The domains for the PAS system and apps must resolve to the load balancer VIP.</w:t>
      </w:r>
    </w:p>
    <w:p w14:paraId="2CD03C42" w14:textId="77777777" w:rsidR="002604D0" w:rsidRPr="008A5161" w:rsidRDefault="002604D0" w:rsidP="002604D0">
      <w:pPr>
        <w:pStyle w:val="ListParagraph"/>
        <w:numPr>
          <w:ilvl w:val="0"/>
          <w:numId w:val="47"/>
        </w:numPr>
        <w:rPr>
          <w:rFonts w:asciiTheme="minorHAnsi" w:hAnsiTheme="minorHAnsi" w:cstheme="minorHAnsi"/>
          <w:sz w:val="21"/>
          <w:szCs w:val="21"/>
        </w:rPr>
      </w:pPr>
      <w:r w:rsidRPr="008A5161">
        <w:rPr>
          <w:rFonts w:asciiTheme="minorHAnsi" w:hAnsiTheme="minorHAnsi" w:cstheme="minorHAnsi"/>
          <w:sz w:val="21"/>
          <w:szCs w:val="21"/>
        </w:rPr>
        <w:t>must assign either a private or a public IP address assigned to the domains for the PAS system and apps.</w:t>
      </w:r>
    </w:p>
    <w:p w14:paraId="4BA4841F" w14:textId="77777777" w:rsidR="002604D0" w:rsidRPr="008A5161" w:rsidRDefault="002604D0" w:rsidP="002604D0">
      <w:pPr>
        <w:pStyle w:val="ListParagraph"/>
        <w:numPr>
          <w:ilvl w:val="0"/>
          <w:numId w:val="47"/>
        </w:numPr>
        <w:rPr>
          <w:rFonts w:asciiTheme="minorHAnsi" w:hAnsiTheme="minorHAnsi" w:cstheme="minorHAnsi"/>
          <w:sz w:val="21"/>
          <w:szCs w:val="21"/>
        </w:rPr>
      </w:pPr>
      <w:r w:rsidRPr="008A5161">
        <w:rPr>
          <w:rFonts w:asciiTheme="minorHAnsi" w:hAnsiTheme="minorHAnsi" w:cstheme="minorHAnsi"/>
          <w:sz w:val="21"/>
          <w:szCs w:val="21"/>
        </w:rPr>
        <w:t>Pivotal recommends that we configure Layer 4 NSX-V load balancers for the Gorouters. With Layer 4 load balancers, traffic passes through the load balancers and SSL is terminated at the Gorouters. This approach reduces overhead processing.</w:t>
      </w:r>
    </w:p>
    <w:p w14:paraId="016D726E" w14:textId="4FB0B994" w:rsidR="002604D0" w:rsidRPr="008A5161" w:rsidRDefault="002604D0" w:rsidP="002604D0">
      <w:pPr>
        <w:pStyle w:val="ListParagraph"/>
        <w:numPr>
          <w:ilvl w:val="0"/>
          <w:numId w:val="47"/>
        </w:numPr>
        <w:rPr>
          <w:rFonts w:asciiTheme="minorHAnsi" w:hAnsiTheme="minorHAnsi" w:cstheme="minorHAnsi"/>
          <w:sz w:val="21"/>
          <w:szCs w:val="21"/>
        </w:rPr>
      </w:pPr>
      <w:r w:rsidRPr="008A5161">
        <w:rPr>
          <w:rFonts w:asciiTheme="minorHAnsi" w:hAnsiTheme="minorHAnsi" w:cstheme="minorHAnsi"/>
          <w:sz w:val="21"/>
          <w:szCs w:val="21"/>
        </w:rPr>
        <w:t xml:space="preserve">Any TCP Gorouters and SSH Proxies within the </w:t>
      </w:r>
      <w:r w:rsidR="003C318B" w:rsidRPr="008A5161">
        <w:rPr>
          <w:rFonts w:asciiTheme="minorHAnsi" w:hAnsiTheme="minorHAnsi" w:cstheme="minorHAnsi"/>
          <w:sz w:val="21"/>
          <w:szCs w:val="21"/>
        </w:rPr>
        <w:t>platform</w:t>
      </w:r>
      <w:r w:rsidRPr="008A5161">
        <w:rPr>
          <w:rFonts w:asciiTheme="minorHAnsi" w:hAnsiTheme="minorHAnsi" w:cstheme="minorHAnsi"/>
          <w:sz w:val="21"/>
          <w:szCs w:val="21"/>
        </w:rPr>
        <w:t xml:space="preserve"> also require NSX-T load balancers.</w:t>
      </w:r>
    </w:p>
    <w:p w14:paraId="5ECB9F48" w14:textId="77777777" w:rsidR="002604D0" w:rsidRPr="008A5161" w:rsidRDefault="002604D0" w:rsidP="002604D0">
      <w:pPr>
        <w:pStyle w:val="ListParagraph"/>
        <w:numPr>
          <w:ilvl w:val="0"/>
          <w:numId w:val="47"/>
        </w:numPr>
        <w:rPr>
          <w:rFonts w:asciiTheme="minorHAnsi" w:hAnsiTheme="minorHAnsi" w:cstheme="minorHAnsi"/>
          <w:sz w:val="21"/>
          <w:szCs w:val="21"/>
        </w:rPr>
      </w:pPr>
      <w:r w:rsidRPr="008A5161">
        <w:rPr>
          <w:rFonts w:asciiTheme="minorHAnsi" w:hAnsiTheme="minorHAnsi" w:cstheme="minorHAnsi"/>
          <w:sz w:val="21"/>
          <w:szCs w:val="21"/>
        </w:rPr>
        <w:t>Layer 4 and Layer 7 NSX-T load balancers are created automatically during app deployment.</w:t>
      </w:r>
    </w:p>
    <w:p w14:paraId="44AA6546" w14:textId="77777777" w:rsidR="002604D0" w:rsidRPr="00FD052F" w:rsidRDefault="002604D0" w:rsidP="002604D0">
      <w:pPr>
        <w:shd w:val="clear" w:color="auto" w:fill="FFFFFF"/>
        <w:rPr>
          <w:rFonts w:asciiTheme="minorHAnsi" w:hAnsiTheme="minorHAnsi" w:cstheme="minorHAnsi"/>
        </w:rPr>
      </w:pPr>
    </w:p>
    <w:p w14:paraId="57FC04BF" w14:textId="77777777" w:rsidR="002604D0" w:rsidRPr="0067515C" w:rsidRDefault="002604D0" w:rsidP="002604D0">
      <w:pPr>
        <w:pStyle w:val="Heading4"/>
        <w:rPr>
          <w:rFonts w:cstheme="majorHAnsi"/>
        </w:rPr>
      </w:pPr>
      <w:bookmarkStart w:id="329" w:name="_Toc45003026"/>
      <w:bookmarkStart w:id="330" w:name="_Toc45034570"/>
      <w:r w:rsidRPr="0067515C">
        <w:rPr>
          <w:rFonts w:cstheme="majorHAnsi"/>
        </w:rPr>
        <w:t>Load Balancing</w:t>
      </w:r>
      <w:bookmarkEnd w:id="329"/>
      <w:bookmarkEnd w:id="330"/>
    </w:p>
    <w:p w14:paraId="7A4EF6D0"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Any PAS installation needs a suitable load balancer to send incoming HTTP, HTTPS, SSH, and SSL traffic to its Gorouters and application containers. All installations approaching production-level use rely on external load balancing from hardware appliance vendors or other network-layer solutions.</w:t>
      </w:r>
    </w:p>
    <w:p w14:paraId="425F8B30"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The load balancer can also perform Layer 4 or Layer 7 load balancing functions. SSL can be terminated at the load balancer or used as a pass-through to the Gorouter.</w:t>
      </w:r>
    </w:p>
    <w:p w14:paraId="666B9391" w14:textId="77777777" w:rsidR="002604D0" w:rsidRPr="008A5161" w:rsidRDefault="002604D0" w:rsidP="002604D0">
      <w:pPr>
        <w:ind w:left="426"/>
        <w:rPr>
          <w:rFonts w:asciiTheme="minorHAnsi" w:hAnsiTheme="minorHAnsi" w:cstheme="minorHAnsi"/>
          <w:sz w:val="21"/>
          <w:szCs w:val="21"/>
        </w:rPr>
      </w:pPr>
      <w:r w:rsidRPr="008A5161">
        <w:rPr>
          <w:rFonts w:asciiTheme="minorHAnsi" w:hAnsiTheme="minorHAnsi" w:cstheme="minorHAnsi"/>
          <w:sz w:val="21"/>
          <w:szCs w:val="21"/>
        </w:rPr>
        <w:t>Common deployments of load balancing in PAS are:</w:t>
      </w:r>
    </w:p>
    <w:p w14:paraId="4809076E" w14:textId="77777777" w:rsidR="002604D0" w:rsidRPr="008A5161" w:rsidRDefault="002604D0" w:rsidP="002604D0">
      <w:pPr>
        <w:pStyle w:val="ListParagraph"/>
        <w:numPr>
          <w:ilvl w:val="0"/>
          <w:numId w:val="48"/>
        </w:numPr>
        <w:rPr>
          <w:rFonts w:asciiTheme="minorHAnsi" w:hAnsiTheme="minorHAnsi" w:cstheme="minorHAnsi"/>
          <w:sz w:val="21"/>
          <w:szCs w:val="21"/>
        </w:rPr>
      </w:pPr>
      <w:r w:rsidRPr="008A5161">
        <w:rPr>
          <w:rFonts w:asciiTheme="minorHAnsi" w:hAnsiTheme="minorHAnsi" w:cstheme="minorHAnsi"/>
          <w:sz w:val="21"/>
          <w:szCs w:val="21"/>
        </w:rPr>
        <w:t>HTTP/HTTPS traffic to and from Gorouters</w:t>
      </w:r>
    </w:p>
    <w:p w14:paraId="1D6ED411" w14:textId="77777777" w:rsidR="002604D0" w:rsidRPr="008A5161" w:rsidRDefault="002604D0" w:rsidP="002604D0">
      <w:pPr>
        <w:pStyle w:val="ListParagraph"/>
        <w:numPr>
          <w:ilvl w:val="0"/>
          <w:numId w:val="48"/>
        </w:numPr>
        <w:rPr>
          <w:rFonts w:asciiTheme="minorHAnsi" w:hAnsiTheme="minorHAnsi" w:cstheme="minorHAnsi"/>
          <w:sz w:val="21"/>
          <w:szCs w:val="21"/>
        </w:rPr>
      </w:pPr>
      <w:r w:rsidRPr="008A5161">
        <w:rPr>
          <w:rFonts w:asciiTheme="minorHAnsi" w:hAnsiTheme="minorHAnsi" w:cstheme="minorHAnsi"/>
          <w:sz w:val="21"/>
          <w:szCs w:val="21"/>
        </w:rPr>
        <w:t>TCP traffic to and from TCP routers</w:t>
      </w:r>
    </w:p>
    <w:p w14:paraId="3FCA4021" w14:textId="77777777" w:rsidR="002604D0" w:rsidRPr="008A5161" w:rsidRDefault="002604D0" w:rsidP="002604D0">
      <w:pPr>
        <w:pStyle w:val="ListParagraph"/>
        <w:numPr>
          <w:ilvl w:val="0"/>
          <w:numId w:val="48"/>
        </w:numPr>
        <w:rPr>
          <w:rFonts w:asciiTheme="minorHAnsi" w:hAnsiTheme="minorHAnsi" w:cstheme="minorHAnsi"/>
          <w:sz w:val="21"/>
          <w:szCs w:val="21"/>
        </w:rPr>
      </w:pPr>
      <w:r w:rsidRPr="008A5161">
        <w:rPr>
          <w:rFonts w:asciiTheme="minorHAnsi" w:hAnsiTheme="minorHAnsi" w:cstheme="minorHAnsi"/>
          <w:sz w:val="21"/>
          <w:szCs w:val="21"/>
        </w:rPr>
        <w:t>Traffic from the Diego Brain, when developers access app containers via SSH</w:t>
      </w:r>
    </w:p>
    <w:p w14:paraId="4D0B156B" w14:textId="77777777" w:rsidR="002604D0" w:rsidRPr="008A5161" w:rsidRDefault="002604D0" w:rsidP="002604D0">
      <w:pPr>
        <w:pStyle w:val="NormalWeb"/>
        <w:shd w:val="clear" w:color="auto" w:fill="FFFFFF"/>
        <w:spacing w:after="312" w:afterAutospacing="0"/>
        <w:ind w:left="426"/>
        <w:rPr>
          <w:rFonts w:asciiTheme="minorHAnsi" w:hAnsiTheme="minorHAnsi" w:cstheme="minorHAnsi"/>
          <w:sz w:val="21"/>
          <w:szCs w:val="21"/>
        </w:rPr>
      </w:pPr>
      <w:r w:rsidRPr="008A5161">
        <w:rPr>
          <w:rFonts w:asciiTheme="minorHAnsi" w:hAnsiTheme="minorHAnsi" w:cstheme="minorHAnsi"/>
          <w:sz w:val="21"/>
          <w:szCs w:val="21"/>
        </w:rPr>
        <w:t>To balance load across multiple PAS foundations, use an IaaS- or vendor-specific Global Traffic Manager or Global DNS load balancer.</w:t>
      </w:r>
    </w:p>
    <w:p w14:paraId="3D418522" w14:textId="77777777" w:rsidR="002604D0" w:rsidRPr="00FD052F" w:rsidRDefault="002604D0" w:rsidP="002604D0">
      <w:pPr>
        <w:shd w:val="clear" w:color="auto" w:fill="FFFFFF"/>
        <w:rPr>
          <w:rFonts w:asciiTheme="minorHAnsi" w:hAnsiTheme="minorHAnsi" w:cstheme="minorHAnsi"/>
        </w:rPr>
      </w:pPr>
    </w:p>
    <w:p w14:paraId="159D4C56" w14:textId="77777777" w:rsidR="002604D0" w:rsidRPr="00FD052F" w:rsidRDefault="002604D0" w:rsidP="002604D0">
      <w:pPr>
        <w:shd w:val="clear" w:color="auto" w:fill="FFFFFF"/>
        <w:rPr>
          <w:rFonts w:asciiTheme="minorHAnsi" w:hAnsiTheme="minorHAnsi" w:cstheme="minorHAnsi"/>
        </w:rPr>
      </w:pPr>
    </w:p>
    <w:p w14:paraId="4E8630B2" w14:textId="77777777" w:rsidR="002604D0" w:rsidRPr="0067515C" w:rsidRDefault="002604D0" w:rsidP="002604D0">
      <w:pPr>
        <w:pStyle w:val="Heading4"/>
        <w:rPr>
          <w:rFonts w:cstheme="majorHAnsi"/>
        </w:rPr>
      </w:pPr>
      <w:bookmarkStart w:id="331" w:name="_Toc45003027"/>
      <w:bookmarkStart w:id="332" w:name="_Toc45034571"/>
      <w:r w:rsidRPr="0067515C">
        <w:rPr>
          <w:rFonts w:cstheme="majorHAnsi"/>
        </w:rPr>
        <w:t>Shared Storage</w:t>
      </w:r>
      <w:bookmarkEnd w:id="331"/>
      <w:bookmarkEnd w:id="332"/>
    </w:p>
    <w:p w14:paraId="0D06F203" w14:textId="77777777" w:rsidR="002604D0" w:rsidRPr="008A5161" w:rsidRDefault="002604D0" w:rsidP="002604D0">
      <w:pPr>
        <w:pStyle w:val="NormalWeb"/>
        <w:shd w:val="clear" w:color="auto" w:fill="FFFFFF"/>
        <w:spacing w:after="312" w:afterAutospacing="0"/>
        <w:ind w:left="426"/>
        <w:rPr>
          <w:rFonts w:asciiTheme="minorHAnsi" w:hAnsiTheme="minorHAnsi" w:cstheme="minorHAnsi"/>
          <w:sz w:val="21"/>
          <w:szCs w:val="21"/>
        </w:rPr>
      </w:pPr>
      <w:r w:rsidRPr="008A5161">
        <w:rPr>
          <w:rFonts w:asciiTheme="minorHAnsi" w:hAnsiTheme="minorHAnsi" w:cstheme="minorHAnsi"/>
          <w:sz w:val="21"/>
          <w:szCs w:val="21"/>
        </w:rPr>
        <w:t xml:space="preserve">PAS requires disk storage for each component, for both persistent data and to allocate to ephemeral data. Size these disks in the Resource Config pane of the PAS tile. </w:t>
      </w:r>
    </w:p>
    <w:p w14:paraId="5E7F0C4B" w14:textId="77777777" w:rsidR="002604D0" w:rsidRPr="008A5161" w:rsidRDefault="002604D0" w:rsidP="002604D0">
      <w:pPr>
        <w:pStyle w:val="NormalWeb"/>
        <w:shd w:val="clear" w:color="auto" w:fill="FFFFFF"/>
        <w:spacing w:after="312" w:afterAutospacing="0"/>
        <w:ind w:left="426"/>
        <w:rPr>
          <w:rFonts w:asciiTheme="minorHAnsi" w:hAnsiTheme="minorHAnsi" w:cstheme="minorHAnsi"/>
          <w:sz w:val="21"/>
          <w:szCs w:val="21"/>
        </w:rPr>
      </w:pPr>
      <w:r w:rsidRPr="008A5161">
        <w:rPr>
          <w:rFonts w:asciiTheme="minorHAnsi" w:hAnsiTheme="minorHAnsi" w:cstheme="minorHAnsi"/>
          <w:sz w:val="21"/>
          <w:szCs w:val="21"/>
        </w:rPr>
        <w:t xml:space="preserve">The platform also requires one to configure file storage for large shared objects. These blobstores can be external or internal. </w:t>
      </w:r>
    </w:p>
    <w:p w14:paraId="4B0783B8" w14:textId="3C408C57" w:rsidR="002604D0" w:rsidRPr="008A5161" w:rsidRDefault="002604D0" w:rsidP="002604D0">
      <w:pPr>
        <w:pStyle w:val="NormalWeb"/>
        <w:shd w:val="clear" w:color="auto" w:fill="FFFFFF"/>
        <w:spacing w:after="312" w:afterAutospacing="0"/>
        <w:ind w:left="426"/>
        <w:rPr>
          <w:rFonts w:asciiTheme="minorHAnsi" w:hAnsiTheme="minorHAnsi" w:cstheme="minorHAnsi"/>
          <w:sz w:val="21"/>
          <w:szCs w:val="21"/>
        </w:rPr>
      </w:pPr>
      <w:r w:rsidRPr="008A5161">
        <w:rPr>
          <w:rFonts w:asciiTheme="minorHAnsi" w:hAnsiTheme="minorHAnsi" w:cstheme="minorHAnsi"/>
          <w:sz w:val="21"/>
          <w:szCs w:val="21"/>
        </w:rPr>
        <w:t xml:space="preserve">Shared storage is a requirement for PCF. One can allocate networked/Block storage to the host clusters following one of two common approaches: horizontal or vertical. The approach one follow reflects how the data </w:t>
      </w:r>
      <w:r w:rsidR="003C318B" w:rsidRPr="008A5161">
        <w:rPr>
          <w:rFonts w:asciiTheme="minorHAnsi" w:hAnsiTheme="minorHAnsi" w:cstheme="minorHAnsi"/>
          <w:sz w:val="21"/>
          <w:szCs w:val="21"/>
        </w:rPr>
        <w:t>centre</w:t>
      </w:r>
      <w:r w:rsidRPr="008A5161">
        <w:rPr>
          <w:rFonts w:asciiTheme="minorHAnsi" w:hAnsiTheme="minorHAnsi" w:cstheme="minorHAnsi"/>
          <w:sz w:val="21"/>
          <w:szCs w:val="21"/>
        </w:rPr>
        <w:t xml:space="preserve"> arranges its storage and host blocks in its physical layout.</w:t>
      </w:r>
    </w:p>
    <w:p w14:paraId="7A5507F3" w14:textId="77777777" w:rsidR="002604D0" w:rsidRPr="008A5161" w:rsidRDefault="002604D0" w:rsidP="002604D0">
      <w:pPr>
        <w:pStyle w:val="NormalWeb"/>
        <w:shd w:val="clear" w:color="auto" w:fill="FFFFFF"/>
        <w:spacing w:after="312" w:afterAutospacing="0"/>
        <w:ind w:left="426"/>
        <w:rPr>
          <w:rFonts w:asciiTheme="minorHAnsi" w:hAnsiTheme="minorHAnsi" w:cstheme="minorHAnsi"/>
          <w:sz w:val="21"/>
          <w:szCs w:val="21"/>
        </w:rPr>
      </w:pPr>
      <w:r w:rsidRPr="008A5161">
        <w:rPr>
          <w:rFonts w:asciiTheme="minorHAnsi" w:hAnsiTheme="minorHAnsi" w:cstheme="minorHAnsi"/>
          <w:sz w:val="21"/>
          <w:szCs w:val="21"/>
        </w:rPr>
        <w:lastRenderedPageBreak/>
        <w:t>With the horizontal shared storage approach, grant all hosts access to all datastores and assign a subset to each PCF installation.</w:t>
      </w:r>
    </w:p>
    <w:p w14:paraId="2B1EFAE0" w14:textId="77777777" w:rsidR="002604D0" w:rsidRPr="008A5161" w:rsidRDefault="002604D0" w:rsidP="002604D0">
      <w:pPr>
        <w:pStyle w:val="NormalWeb"/>
        <w:shd w:val="clear" w:color="auto" w:fill="FFFFFF"/>
        <w:spacing w:after="312" w:afterAutospacing="0"/>
        <w:ind w:left="426"/>
        <w:rPr>
          <w:rFonts w:asciiTheme="minorHAnsi" w:hAnsiTheme="minorHAnsi" w:cstheme="minorHAnsi"/>
          <w:sz w:val="21"/>
          <w:szCs w:val="21"/>
        </w:rPr>
      </w:pPr>
      <w:r w:rsidRPr="008A5161">
        <w:rPr>
          <w:rFonts w:asciiTheme="minorHAnsi" w:hAnsiTheme="minorHAnsi" w:cstheme="minorHAnsi"/>
          <w:sz w:val="21"/>
          <w:szCs w:val="21"/>
        </w:rPr>
        <w:t>For example, with three datastores ds01 through ds03, grant all hosts access to all six datastores. Then provision the first PCF installation to use stores ds01 through ds03</w:t>
      </w:r>
    </w:p>
    <w:p w14:paraId="5E8B381E" w14:textId="77777777" w:rsidR="002604D0" w:rsidRPr="00FD052F" w:rsidRDefault="002604D0" w:rsidP="002604D0">
      <w:pPr>
        <w:rPr>
          <w:rFonts w:asciiTheme="minorHAnsi" w:hAnsiTheme="minorHAnsi" w:cstheme="minorHAnsi"/>
          <w:color w:val="000000" w:themeColor="text1"/>
        </w:rPr>
      </w:pPr>
    </w:p>
    <w:p w14:paraId="1DF4C173" w14:textId="77777777" w:rsidR="002604D0" w:rsidRPr="008A5161" w:rsidRDefault="002604D0" w:rsidP="002604D0">
      <w:pPr>
        <w:pStyle w:val="Heading2"/>
        <w:ind w:left="756"/>
        <w:rPr>
          <w:rFonts w:asciiTheme="minorHAnsi" w:hAnsiTheme="minorHAnsi" w:cstheme="minorHAnsi"/>
          <w:sz w:val="24"/>
          <w:szCs w:val="24"/>
        </w:rPr>
      </w:pPr>
      <w:bookmarkStart w:id="333" w:name="_Toc45003028"/>
      <w:bookmarkStart w:id="334" w:name="_Toc45034572"/>
      <w:bookmarkStart w:id="335" w:name="_Toc47010479"/>
      <w:bookmarkStart w:id="336" w:name="_Toc48121442"/>
      <w:bookmarkStart w:id="337" w:name="_Hlk45001838"/>
      <w:r w:rsidRPr="00FD052F">
        <w:rPr>
          <w:rFonts w:asciiTheme="minorHAnsi" w:hAnsiTheme="minorHAnsi" w:cstheme="minorHAnsi"/>
          <w:sz w:val="24"/>
          <w:szCs w:val="24"/>
        </w:rPr>
        <w:t>Routing Architecture</w:t>
      </w:r>
      <w:bookmarkEnd w:id="333"/>
      <w:bookmarkEnd w:id="334"/>
      <w:bookmarkEnd w:id="335"/>
      <w:bookmarkEnd w:id="336"/>
    </w:p>
    <w:p w14:paraId="51AE177E" w14:textId="77777777" w:rsidR="002604D0" w:rsidRPr="008A5161" w:rsidRDefault="002604D0" w:rsidP="002604D0">
      <w:pPr>
        <w:pStyle w:val="NormalWeb"/>
        <w:shd w:val="clear" w:color="auto" w:fill="FFFFFF"/>
        <w:spacing w:after="312" w:afterAutospacing="0"/>
        <w:ind w:left="426"/>
        <w:rPr>
          <w:rFonts w:asciiTheme="minorHAnsi" w:hAnsiTheme="minorHAnsi" w:cstheme="minorHAnsi"/>
          <w:sz w:val="21"/>
          <w:szCs w:val="21"/>
        </w:rPr>
      </w:pPr>
      <w:r w:rsidRPr="008A5161">
        <w:rPr>
          <w:rFonts w:asciiTheme="minorHAnsi" w:hAnsiTheme="minorHAnsi" w:cstheme="minorHAnsi"/>
          <w:sz w:val="21"/>
          <w:szCs w:val="21"/>
        </w:rPr>
        <w:t>TAS for VMs Maintains Updated Routing Tables</w:t>
      </w:r>
      <w:r>
        <w:rPr>
          <w:rFonts w:asciiTheme="minorHAnsi" w:hAnsiTheme="minorHAnsi" w:cstheme="minorHAnsi"/>
          <w:sz w:val="21"/>
          <w:szCs w:val="21"/>
        </w:rPr>
        <w:t xml:space="preserve">. </w:t>
      </w:r>
      <w:r w:rsidRPr="008A5161">
        <w:rPr>
          <w:rFonts w:asciiTheme="minorHAnsi" w:hAnsiTheme="minorHAnsi" w:cstheme="minorHAnsi"/>
          <w:sz w:val="21"/>
          <w:szCs w:val="21"/>
        </w:rPr>
        <w:t>The following process describes how a router obtains information about routes for an app running on TAS for VMs:</w:t>
      </w:r>
    </w:p>
    <w:p w14:paraId="1EC817E3" w14:textId="77777777" w:rsidR="002604D0" w:rsidRPr="008A5161" w:rsidRDefault="002604D0" w:rsidP="002604D0">
      <w:pPr>
        <w:pStyle w:val="NormalWeb"/>
        <w:shd w:val="clear" w:color="auto" w:fill="FFFFFF"/>
        <w:spacing w:after="312" w:afterAutospacing="0"/>
        <w:ind w:left="426"/>
        <w:rPr>
          <w:rFonts w:asciiTheme="minorHAnsi" w:hAnsiTheme="minorHAnsi" w:cstheme="minorHAnsi"/>
          <w:sz w:val="21"/>
          <w:szCs w:val="21"/>
        </w:rPr>
      </w:pPr>
      <w:r>
        <w:rPr>
          <w:rFonts w:asciiTheme="minorHAnsi" w:hAnsiTheme="minorHAnsi" w:cstheme="minorHAnsi"/>
          <w:sz w:val="21"/>
          <w:szCs w:val="21"/>
        </w:rPr>
        <w:t>1.</w:t>
      </w:r>
      <w:r w:rsidRPr="008A5161">
        <w:rPr>
          <w:rFonts w:asciiTheme="minorHAnsi" w:hAnsiTheme="minorHAnsi" w:cstheme="minorHAnsi"/>
          <w:sz w:val="21"/>
          <w:szCs w:val="21"/>
        </w:rPr>
        <w:t>The Cloud Controller component sends app route information to Diego BBS. For HTTP routing, route information includes the host and path of an external URL</w:t>
      </w:r>
    </w:p>
    <w:p w14:paraId="7D493481" w14:textId="77777777" w:rsidR="002604D0" w:rsidRPr="008A5161" w:rsidRDefault="002604D0" w:rsidP="002604D0">
      <w:pPr>
        <w:pStyle w:val="NormalWeb"/>
        <w:shd w:val="clear" w:color="auto" w:fill="FFFFFF"/>
        <w:spacing w:after="312" w:afterAutospacing="0"/>
        <w:ind w:left="426"/>
        <w:rPr>
          <w:rFonts w:asciiTheme="minorHAnsi" w:hAnsiTheme="minorHAnsi" w:cstheme="minorHAnsi"/>
          <w:sz w:val="21"/>
          <w:szCs w:val="21"/>
        </w:rPr>
      </w:pPr>
      <w:r>
        <w:rPr>
          <w:rFonts w:asciiTheme="minorHAnsi" w:hAnsiTheme="minorHAnsi" w:cstheme="minorHAnsi"/>
          <w:sz w:val="21"/>
          <w:szCs w:val="21"/>
        </w:rPr>
        <w:t>2.</w:t>
      </w:r>
      <w:r w:rsidRPr="008A5161">
        <w:rPr>
          <w:rFonts w:asciiTheme="minorHAnsi" w:hAnsiTheme="minorHAnsi" w:cstheme="minorHAnsi"/>
          <w:sz w:val="21"/>
          <w:szCs w:val="21"/>
        </w:rPr>
        <w:t>Diego BBS coordinates the back end IP address and port where each instance of the app runs. When queried by the route emitter, the BBS sends this information along with Cloud Controller’s app route information to the route emitter on the Diego cell where instances of the app are located.</w:t>
      </w:r>
    </w:p>
    <w:p w14:paraId="7C703F48" w14:textId="77777777" w:rsidR="002604D0" w:rsidRPr="008A5161" w:rsidRDefault="002604D0" w:rsidP="002604D0">
      <w:pPr>
        <w:pStyle w:val="NormalWeb"/>
        <w:shd w:val="clear" w:color="auto" w:fill="FFFFFF"/>
        <w:spacing w:after="312" w:afterAutospacing="0"/>
        <w:ind w:left="426"/>
        <w:rPr>
          <w:rFonts w:asciiTheme="minorHAnsi" w:hAnsiTheme="minorHAnsi" w:cstheme="minorHAnsi"/>
          <w:sz w:val="21"/>
          <w:szCs w:val="21"/>
        </w:rPr>
      </w:pPr>
      <w:r>
        <w:rPr>
          <w:rFonts w:asciiTheme="minorHAnsi" w:hAnsiTheme="minorHAnsi" w:cstheme="minorHAnsi"/>
          <w:sz w:val="21"/>
          <w:szCs w:val="21"/>
        </w:rPr>
        <w:t>3.</w:t>
      </w:r>
      <w:r w:rsidRPr="008A5161">
        <w:rPr>
          <w:rFonts w:asciiTheme="minorHAnsi" w:hAnsiTheme="minorHAnsi" w:cstheme="minorHAnsi"/>
          <w:sz w:val="21"/>
          <w:szCs w:val="21"/>
        </w:rPr>
        <w:t>If a route is HTTP, the route emitter on the Diego cells sends app route, IP, and port information to NATS, which then sends it to the Gorouter. If a route is TCP, the route emitter sends that information to the Routing API, which then sends it to the TCP router.</w:t>
      </w:r>
    </w:p>
    <w:p w14:paraId="7938A843" w14:textId="77777777" w:rsidR="002604D0" w:rsidRPr="008A5161" w:rsidRDefault="002604D0" w:rsidP="002604D0">
      <w:pPr>
        <w:pStyle w:val="NormalWeb"/>
        <w:shd w:val="clear" w:color="auto" w:fill="FFFFFF"/>
        <w:spacing w:after="312" w:afterAutospacing="0"/>
        <w:ind w:left="426"/>
        <w:rPr>
          <w:rFonts w:asciiTheme="minorHAnsi" w:hAnsiTheme="minorHAnsi" w:cstheme="minorHAnsi"/>
          <w:sz w:val="21"/>
          <w:szCs w:val="21"/>
        </w:rPr>
      </w:pPr>
      <w:r>
        <w:rPr>
          <w:rFonts w:asciiTheme="minorHAnsi" w:hAnsiTheme="minorHAnsi" w:cstheme="minorHAnsi"/>
          <w:sz w:val="21"/>
          <w:szCs w:val="21"/>
        </w:rPr>
        <w:t>4.</w:t>
      </w:r>
      <w:r w:rsidRPr="008A5161">
        <w:rPr>
          <w:rFonts w:asciiTheme="minorHAnsi" w:hAnsiTheme="minorHAnsi" w:cstheme="minorHAnsi"/>
          <w:sz w:val="21"/>
          <w:szCs w:val="21"/>
        </w:rPr>
        <w:t>The Gorouter and TCP router use the route, IP, and port information from the route emitter to map incoming app requests to back end app instance locations.</w:t>
      </w:r>
    </w:p>
    <w:p w14:paraId="0D9BFCF7" w14:textId="77777777" w:rsidR="002604D0" w:rsidRPr="00FD052F" w:rsidRDefault="002604D0" w:rsidP="002604D0">
      <w:pPr>
        <w:pStyle w:val="Heading2"/>
        <w:numPr>
          <w:ilvl w:val="0"/>
          <w:numId w:val="0"/>
        </w:numPr>
        <w:rPr>
          <w:rFonts w:asciiTheme="minorHAnsi" w:hAnsiTheme="minorHAnsi" w:cstheme="minorHAnsi"/>
          <w:sz w:val="24"/>
          <w:szCs w:val="24"/>
        </w:rPr>
      </w:pPr>
    </w:p>
    <w:p w14:paraId="3444557D" w14:textId="77777777" w:rsidR="002604D0" w:rsidRPr="00FD052F" w:rsidRDefault="002604D0" w:rsidP="002604D0">
      <w:pPr>
        <w:pStyle w:val="Heading2"/>
        <w:numPr>
          <w:ilvl w:val="0"/>
          <w:numId w:val="0"/>
        </w:numPr>
        <w:rPr>
          <w:rFonts w:asciiTheme="minorHAnsi" w:hAnsiTheme="minorHAnsi" w:cstheme="minorHAnsi"/>
          <w:sz w:val="24"/>
          <w:szCs w:val="24"/>
        </w:rPr>
      </w:pPr>
    </w:p>
    <w:p w14:paraId="3C907A5F" w14:textId="77777777" w:rsidR="002604D0" w:rsidRPr="00FD052F" w:rsidRDefault="002604D0" w:rsidP="002604D0">
      <w:pPr>
        <w:pStyle w:val="Heading2"/>
        <w:numPr>
          <w:ilvl w:val="0"/>
          <w:numId w:val="0"/>
        </w:numPr>
        <w:rPr>
          <w:rFonts w:asciiTheme="minorHAnsi" w:hAnsiTheme="minorHAnsi" w:cstheme="minorHAnsi"/>
          <w:sz w:val="24"/>
          <w:szCs w:val="24"/>
        </w:rPr>
      </w:pPr>
    </w:p>
    <w:p w14:paraId="0DB35FD0" w14:textId="77777777" w:rsidR="002604D0" w:rsidRPr="00FD052F" w:rsidRDefault="002604D0" w:rsidP="002604D0">
      <w:pPr>
        <w:ind w:left="426"/>
        <w:rPr>
          <w:rFonts w:asciiTheme="minorHAnsi" w:hAnsiTheme="minorHAnsi" w:cstheme="minorHAnsi"/>
          <w:b/>
          <w:bCs/>
        </w:rPr>
      </w:pPr>
      <w:r w:rsidRPr="00FD052F">
        <w:rPr>
          <w:rFonts w:asciiTheme="minorHAnsi" w:hAnsiTheme="minorHAnsi" w:cstheme="minorHAnsi"/>
          <w:b/>
          <w:bCs/>
        </w:rPr>
        <w:t>External Client Request Flow</w:t>
      </w:r>
    </w:p>
    <w:p w14:paraId="356F651C" w14:textId="77777777" w:rsidR="002604D0" w:rsidRPr="008A5161" w:rsidRDefault="002604D0" w:rsidP="002604D0">
      <w:pPr>
        <w:pStyle w:val="NormalWeb"/>
        <w:shd w:val="clear" w:color="auto" w:fill="FFFFFF"/>
        <w:spacing w:after="312" w:afterAutospacing="0"/>
        <w:ind w:left="426"/>
        <w:rPr>
          <w:rFonts w:asciiTheme="minorHAnsi" w:hAnsiTheme="minorHAnsi" w:cstheme="minorHAnsi"/>
          <w:sz w:val="21"/>
          <w:szCs w:val="21"/>
        </w:rPr>
      </w:pPr>
      <w:r w:rsidRPr="008A5161">
        <w:rPr>
          <w:rFonts w:asciiTheme="minorHAnsi" w:hAnsiTheme="minorHAnsi" w:cstheme="minorHAnsi"/>
          <w:sz w:val="21"/>
          <w:szCs w:val="21"/>
        </w:rPr>
        <w:t>When TAS for VMs’s routing tables are updated, TAS for VMs can process requests from external clients to an app. The following process describes how an external client makes a request to an app running on TAS for VMs:</w:t>
      </w:r>
    </w:p>
    <w:p w14:paraId="0D86C601" w14:textId="77777777" w:rsidR="002604D0" w:rsidRDefault="002604D0" w:rsidP="002604D0">
      <w:pPr>
        <w:pStyle w:val="NormalWeb"/>
        <w:numPr>
          <w:ilvl w:val="0"/>
          <w:numId w:val="49"/>
        </w:numPr>
        <w:shd w:val="clear" w:color="auto" w:fill="FFFFFF"/>
        <w:spacing w:after="312" w:afterAutospacing="0"/>
        <w:rPr>
          <w:rFonts w:asciiTheme="minorHAnsi" w:hAnsiTheme="minorHAnsi" w:cstheme="minorHAnsi"/>
          <w:sz w:val="21"/>
          <w:szCs w:val="21"/>
        </w:rPr>
      </w:pPr>
      <w:r w:rsidRPr="008A5161">
        <w:rPr>
          <w:rFonts w:asciiTheme="minorHAnsi" w:hAnsiTheme="minorHAnsi" w:cstheme="minorHAnsi"/>
          <w:sz w:val="21"/>
          <w:szCs w:val="21"/>
        </w:rPr>
        <w:t>The external client sends its request.</w:t>
      </w:r>
    </w:p>
    <w:p w14:paraId="0666DE3F" w14:textId="77777777" w:rsidR="002604D0" w:rsidRPr="008A5161" w:rsidRDefault="002604D0" w:rsidP="002604D0">
      <w:pPr>
        <w:pStyle w:val="NormalWeb"/>
        <w:numPr>
          <w:ilvl w:val="0"/>
          <w:numId w:val="49"/>
        </w:numPr>
        <w:shd w:val="clear" w:color="auto" w:fill="FFFFFF"/>
        <w:spacing w:after="312" w:afterAutospacing="0"/>
        <w:rPr>
          <w:rFonts w:asciiTheme="minorHAnsi" w:hAnsiTheme="minorHAnsi" w:cstheme="minorHAnsi"/>
          <w:sz w:val="21"/>
          <w:szCs w:val="21"/>
        </w:rPr>
      </w:pPr>
      <w:r w:rsidRPr="008A5161">
        <w:rPr>
          <w:rFonts w:asciiTheme="minorHAnsi" w:hAnsiTheme="minorHAnsi" w:cstheme="minorHAnsi"/>
          <w:sz w:val="21"/>
          <w:szCs w:val="21"/>
        </w:rPr>
        <w:t>Your DNS service sends the request to the HTTP or TCP load balancer based on the prefix of the DNS name in the client request, such as http in http.example.com.</w:t>
      </w:r>
    </w:p>
    <w:p w14:paraId="3368CE1C" w14:textId="77777777" w:rsidR="002604D0" w:rsidRPr="008A5161" w:rsidRDefault="002604D0" w:rsidP="002604D0">
      <w:pPr>
        <w:pStyle w:val="NormalWeb"/>
        <w:numPr>
          <w:ilvl w:val="0"/>
          <w:numId w:val="49"/>
        </w:numPr>
        <w:shd w:val="clear" w:color="auto" w:fill="FFFFFF"/>
        <w:spacing w:after="312" w:afterAutospacing="0"/>
        <w:rPr>
          <w:rFonts w:asciiTheme="minorHAnsi" w:hAnsiTheme="minorHAnsi" w:cstheme="minorHAnsi"/>
          <w:sz w:val="21"/>
          <w:szCs w:val="21"/>
        </w:rPr>
      </w:pPr>
      <w:r w:rsidRPr="008A5161">
        <w:rPr>
          <w:rFonts w:asciiTheme="minorHAnsi" w:hAnsiTheme="minorHAnsi" w:cstheme="minorHAnsi"/>
          <w:sz w:val="21"/>
          <w:szCs w:val="21"/>
        </w:rPr>
        <w:t>The load balancer sends the request to the load balancer’s corresponding router.</w:t>
      </w:r>
    </w:p>
    <w:p w14:paraId="56B7DCFD" w14:textId="77777777" w:rsidR="002604D0" w:rsidRPr="008A5161" w:rsidRDefault="002604D0" w:rsidP="002604D0">
      <w:pPr>
        <w:pStyle w:val="NormalWeb"/>
        <w:numPr>
          <w:ilvl w:val="0"/>
          <w:numId w:val="49"/>
        </w:numPr>
        <w:shd w:val="clear" w:color="auto" w:fill="FFFFFF"/>
        <w:spacing w:after="312" w:afterAutospacing="0"/>
        <w:rPr>
          <w:rFonts w:asciiTheme="minorHAnsi" w:hAnsiTheme="minorHAnsi" w:cstheme="minorHAnsi"/>
          <w:sz w:val="21"/>
          <w:szCs w:val="21"/>
        </w:rPr>
      </w:pPr>
      <w:r w:rsidRPr="008A5161">
        <w:rPr>
          <w:rFonts w:asciiTheme="minorHAnsi" w:hAnsiTheme="minorHAnsi" w:cstheme="minorHAnsi"/>
          <w:sz w:val="21"/>
          <w:szCs w:val="21"/>
        </w:rPr>
        <w:t>The router sends the request to the app</w:t>
      </w:r>
    </w:p>
    <w:p w14:paraId="66A5C76D" w14:textId="77777777" w:rsidR="002604D0" w:rsidRPr="00FD052F" w:rsidRDefault="002604D0" w:rsidP="002604D0">
      <w:pPr>
        <w:pStyle w:val="ListParagraph"/>
        <w:spacing w:after="160" w:line="259" w:lineRule="auto"/>
        <w:rPr>
          <w:rFonts w:asciiTheme="minorHAnsi" w:hAnsiTheme="minorHAnsi" w:cstheme="minorHAnsi"/>
        </w:rPr>
      </w:pPr>
    </w:p>
    <w:p w14:paraId="00E0818F" w14:textId="77777777" w:rsidR="002604D0" w:rsidRPr="00FD052F" w:rsidRDefault="002604D0" w:rsidP="002604D0">
      <w:pPr>
        <w:pStyle w:val="ListParagraph"/>
        <w:spacing w:after="160" w:line="259" w:lineRule="auto"/>
        <w:rPr>
          <w:rFonts w:asciiTheme="minorHAnsi" w:hAnsiTheme="minorHAnsi" w:cstheme="minorHAnsi"/>
        </w:rPr>
      </w:pPr>
      <w:r w:rsidRPr="00FD052F">
        <w:rPr>
          <w:rFonts w:asciiTheme="minorHAnsi" w:hAnsiTheme="minorHAnsi" w:cstheme="minorHAnsi"/>
          <w:noProof/>
          <w:lang w:eastAsia="en-IN"/>
        </w:rPr>
        <w:lastRenderedPageBreak/>
        <w:drawing>
          <wp:inline distT="0" distB="0" distL="0" distR="0" wp14:anchorId="1FC966EF" wp14:editId="0C7E9B4B">
            <wp:extent cx="2373849" cy="2216989"/>
            <wp:effectExtent l="0" t="0" r="7620" b="0"/>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ell phone&#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92331" cy="2234249"/>
                    </a:xfrm>
                    <a:prstGeom prst="rect">
                      <a:avLst/>
                    </a:prstGeom>
                    <a:noFill/>
                    <a:ln>
                      <a:noFill/>
                    </a:ln>
                  </pic:spPr>
                </pic:pic>
              </a:graphicData>
            </a:graphic>
          </wp:inline>
        </w:drawing>
      </w:r>
    </w:p>
    <w:p w14:paraId="3FD70013" w14:textId="77777777" w:rsidR="002604D0" w:rsidRPr="00FD052F" w:rsidRDefault="002604D0" w:rsidP="002604D0">
      <w:pPr>
        <w:pStyle w:val="ListParagraph"/>
        <w:spacing w:after="160" w:line="259" w:lineRule="auto"/>
        <w:rPr>
          <w:rFonts w:asciiTheme="minorHAnsi" w:hAnsiTheme="minorHAnsi" w:cstheme="minorHAnsi"/>
        </w:rPr>
      </w:pPr>
    </w:p>
    <w:p w14:paraId="362AAA6D" w14:textId="77777777" w:rsidR="002604D0" w:rsidRPr="0067515C" w:rsidRDefault="002604D0" w:rsidP="002604D0">
      <w:pPr>
        <w:pStyle w:val="Heading4"/>
        <w:rPr>
          <w:rFonts w:cstheme="majorHAnsi"/>
        </w:rPr>
      </w:pPr>
      <w:bookmarkStart w:id="338" w:name="_Toc45003048"/>
      <w:bookmarkStart w:id="339" w:name="_Toc45034573"/>
      <w:bookmarkEnd w:id="262"/>
      <w:bookmarkEnd w:id="263"/>
      <w:bookmarkEnd w:id="264"/>
      <w:bookmarkEnd w:id="337"/>
      <w:r w:rsidRPr="0067515C">
        <w:rPr>
          <w:rFonts w:cstheme="majorHAnsi"/>
        </w:rPr>
        <w:t>Design Considerations</w:t>
      </w:r>
      <w:bookmarkEnd w:id="338"/>
      <w:bookmarkEnd w:id="339"/>
    </w:p>
    <w:p w14:paraId="1DD8EE84" w14:textId="77777777" w:rsidR="002604D0" w:rsidRPr="00FD052F" w:rsidRDefault="002604D0" w:rsidP="002604D0">
      <w:pPr>
        <w:rPr>
          <w:rFonts w:asciiTheme="minorHAnsi" w:hAnsiTheme="minorHAnsi" w:cstheme="minorHAnsi"/>
        </w:rPr>
      </w:pPr>
    </w:p>
    <w:p w14:paraId="26430C68" w14:textId="77777777" w:rsidR="002604D0" w:rsidRPr="008A5161" w:rsidRDefault="002604D0" w:rsidP="002604D0">
      <w:pPr>
        <w:pStyle w:val="NormalWeb"/>
        <w:shd w:val="clear" w:color="auto" w:fill="FFFFFF"/>
        <w:spacing w:after="312" w:afterAutospacing="0"/>
        <w:ind w:left="426"/>
        <w:rPr>
          <w:rFonts w:asciiTheme="minorHAnsi" w:hAnsiTheme="minorHAnsi" w:cstheme="minorHAnsi"/>
          <w:sz w:val="21"/>
          <w:szCs w:val="21"/>
        </w:rPr>
      </w:pPr>
      <w:r w:rsidRPr="008A5161">
        <w:rPr>
          <w:rFonts w:asciiTheme="minorHAnsi" w:hAnsiTheme="minorHAnsi" w:cstheme="minorHAnsi"/>
          <w:sz w:val="21"/>
          <w:szCs w:val="21"/>
        </w:rPr>
        <w:t>IaaS Platform</w:t>
      </w:r>
    </w:p>
    <w:p w14:paraId="753FAC13" w14:textId="77777777" w:rsidR="002604D0" w:rsidRPr="008A5161" w:rsidRDefault="002604D0" w:rsidP="002604D0">
      <w:pPr>
        <w:pStyle w:val="NormalWeb"/>
        <w:shd w:val="clear" w:color="auto" w:fill="FFFFFF"/>
        <w:spacing w:after="312" w:afterAutospacing="0"/>
        <w:ind w:left="426"/>
        <w:rPr>
          <w:rFonts w:asciiTheme="minorHAnsi" w:hAnsiTheme="minorHAnsi" w:cstheme="minorHAnsi"/>
          <w:sz w:val="21"/>
          <w:szCs w:val="21"/>
        </w:rPr>
      </w:pPr>
      <w:r w:rsidRPr="008A5161">
        <w:rPr>
          <w:rFonts w:asciiTheme="minorHAnsi" w:hAnsiTheme="minorHAnsi" w:cstheme="minorHAnsi"/>
          <w:sz w:val="21"/>
          <w:szCs w:val="21"/>
        </w:rPr>
        <w:t>All the following platforms are supported for running TAS for VMs platform</w:t>
      </w:r>
    </w:p>
    <w:p w14:paraId="26B93AE2" w14:textId="77777777" w:rsidR="002604D0" w:rsidRPr="008A5161" w:rsidRDefault="002604D0" w:rsidP="002604D0">
      <w:pPr>
        <w:pStyle w:val="NormalWeb"/>
        <w:shd w:val="clear" w:color="auto" w:fill="FFFFFF"/>
        <w:spacing w:after="312" w:afterAutospacing="0"/>
        <w:ind w:left="426"/>
        <w:rPr>
          <w:rFonts w:asciiTheme="minorHAnsi" w:hAnsiTheme="minorHAnsi" w:cstheme="minorHAnsi"/>
          <w:sz w:val="21"/>
          <w:szCs w:val="21"/>
        </w:rPr>
      </w:pPr>
    </w:p>
    <w:p w14:paraId="2B14ABD2" w14:textId="77777777" w:rsidR="002604D0" w:rsidRPr="008A5161" w:rsidRDefault="005B2C26" w:rsidP="00C11C28">
      <w:pPr>
        <w:pStyle w:val="NormalWeb"/>
        <w:numPr>
          <w:ilvl w:val="0"/>
          <w:numId w:val="72"/>
        </w:numPr>
        <w:shd w:val="clear" w:color="auto" w:fill="FFFFFF"/>
        <w:spacing w:after="312" w:afterAutospacing="0"/>
        <w:rPr>
          <w:rFonts w:asciiTheme="minorHAnsi" w:hAnsiTheme="minorHAnsi" w:cstheme="minorHAnsi"/>
          <w:sz w:val="21"/>
          <w:szCs w:val="21"/>
        </w:rPr>
      </w:pPr>
      <w:hyperlink r:id="rId131" w:history="1">
        <w:r w:rsidR="002604D0" w:rsidRPr="008A5161">
          <w:rPr>
            <w:rFonts w:asciiTheme="minorHAnsi" w:hAnsiTheme="minorHAnsi" w:cstheme="minorHAnsi"/>
            <w:sz w:val="21"/>
            <w:szCs w:val="21"/>
          </w:rPr>
          <w:t>AWS</w:t>
        </w:r>
      </w:hyperlink>
    </w:p>
    <w:p w14:paraId="53106836" w14:textId="77777777" w:rsidR="002604D0" w:rsidRPr="008A5161" w:rsidRDefault="005B2C26" w:rsidP="00C11C28">
      <w:pPr>
        <w:pStyle w:val="NormalWeb"/>
        <w:numPr>
          <w:ilvl w:val="0"/>
          <w:numId w:val="72"/>
        </w:numPr>
        <w:shd w:val="clear" w:color="auto" w:fill="FFFFFF"/>
        <w:spacing w:after="312" w:afterAutospacing="0"/>
        <w:rPr>
          <w:rFonts w:asciiTheme="minorHAnsi" w:hAnsiTheme="minorHAnsi" w:cstheme="minorHAnsi"/>
          <w:sz w:val="21"/>
          <w:szCs w:val="21"/>
        </w:rPr>
      </w:pPr>
      <w:hyperlink r:id="rId132" w:history="1">
        <w:r w:rsidR="002604D0" w:rsidRPr="008A5161">
          <w:rPr>
            <w:rFonts w:asciiTheme="minorHAnsi" w:hAnsiTheme="minorHAnsi" w:cstheme="minorHAnsi"/>
            <w:sz w:val="21"/>
            <w:szCs w:val="21"/>
          </w:rPr>
          <w:t>Azure</w:t>
        </w:r>
      </w:hyperlink>
    </w:p>
    <w:p w14:paraId="377AC00D" w14:textId="77777777" w:rsidR="002604D0" w:rsidRPr="008A5161" w:rsidRDefault="005B2C26" w:rsidP="00C11C28">
      <w:pPr>
        <w:pStyle w:val="NormalWeb"/>
        <w:numPr>
          <w:ilvl w:val="0"/>
          <w:numId w:val="72"/>
        </w:numPr>
        <w:shd w:val="clear" w:color="auto" w:fill="FFFFFF"/>
        <w:spacing w:after="312" w:afterAutospacing="0"/>
        <w:rPr>
          <w:rFonts w:asciiTheme="minorHAnsi" w:hAnsiTheme="minorHAnsi" w:cstheme="minorHAnsi"/>
          <w:sz w:val="21"/>
          <w:szCs w:val="21"/>
        </w:rPr>
      </w:pPr>
      <w:hyperlink r:id="rId133" w:history="1">
        <w:r w:rsidR="002604D0" w:rsidRPr="008A5161">
          <w:rPr>
            <w:rFonts w:asciiTheme="minorHAnsi" w:hAnsiTheme="minorHAnsi" w:cstheme="minorHAnsi"/>
            <w:sz w:val="21"/>
            <w:szCs w:val="21"/>
          </w:rPr>
          <w:t>GCP</w:t>
        </w:r>
      </w:hyperlink>
    </w:p>
    <w:p w14:paraId="7B2683CB" w14:textId="77777777" w:rsidR="002604D0" w:rsidRPr="008A5161" w:rsidRDefault="005B2C26" w:rsidP="00C11C28">
      <w:pPr>
        <w:pStyle w:val="NormalWeb"/>
        <w:numPr>
          <w:ilvl w:val="0"/>
          <w:numId w:val="72"/>
        </w:numPr>
        <w:shd w:val="clear" w:color="auto" w:fill="FFFFFF"/>
        <w:spacing w:after="312" w:afterAutospacing="0"/>
        <w:rPr>
          <w:rFonts w:asciiTheme="minorHAnsi" w:hAnsiTheme="minorHAnsi" w:cstheme="minorHAnsi"/>
          <w:sz w:val="21"/>
          <w:szCs w:val="21"/>
        </w:rPr>
      </w:pPr>
      <w:hyperlink r:id="rId134" w:history="1">
        <w:r w:rsidR="002604D0" w:rsidRPr="008A5161">
          <w:rPr>
            <w:rFonts w:asciiTheme="minorHAnsi" w:hAnsiTheme="minorHAnsi" w:cstheme="minorHAnsi"/>
            <w:sz w:val="21"/>
            <w:szCs w:val="21"/>
          </w:rPr>
          <w:t>OpenStack</w:t>
        </w:r>
      </w:hyperlink>
    </w:p>
    <w:p w14:paraId="0F9AF11E" w14:textId="77777777" w:rsidR="002604D0" w:rsidRPr="008A5161" w:rsidRDefault="005B2C26" w:rsidP="00C11C28">
      <w:pPr>
        <w:pStyle w:val="NormalWeb"/>
        <w:numPr>
          <w:ilvl w:val="0"/>
          <w:numId w:val="72"/>
        </w:numPr>
        <w:shd w:val="clear" w:color="auto" w:fill="FFFFFF"/>
        <w:spacing w:after="312" w:afterAutospacing="0"/>
        <w:rPr>
          <w:rFonts w:asciiTheme="minorHAnsi" w:hAnsiTheme="minorHAnsi" w:cstheme="minorHAnsi"/>
          <w:sz w:val="21"/>
          <w:szCs w:val="21"/>
        </w:rPr>
      </w:pPr>
      <w:hyperlink r:id="rId135" w:history="1">
        <w:r w:rsidR="002604D0" w:rsidRPr="008A5161">
          <w:rPr>
            <w:rFonts w:asciiTheme="minorHAnsi" w:hAnsiTheme="minorHAnsi" w:cstheme="minorHAnsi"/>
            <w:sz w:val="21"/>
            <w:szCs w:val="21"/>
          </w:rPr>
          <w:t>vSphere</w:t>
        </w:r>
      </w:hyperlink>
    </w:p>
    <w:p w14:paraId="4620D4CE" w14:textId="77777777" w:rsidR="002604D0" w:rsidRPr="00FD052F" w:rsidRDefault="002604D0" w:rsidP="002604D0">
      <w:pPr>
        <w:shd w:val="clear" w:color="auto" w:fill="FFFFFF"/>
        <w:rPr>
          <w:rFonts w:asciiTheme="minorHAnsi" w:hAnsiTheme="minorHAnsi" w:cstheme="minorHAnsi"/>
          <w:color w:val="00253E"/>
        </w:rPr>
      </w:pPr>
    </w:p>
    <w:p w14:paraId="7490B28F" w14:textId="77777777" w:rsidR="002604D0" w:rsidRPr="00FD052F" w:rsidRDefault="002604D0" w:rsidP="002604D0">
      <w:pPr>
        <w:shd w:val="clear" w:color="auto" w:fill="FFFFFF"/>
        <w:rPr>
          <w:rFonts w:asciiTheme="minorHAnsi" w:hAnsiTheme="minorHAnsi" w:cstheme="minorHAnsi"/>
          <w:color w:val="00253E"/>
        </w:rPr>
      </w:pPr>
    </w:p>
    <w:tbl>
      <w:tblPr>
        <w:tblStyle w:val="TableGrid"/>
        <w:tblW w:w="0" w:type="auto"/>
        <w:tblInd w:w="1215" w:type="dxa"/>
        <w:tblLook w:val="04A0" w:firstRow="1" w:lastRow="0" w:firstColumn="1" w:lastColumn="0" w:noHBand="0" w:noVBand="1"/>
      </w:tblPr>
      <w:tblGrid>
        <w:gridCol w:w="1474"/>
        <w:gridCol w:w="1984"/>
        <w:gridCol w:w="2552"/>
      </w:tblGrid>
      <w:tr w:rsidR="002604D0" w:rsidRPr="008A5161" w14:paraId="19FFA9E3" w14:textId="77777777" w:rsidTr="00816CD6">
        <w:tc>
          <w:tcPr>
            <w:tcW w:w="1474" w:type="dxa"/>
          </w:tcPr>
          <w:p w14:paraId="6E1EFBFA" w14:textId="77777777" w:rsidR="002604D0" w:rsidRPr="008A5161" w:rsidRDefault="002604D0" w:rsidP="00816CD6">
            <w:pPr>
              <w:rPr>
                <w:rFonts w:asciiTheme="minorHAnsi" w:hAnsiTheme="minorHAnsi" w:cstheme="minorHAnsi"/>
                <w:color w:val="00253E"/>
                <w:sz w:val="21"/>
                <w:szCs w:val="21"/>
              </w:rPr>
            </w:pPr>
            <w:r w:rsidRPr="008A5161">
              <w:rPr>
                <w:rFonts w:asciiTheme="minorHAnsi" w:hAnsiTheme="minorHAnsi" w:cstheme="minorHAnsi"/>
                <w:color w:val="00253E"/>
                <w:sz w:val="21"/>
                <w:szCs w:val="21"/>
              </w:rPr>
              <w:t>Sl No.</w:t>
            </w:r>
          </w:p>
        </w:tc>
        <w:tc>
          <w:tcPr>
            <w:tcW w:w="1984" w:type="dxa"/>
          </w:tcPr>
          <w:p w14:paraId="35B5928B" w14:textId="77777777" w:rsidR="002604D0" w:rsidRPr="008A5161" w:rsidRDefault="002604D0" w:rsidP="00816CD6">
            <w:pPr>
              <w:rPr>
                <w:rFonts w:asciiTheme="minorHAnsi" w:hAnsiTheme="minorHAnsi" w:cstheme="minorHAnsi"/>
                <w:color w:val="00253E"/>
                <w:sz w:val="21"/>
                <w:szCs w:val="21"/>
              </w:rPr>
            </w:pPr>
            <w:r w:rsidRPr="008A5161">
              <w:rPr>
                <w:rFonts w:asciiTheme="minorHAnsi" w:hAnsiTheme="minorHAnsi" w:cstheme="minorHAnsi"/>
                <w:color w:val="00253E"/>
                <w:sz w:val="21"/>
                <w:szCs w:val="21"/>
              </w:rPr>
              <w:t>IaaS Platform</w:t>
            </w:r>
          </w:p>
        </w:tc>
        <w:tc>
          <w:tcPr>
            <w:tcW w:w="2552" w:type="dxa"/>
          </w:tcPr>
          <w:p w14:paraId="11C3A78E" w14:textId="77777777" w:rsidR="002604D0" w:rsidRPr="008A5161" w:rsidRDefault="002604D0" w:rsidP="00816CD6">
            <w:pPr>
              <w:rPr>
                <w:rFonts w:asciiTheme="minorHAnsi" w:hAnsiTheme="minorHAnsi" w:cstheme="minorHAnsi"/>
                <w:color w:val="00253E"/>
                <w:sz w:val="21"/>
                <w:szCs w:val="21"/>
              </w:rPr>
            </w:pPr>
            <w:r w:rsidRPr="008A5161">
              <w:rPr>
                <w:rFonts w:asciiTheme="minorHAnsi" w:hAnsiTheme="minorHAnsi" w:cstheme="minorHAnsi"/>
                <w:color w:val="00253E"/>
                <w:sz w:val="21"/>
                <w:szCs w:val="21"/>
              </w:rPr>
              <w:t>Foundation Details</w:t>
            </w:r>
          </w:p>
        </w:tc>
      </w:tr>
      <w:tr w:rsidR="002604D0" w:rsidRPr="008A5161" w14:paraId="51E647F7" w14:textId="77777777" w:rsidTr="00816CD6">
        <w:tc>
          <w:tcPr>
            <w:tcW w:w="1474" w:type="dxa"/>
          </w:tcPr>
          <w:p w14:paraId="00251EE5" w14:textId="77777777" w:rsidR="002604D0" w:rsidRPr="008A5161" w:rsidRDefault="002604D0" w:rsidP="00816CD6">
            <w:pPr>
              <w:rPr>
                <w:rFonts w:asciiTheme="minorHAnsi" w:hAnsiTheme="minorHAnsi" w:cstheme="minorHAnsi"/>
                <w:color w:val="00253E"/>
                <w:sz w:val="21"/>
                <w:szCs w:val="21"/>
              </w:rPr>
            </w:pPr>
            <w:r w:rsidRPr="008A5161">
              <w:rPr>
                <w:rFonts w:asciiTheme="minorHAnsi" w:hAnsiTheme="minorHAnsi" w:cstheme="minorHAnsi"/>
                <w:color w:val="00253E"/>
                <w:sz w:val="21"/>
                <w:szCs w:val="21"/>
              </w:rPr>
              <w:t>1</w:t>
            </w:r>
          </w:p>
        </w:tc>
        <w:tc>
          <w:tcPr>
            <w:tcW w:w="1984" w:type="dxa"/>
          </w:tcPr>
          <w:p w14:paraId="2B1ED7DD" w14:textId="77777777" w:rsidR="002604D0" w:rsidRPr="008A5161" w:rsidRDefault="002604D0" w:rsidP="00816CD6">
            <w:pPr>
              <w:rPr>
                <w:rFonts w:asciiTheme="minorHAnsi" w:hAnsiTheme="minorHAnsi" w:cstheme="minorHAnsi"/>
                <w:color w:val="00253E"/>
                <w:sz w:val="21"/>
                <w:szCs w:val="21"/>
              </w:rPr>
            </w:pPr>
            <w:r w:rsidRPr="008A5161">
              <w:rPr>
                <w:rFonts w:asciiTheme="minorHAnsi" w:hAnsiTheme="minorHAnsi" w:cstheme="minorHAnsi"/>
                <w:color w:val="00253E"/>
                <w:sz w:val="21"/>
                <w:szCs w:val="21"/>
              </w:rPr>
              <w:t>vSphere</w:t>
            </w:r>
          </w:p>
        </w:tc>
        <w:tc>
          <w:tcPr>
            <w:tcW w:w="2552" w:type="dxa"/>
          </w:tcPr>
          <w:p w14:paraId="594BF441" w14:textId="77777777" w:rsidR="002604D0" w:rsidRPr="008A5161" w:rsidRDefault="002604D0" w:rsidP="00816CD6">
            <w:pPr>
              <w:rPr>
                <w:rFonts w:asciiTheme="minorHAnsi" w:hAnsiTheme="minorHAnsi" w:cstheme="minorHAnsi"/>
                <w:color w:val="00253E"/>
                <w:sz w:val="21"/>
                <w:szCs w:val="21"/>
              </w:rPr>
            </w:pPr>
            <w:r w:rsidRPr="008A5161">
              <w:rPr>
                <w:rFonts w:asciiTheme="minorHAnsi" w:hAnsiTheme="minorHAnsi" w:cstheme="minorHAnsi"/>
                <w:color w:val="00253E"/>
                <w:sz w:val="21"/>
                <w:szCs w:val="21"/>
              </w:rPr>
              <w:t>BKC, Kohinoor, Chennai</w:t>
            </w:r>
          </w:p>
        </w:tc>
      </w:tr>
      <w:tr w:rsidR="002604D0" w:rsidRPr="008A5161" w14:paraId="7AA30305" w14:textId="77777777" w:rsidTr="00816CD6">
        <w:tc>
          <w:tcPr>
            <w:tcW w:w="1474" w:type="dxa"/>
          </w:tcPr>
          <w:p w14:paraId="0A63AD38" w14:textId="77777777" w:rsidR="002604D0" w:rsidRPr="008A5161" w:rsidRDefault="002604D0" w:rsidP="00816CD6">
            <w:pPr>
              <w:rPr>
                <w:rFonts w:asciiTheme="minorHAnsi" w:hAnsiTheme="minorHAnsi" w:cstheme="minorHAnsi"/>
                <w:color w:val="00253E"/>
                <w:sz w:val="21"/>
                <w:szCs w:val="21"/>
              </w:rPr>
            </w:pPr>
            <w:r w:rsidRPr="008A5161">
              <w:rPr>
                <w:rFonts w:asciiTheme="minorHAnsi" w:hAnsiTheme="minorHAnsi" w:cstheme="minorHAnsi"/>
                <w:color w:val="00253E"/>
                <w:sz w:val="21"/>
                <w:szCs w:val="21"/>
              </w:rPr>
              <w:t>2</w:t>
            </w:r>
          </w:p>
        </w:tc>
        <w:tc>
          <w:tcPr>
            <w:tcW w:w="1984" w:type="dxa"/>
          </w:tcPr>
          <w:p w14:paraId="2CF8F2B2" w14:textId="77777777" w:rsidR="002604D0" w:rsidRPr="008A5161" w:rsidRDefault="002604D0" w:rsidP="00816CD6">
            <w:pPr>
              <w:rPr>
                <w:rFonts w:asciiTheme="minorHAnsi" w:hAnsiTheme="minorHAnsi" w:cstheme="minorHAnsi"/>
                <w:color w:val="00253E"/>
                <w:sz w:val="21"/>
                <w:szCs w:val="21"/>
              </w:rPr>
            </w:pPr>
            <w:r w:rsidRPr="008A5161">
              <w:rPr>
                <w:rFonts w:asciiTheme="minorHAnsi" w:hAnsiTheme="minorHAnsi" w:cstheme="minorHAnsi"/>
                <w:color w:val="00253E"/>
                <w:sz w:val="21"/>
                <w:szCs w:val="21"/>
              </w:rPr>
              <w:t>AWS</w:t>
            </w:r>
          </w:p>
        </w:tc>
        <w:tc>
          <w:tcPr>
            <w:tcW w:w="2552" w:type="dxa"/>
          </w:tcPr>
          <w:p w14:paraId="658356BA" w14:textId="77777777" w:rsidR="002604D0" w:rsidRPr="008A5161" w:rsidRDefault="002604D0" w:rsidP="00816CD6">
            <w:pPr>
              <w:rPr>
                <w:rFonts w:asciiTheme="minorHAnsi" w:hAnsiTheme="minorHAnsi" w:cstheme="minorHAnsi"/>
                <w:color w:val="00253E"/>
                <w:sz w:val="21"/>
                <w:szCs w:val="21"/>
              </w:rPr>
            </w:pPr>
            <w:r w:rsidRPr="008A5161">
              <w:rPr>
                <w:rFonts w:asciiTheme="minorHAnsi" w:hAnsiTheme="minorHAnsi" w:cstheme="minorHAnsi"/>
                <w:color w:val="00253E"/>
                <w:sz w:val="21"/>
                <w:szCs w:val="21"/>
              </w:rPr>
              <w:t>Dev1 - Temporary</w:t>
            </w:r>
          </w:p>
        </w:tc>
      </w:tr>
    </w:tbl>
    <w:p w14:paraId="5AB7D4C5" w14:textId="77777777" w:rsidR="002604D0" w:rsidRPr="00FD052F" w:rsidRDefault="002604D0" w:rsidP="002604D0">
      <w:pPr>
        <w:shd w:val="clear" w:color="auto" w:fill="FFFFFF"/>
        <w:rPr>
          <w:rFonts w:asciiTheme="minorHAnsi" w:hAnsiTheme="minorHAnsi" w:cstheme="minorHAnsi"/>
          <w:color w:val="00253E"/>
        </w:rPr>
      </w:pPr>
    </w:p>
    <w:p w14:paraId="596A7071" w14:textId="77777777" w:rsidR="002604D0" w:rsidRPr="00FD052F" w:rsidRDefault="002604D0" w:rsidP="002604D0">
      <w:pPr>
        <w:spacing w:after="160" w:line="259" w:lineRule="auto"/>
        <w:rPr>
          <w:rFonts w:asciiTheme="minorHAnsi" w:hAnsiTheme="minorHAnsi" w:cstheme="minorHAnsi"/>
        </w:rPr>
      </w:pPr>
    </w:p>
    <w:p w14:paraId="636887F3" w14:textId="77777777" w:rsidR="002604D0" w:rsidRPr="00FD052F" w:rsidRDefault="002604D0" w:rsidP="002604D0">
      <w:pPr>
        <w:spacing w:after="160" w:line="259" w:lineRule="auto"/>
        <w:rPr>
          <w:rFonts w:asciiTheme="minorHAnsi" w:hAnsiTheme="minorHAnsi" w:cstheme="minorHAnsi"/>
        </w:rPr>
      </w:pPr>
    </w:p>
    <w:p w14:paraId="3C345A82" w14:textId="77777777" w:rsidR="002604D0" w:rsidRPr="0067515C" w:rsidRDefault="002604D0" w:rsidP="002604D0">
      <w:pPr>
        <w:pStyle w:val="Heading4"/>
        <w:rPr>
          <w:rFonts w:cstheme="majorHAnsi"/>
        </w:rPr>
      </w:pPr>
      <w:bookmarkStart w:id="340" w:name="_Toc45003051"/>
      <w:bookmarkStart w:id="341" w:name="_Toc45012583"/>
      <w:bookmarkStart w:id="342" w:name="_Toc45034574"/>
      <w:r w:rsidRPr="0067515C">
        <w:rPr>
          <w:rFonts w:cstheme="majorHAnsi"/>
        </w:rPr>
        <w:t>High Availability and Scalability</w:t>
      </w:r>
      <w:bookmarkEnd w:id="340"/>
      <w:bookmarkEnd w:id="341"/>
      <w:bookmarkEnd w:id="342"/>
    </w:p>
    <w:p w14:paraId="3F80EFEA" w14:textId="77777777" w:rsidR="002604D0" w:rsidRPr="008A5161" w:rsidRDefault="002604D0" w:rsidP="002604D0">
      <w:pPr>
        <w:pStyle w:val="Style1"/>
        <w:ind w:left="426"/>
        <w:rPr>
          <w:rFonts w:asciiTheme="minorHAnsi" w:hAnsiTheme="minorHAnsi" w:cstheme="minorHAnsi"/>
          <w:sz w:val="21"/>
          <w:szCs w:val="21"/>
        </w:rPr>
      </w:pPr>
      <w:r w:rsidRPr="008A5161">
        <w:rPr>
          <w:rFonts w:asciiTheme="minorHAnsi" w:hAnsiTheme="minorHAnsi" w:cstheme="minorHAnsi"/>
          <w:sz w:val="21"/>
          <w:szCs w:val="21"/>
        </w:rPr>
        <w:t>High availability is accomplished in TAS for VM first by scaling components VMs and locating them in multiple Availability Zones (AZ) so that their redundancy and distribution minimizes downtime during ongoing operation, product updates, and platform upgrades.</w:t>
      </w:r>
    </w:p>
    <w:p w14:paraId="5080B0CF" w14:textId="77777777" w:rsidR="002604D0" w:rsidRPr="008A5161" w:rsidRDefault="002604D0" w:rsidP="002604D0">
      <w:pPr>
        <w:pStyle w:val="Style1"/>
        <w:ind w:left="426"/>
        <w:rPr>
          <w:rFonts w:asciiTheme="minorHAnsi" w:hAnsiTheme="minorHAnsi" w:cstheme="minorHAnsi"/>
          <w:sz w:val="21"/>
          <w:szCs w:val="21"/>
        </w:rPr>
      </w:pPr>
      <w:r w:rsidRPr="008A5161">
        <w:rPr>
          <w:rFonts w:asciiTheme="minorHAnsi" w:hAnsiTheme="minorHAnsi" w:cstheme="minorHAnsi"/>
          <w:sz w:val="21"/>
          <w:szCs w:val="21"/>
        </w:rPr>
        <w:lastRenderedPageBreak/>
        <w:t>Scaling component VMs means changing the number of VM instances dedicated to running a functional component of the system. Scaling usually means increasing this number, while scaling down or scaling back means decreasing it.</w:t>
      </w:r>
    </w:p>
    <w:p w14:paraId="740BD601" w14:textId="77777777" w:rsidR="002604D0" w:rsidRPr="008A5161" w:rsidRDefault="002604D0" w:rsidP="002604D0">
      <w:pPr>
        <w:pStyle w:val="Style1"/>
        <w:ind w:left="426"/>
        <w:rPr>
          <w:rFonts w:asciiTheme="minorHAnsi" w:hAnsiTheme="minorHAnsi" w:cstheme="minorHAnsi"/>
          <w:sz w:val="21"/>
          <w:szCs w:val="21"/>
        </w:rPr>
      </w:pPr>
      <w:r w:rsidRPr="008A5161">
        <w:rPr>
          <w:rFonts w:asciiTheme="minorHAnsi" w:hAnsiTheme="minorHAnsi" w:cstheme="minorHAnsi"/>
          <w:sz w:val="21"/>
          <w:szCs w:val="21"/>
        </w:rPr>
        <w:t>The ability to scale component VMs is important for high availability. To scale component VMs, you must ensure that the surrounding infrastructure of your deployment supports VM scaling.</w:t>
      </w:r>
    </w:p>
    <w:p w14:paraId="051DD848" w14:textId="77777777" w:rsidR="002604D0" w:rsidRPr="008A5161" w:rsidRDefault="002604D0" w:rsidP="002604D0">
      <w:pPr>
        <w:pStyle w:val="Style1"/>
        <w:ind w:left="426"/>
        <w:rPr>
          <w:rFonts w:asciiTheme="minorHAnsi" w:hAnsiTheme="minorHAnsi" w:cstheme="minorHAnsi"/>
          <w:sz w:val="21"/>
          <w:szCs w:val="21"/>
        </w:rPr>
      </w:pPr>
      <w:r w:rsidRPr="008A5161">
        <w:rPr>
          <w:rFonts w:asciiTheme="minorHAnsi" w:hAnsiTheme="minorHAnsi" w:cstheme="minorHAnsi"/>
          <w:sz w:val="21"/>
          <w:szCs w:val="21"/>
        </w:rPr>
        <w:t>This section describes the infrastructure required to support scaling component VMs for high availability.</w:t>
      </w:r>
    </w:p>
    <w:p w14:paraId="64FEF5A1" w14:textId="77777777" w:rsidR="002604D0" w:rsidRPr="00FD052F" w:rsidRDefault="002604D0" w:rsidP="002604D0">
      <w:pPr>
        <w:pStyle w:val="Style1"/>
        <w:rPr>
          <w:rFonts w:asciiTheme="minorHAnsi" w:hAnsiTheme="minorHAnsi" w:cstheme="minorHAnsi"/>
          <w:sz w:val="22"/>
          <w:szCs w:val="22"/>
        </w:rPr>
      </w:pPr>
    </w:p>
    <w:p w14:paraId="24221987" w14:textId="77777777" w:rsidR="002604D0" w:rsidRPr="00FD052F" w:rsidRDefault="002604D0" w:rsidP="002604D0">
      <w:pPr>
        <w:pStyle w:val="Style1"/>
        <w:rPr>
          <w:rFonts w:asciiTheme="minorHAnsi" w:hAnsiTheme="minorHAnsi" w:cstheme="minorHAnsi"/>
          <w:sz w:val="22"/>
          <w:szCs w:val="22"/>
        </w:rPr>
      </w:pPr>
    </w:p>
    <w:tbl>
      <w:tblPr>
        <w:tblStyle w:val="WBPOTable"/>
        <w:tblW w:w="9915" w:type="dxa"/>
        <w:tblLook w:val="04A0" w:firstRow="1" w:lastRow="0" w:firstColumn="1" w:lastColumn="0" w:noHBand="0" w:noVBand="1"/>
      </w:tblPr>
      <w:tblGrid>
        <w:gridCol w:w="1977"/>
        <w:gridCol w:w="1878"/>
        <w:gridCol w:w="1313"/>
        <w:gridCol w:w="4747"/>
      </w:tblGrid>
      <w:tr w:rsidR="00DA7271" w:rsidRPr="00DA7271" w14:paraId="6576A510" w14:textId="77777777" w:rsidTr="00DA7271">
        <w:trPr>
          <w:cnfStyle w:val="100000000000" w:firstRow="1" w:lastRow="0" w:firstColumn="0" w:lastColumn="0" w:oddVBand="0" w:evenVBand="0" w:oddHBand="0" w:evenHBand="0" w:firstRowFirstColumn="0" w:firstRowLastColumn="0" w:lastRowFirstColumn="0" w:lastRowLastColumn="0"/>
        </w:trPr>
        <w:tc>
          <w:tcPr>
            <w:tcW w:w="0" w:type="auto"/>
            <w:hideMark/>
          </w:tcPr>
          <w:p w14:paraId="4B3A0312" w14:textId="77777777" w:rsidR="002604D0" w:rsidRPr="00DA7271" w:rsidRDefault="002604D0" w:rsidP="00816CD6">
            <w:pPr>
              <w:spacing w:before="240"/>
              <w:rPr>
                <w:rFonts w:asciiTheme="minorHAnsi" w:hAnsiTheme="minorHAnsi" w:cstheme="minorHAnsi"/>
                <w:b w:val="0"/>
                <w:bCs/>
                <w:color w:val="FFFFFF" w:themeColor="background1"/>
                <w:sz w:val="21"/>
                <w:szCs w:val="21"/>
              </w:rPr>
            </w:pPr>
            <w:r w:rsidRPr="00DA7271">
              <w:rPr>
                <w:rStyle w:val="Strong"/>
                <w:rFonts w:asciiTheme="minorHAnsi" w:hAnsiTheme="minorHAnsi" w:cstheme="minorHAnsi"/>
                <w:color w:val="FFFFFF" w:themeColor="background1"/>
                <w:sz w:val="21"/>
                <w:szCs w:val="21"/>
              </w:rPr>
              <w:t>VMware Tanzu Application Service for VMs (TAS for VMs) Job</w:t>
            </w:r>
          </w:p>
        </w:tc>
        <w:tc>
          <w:tcPr>
            <w:tcW w:w="0" w:type="auto"/>
            <w:hideMark/>
          </w:tcPr>
          <w:p w14:paraId="0B9497C5" w14:textId="77777777" w:rsidR="002604D0" w:rsidRPr="00DA7271" w:rsidRDefault="002604D0" w:rsidP="00816CD6">
            <w:pPr>
              <w:spacing w:before="240"/>
              <w:rPr>
                <w:rFonts w:asciiTheme="minorHAnsi" w:hAnsiTheme="minorHAnsi" w:cstheme="minorHAnsi"/>
                <w:b w:val="0"/>
                <w:bCs/>
                <w:color w:val="FFFFFF" w:themeColor="background1"/>
                <w:sz w:val="21"/>
                <w:szCs w:val="21"/>
              </w:rPr>
            </w:pPr>
            <w:r w:rsidRPr="00DA7271">
              <w:rPr>
                <w:rStyle w:val="Strong"/>
                <w:rFonts w:asciiTheme="minorHAnsi" w:hAnsiTheme="minorHAnsi" w:cstheme="minorHAnsi"/>
                <w:color w:val="FFFFFF" w:themeColor="background1"/>
                <w:sz w:val="21"/>
                <w:szCs w:val="21"/>
              </w:rPr>
              <w:t>Recommended Instance Number for HA</w:t>
            </w:r>
          </w:p>
        </w:tc>
        <w:tc>
          <w:tcPr>
            <w:tcW w:w="0" w:type="auto"/>
            <w:hideMark/>
          </w:tcPr>
          <w:p w14:paraId="5E8F05F4" w14:textId="77777777" w:rsidR="002604D0" w:rsidRPr="00DA7271" w:rsidRDefault="002604D0" w:rsidP="00816CD6">
            <w:pPr>
              <w:spacing w:before="240"/>
              <w:rPr>
                <w:rFonts w:asciiTheme="minorHAnsi" w:hAnsiTheme="minorHAnsi" w:cstheme="minorHAnsi"/>
                <w:b w:val="0"/>
                <w:bCs/>
                <w:color w:val="FFFFFF" w:themeColor="background1"/>
                <w:sz w:val="21"/>
                <w:szCs w:val="21"/>
              </w:rPr>
            </w:pPr>
            <w:r w:rsidRPr="00DA7271">
              <w:rPr>
                <w:rStyle w:val="Strong"/>
                <w:rFonts w:asciiTheme="minorHAnsi" w:hAnsiTheme="minorHAnsi" w:cstheme="minorHAnsi"/>
                <w:color w:val="FFFFFF" w:themeColor="background1"/>
                <w:sz w:val="21"/>
                <w:szCs w:val="21"/>
              </w:rPr>
              <w:t>Minimum Instance Number</w:t>
            </w:r>
          </w:p>
        </w:tc>
        <w:tc>
          <w:tcPr>
            <w:tcW w:w="4747" w:type="dxa"/>
            <w:hideMark/>
          </w:tcPr>
          <w:p w14:paraId="2FE453FC" w14:textId="77777777" w:rsidR="002604D0" w:rsidRPr="00DA7271" w:rsidRDefault="002604D0" w:rsidP="00816CD6">
            <w:pPr>
              <w:spacing w:before="240"/>
              <w:rPr>
                <w:rFonts w:asciiTheme="minorHAnsi" w:hAnsiTheme="minorHAnsi" w:cstheme="minorHAnsi"/>
                <w:b w:val="0"/>
                <w:bCs/>
                <w:color w:val="FFFFFF" w:themeColor="background1"/>
                <w:sz w:val="21"/>
                <w:szCs w:val="21"/>
              </w:rPr>
            </w:pPr>
            <w:r w:rsidRPr="00DA7271">
              <w:rPr>
                <w:rStyle w:val="Strong"/>
                <w:rFonts w:asciiTheme="minorHAnsi" w:hAnsiTheme="minorHAnsi" w:cstheme="minorHAnsi"/>
                <w:color w:val="FFFFFF" w:themeColor="background1"/>
                <w:sz w:val="21"/>
                <w:szCs w:val="21"/>
              </w:rPr>
              <w:t>Notes</w:t>
            </w:r>
          </w:p>
        </w:tc>
      </w:tr>
      <w:tr w:rsidR="00DA7271" w:rsidRPr="00DA7271" w14:paraId="6BD939C3" w14:textId="77777777" w:rsidTr="00DA7271">
        <w:tc>
          <w:tcPr>
            <w:tcW w:w="0" w:type="auto"/>
            <w:hideMark/>
          </w:tcPr>
          <w:p w14:paraId="13A751B3" w14:textId="77777777" w:rsidR="002604D0" w:rsidRPr="00DA7271" w:rsidRDefault="002604D0" w:rsidP="00816CD6">
            <w:pPr>
              <w:spacing w:before="240"/>
              <w:rPr>
                <w:rFonts w:asciiTheme="minorHAnsi" w:hAnsiTheme="minorHAnsi" w:cstheme="minorHAnsi"/>
                <w:sz w:val="21"/>
                <w:szCs w:val="21"/>
              </w:rPr>
            </w:pPr>
            <w:r w:rsidRPr="00DA7271">
              <w:rPr>
                <w:rFonts w:asciiTheme="minorHAnsi" w:hAnsiTheme="minorHAnsi" w:cstheme="minorHAnsi"/>
                <w:sz w:val="21"/>
                <w:szCs w:val="21"/>
              </w:rPr>
              <w:t>Diego Cell</w:t>
            </w:r>
          </w:p>
        </w:tc>
        <w:tc>
          <w:tcPr>
            <w:tcW w:w="0" w:type="auto"/>
            <w:hideMark/>
          </w:tcPr>
          <w:p w14:paraId="14F5EF4F" w14:textId="77777777" w:rsidR="002604D0" w:rsidRPr="00DA7271" w:rsidRDefault="002604D0" w:rsidP="00816CD6">
            <w:pPr>
              <w:spacing w:before="240"/>
              <w:rPr>
                <w:rFonts w:asciiTheme="minorHAnsi" w:hAnsiTheme="minorHAnsi" w:cstheme="minorHAnsi"/>
                <w:sz w:val="21"/>
                <w:szCs w:val="21"/>
              </w:rPr>
            </w:pPr>
            <w:r w:rsidRPr="00DA7271">
              <w:rPr>
                <w:rFonts w:asciiTheme="minorHAnsi" w:hAnsiTheme="minorHAnsi" w:cstheme="minorHAnsi"/>
                <w:sz w:val="21"/>
                <w:szCs w:val="21"/>
              </w:rPr>
              <w:t>≥ 3</w:t>
            </w:r>
          </w:p>
        </w:tc>
        <w:tc>
          <w:tcPr>
            <w:tcW w:w="0" w:type="auto"/>
            <w:hideMark/>
          </w:tcPr>
          <w:p w14:paraId="39EA74C7" w14:textId="77777777" w:rsidR="002604D0" w:rsidRPr="00DA7271" w:rsidRDefault="002604D0" w:rsidP="00816CD6">
            <w:pPr>
              <w:spacing w:before="240"/>
              <w:rPr>
                <w:rFonts w:asciiTheme="minorHAnsi" w:hAnsiTheme="minorHAnsi" w:cstheme="minorHAnsi"/>
                <w:sz w:val="21"/>
                <w:szCs w:val="21"/>
              </w:rPr>
            </w:pPr>
            <w:r w:rsidRPr="00DA7271">
              <w:rPr>
                <w:rFonts w:asciiTheme="minorHAnsi" w:hAnsiTheme="minorHAnsi" w:cstheme="minorHAnsi"/>
                <w:sz w:val="21"/>
                <w:szCs w:val="21"/>
              </w:rPr>
              <w:t>1</w:t>
            </w:r>
          </w:p>
        </w:tc>
        <w:tc>
          <w:tcPr>
            <w:tcW w:w="4747" w:type="dxa"/>
            <w:hideMark/>
          </w:tcPr>
          <w:p w14:paraId="728ED047" w14:textId="77777777" w:rsidR="002604D0" w:rsidRPr="00DA7271" w:rsidRDefault="002604D0" w:rsidP="00816CD6">
            <w:pPr>
              <w:spacing w:before="240"/>
              <w:rPr>
                <w:rFonts w:asciiTheme="minorHAnsi" w:hAnsiTheme="minorHAnsi" w:cstheme="minorHAnsi"/>
                <w:sz w:val="21"/>
                <w:szCs w:val="21"/>
              </w:rPr>
            </w:pPr>
            <w:r w:rsidRPr="00DA7271">
              <w:rPr>
                <w:rFonts w:asciiTheme="minorHAnsi" w:hAnsiTheme="minorHAnsi" w:cstheme="minorHAnsi"/>
                <w:sz w:val="21"/>
                <w:szCs w:val="21"/>
              </w:rPr>
              <w:t>The optimal balance between CPU and memory sizing and instance count depends on the performance characteristics of the apps that run on Diego Cells. Scaling vertically with larger Diego Cells makes for larger points of failure, and more apps go down when a Diego Cell fails. On the other hand, scaling horizontally decreases the speed at which the system re-balances apps. Re-balancing 100 Diego Cells takes longer and demands more processing overhead than re-balancing 20 Diego Cells.</w:t>
            </w:r>
          </w:p>
        </w:tc>
      </w:tr>
      <w:tr w:rsidR="00DA7271" w:rsidRPr="00DA7271" w14:paraId="1800CC28" w14:textId="77777777" w:rsidTr="00DA7271">
        <w:tc>
          <w:tcPr>
            <w:tcW w:w="0" w:type="auto"/>
            <w:hideMark/>
          </w:tcPr>
          <w:p w14:paraId="0789E55B" w14:textId="77777777" w:rsidR="002604D0" w:rsidRPr="00DA7271" w:rsidRDefault="002604D0" w:rsidP="00816CD6">
            <w:pPr>
              <w:spacing w:before="240"/>
              <w:rPr>
                <w:rFonts w:asciiTheme="minorHAnsi" w:hAnsiTheme="minorHAnsi" w:cstheme="minorHAnsi"/>
                <w:sz w:val="21"/>
                <w:szCs w:val="21"/>
              </w:rPr>
            </w:pPr>
            <w:r w:rsidRPr="00DA7271">
              <w:rPr>
                <w:rFonts w:asciiTheme="minorHAnsi" w:hAnsiTheme="minorHAnsi" w:cstheme="minorHAnsi"/>
                <w:sz w:val="21"/>
                <w:szCs w:val="21"/>
              </w:rPr>
              <w:t>Diego Brain</w:t>
            </w:r>
          </w:p>
        </w:tc>
        <w:tc>
          <w:tcPr>
            <w:tcW w:w="0" w:type="auto"/>
            <w:hideMark/>
          </w:tcPr>
          <w:p w14:paraId="50307CBE" w14:textId="77777777" w:rsidR="002604D0" w:rsidRPr="00DA7271" w:rsidRDefault="002604D0" w:rsidP="00816CD6">
            <w:pPr>
              <w:spacing w:before="240"/>
              <w:rPr>
                <w:rFonts w:asciiTheme="minorHAnsi" w:hAnsiTheme="minorHAnsi" w:cstheme="minorHAnsi"/>
                <w:sz w:val="21"/>
                <w:szCs w:val="21"/>
              </w:rPr>
            </w:pPr>
            <w:r w:rsidRPr="00DA7271">
              <w:rPr>
                <w:rFonts w:asciiTheme="minorHAnsi" w:hAnsiTheme="minorHAnsi" w:cstheme="minorHAnsi"/>
                <w:sz w:val="21"/>
                <w:szCs w:val="21"/>
              </w:rPr>
              <w:t>≥ 2</w:t>
            </w:r>
          </w:p>
        </w:tc>
        <w:tc>
          <w:tcPr>
            <w:tcW w:w="0" w:type="auto"/>
            <w:hideMark/>
          </w:tcPr>
          <w:p w14:paraId="6F2E7710" w14:textId="77777777" w:rsidR="002604D0" w:rsidRPr="00DA7271" w:rsidRDefault="002604D0" w:rsidP="00816CD6">
            <w:pPr>
              <w:spacing w:before="240"/>
              <w:rPr>
                <w:rFonts w:asciiTheme="minorHAnsi" w:hAnsiTheme="minorHAnsi" w:cstheme="minorHAnsi"/>
                <w:sz w:val="21"/>
                <w:szCs w:val="21"/>
              </w:rPr>
            </w:pPr>
            <w:r w:rsidRPr="00DA7271">
              <w:rPr>
                <w:rFonts w:asciiTheme="minorHAnsi" w:hAnsiTheme="minorHAnsi" w:cstheme="minorHAnsi"/>
                <w:sz w:val="21"/>
                <w:szCs w:val="21"/>
              </w:rPr>
              <w:t>1</w:t>
            </w:r>
          </w:p>
        </w:tc>
        <w:tc>
          <w:tcPr>
            <w:tcW w:w="4747" w:type="dxa"/>
            <w:hideMark/>
          </w:tcPr>
          <w:p w14:paraId="649A8C2F" w14:textId="77777777" w:rsidR="002604D0" w:rsidRPr="00DA7271" w:rsidRDefault="002604D0" w:rsidP="00816CD6">
            <w:pPr>
              <w:spacing w:before="240"/>
              <w:rPr>
                <w:rFonts w:asciiTheme="minorHAnsi" w:hAnsiTheme="minorHAnsi" w:cstheme="minorHAnsi"/>
                <w:sz w:val="21"/>
                <w:szCs w:val="21"/>
              </w:rPr>
            </w:pPr>
            <w:r w:rsidRPr="00DA7271">
              <w:rPr>
                <w:rFonts w:asciiTheme="minorHAnsi" w:hAnsiTheme="minorHAnsi" w:cstheme="minorHAnsi"/>
                <w:sz w:val="21"/>
                <w:szCs w:val="21"/>
              </w:rPr>
              <w:t>For high availability, use at least one per AZ, or at least two if only one AZ.</w:t>
            </w:r>
          </w:p>
        </w:tc>
      </w:tr>
      <w:tr w:rsidR="00DA7271" w:rsidRPr="00DA7271" w14:paraId="06F8037F" w14:textId="77777777" w:rsidTr="00DA7271">
        <w:tc>
          <w:tcPr>
            <w:tcW w:w="0" w:type="auto"/>
            <w:hideMark/>
          </w:tcPr>
          <w:p w14:paraId="71A4CF47" w14:textId="77777777" w:rsidR="002604D0" w:rsidRPr="00DA7271" w:rsidRDefault="002604D0" w:rsidP="00816CD6">
            <w:pPr>
              <w:spacing w:before="240"/>
              <w:rPr>
                <w:rFonts w:asciiTheme="minorHAnsi" w:hAnsiTheme="minorHAnsi" w:cstheme="minorHAnsi"/>
                <w:sz w:val="21"/>
                <w:szCs w:val="21"/>
              </w:rPr>
            </w:pPr>
            <w:r w:rsidRPr="00DA7271">
              <w:rPr>
                <w:rFonts w:asciiTheme="minorHAnsi" w:hAnsiTheme="minorHAnsi" w:cstheme="minorHAnsi"/>
                <w:sz w:val="21"/>
                <w:szCs w:val="21"/>
              </w:rPr>
              <w:t>Diego BBS</w:t>
            </w:r>
          </w:p>
        </w:tc>
        <w:tc>
          <w:tcPr>
            <w:tcW w:w="0" w:type="auto"/>
            <w:hideMark/>
          </w:tcPr>
          <w:p w14:paraId="5AB0D233" w14:textId="77777777" w:rsidR="002604D0" w:rsidRPr="00DA7271" w:rsidRDefault="002604D0" w:rsidP="00816CD6">
            <w:pPr>
              <w:spacing w:before="240"/>
              <w:rPr>
                <w:rFonts w:asciiTheme="minorHAnsi" w:hAnsiTheme="minorHAnsi" w:cstheme="minorHAnsi"/>
                <w:sz w:val="21"/>
                <w:szCs w:val="21"/>
              </w:rPr>
            </w:pPr>
            <w:r w:rsidRPr="00DA7271">
              <w:rPr>
                <w:rFonts w:asciiTheme="minorHAnsi" w:hAnsiTheme="minorHAnsi" w:cstheme="minorHAnsi"/>
                <w:sz w:val="21"/>
                <w:szCs w:val="21"/>
              </w:rPr>
              <w:t>≥ 2</w:t>
            </w:r>
          </w:p>
        </w:tc>
        <w:tc>
          <w:tcPr>
            <w:tcW w:w="0" w:type="auto"/>
            <w:hideMark/>
          </w:tcPr>
          <w:p w14:paraId="4C7CCEA9" w14:textId="77777777" w:rsidR="002604D0" w:rsidRPr="00DA7271" w:rsidRDefault="002604D0" w:rsidP="00816CD6">
            <w:pPr>
              <w:spacing w:before="240"/>
              <w:rPr>
                <w:rFonts w:asciiTheme="minorHAnsi" w:hAnsiTheme="minorHAnsi" w:cstheme="minorHAnsi"/>
                <w:sz w:val="21"/>
                <w:szCs w:val="21"/>
              </w:rPr>
            </w:pPr>
            <w:r w:rsidRPr="00DA7271">
              <w:rPr>
                <w:rFonts w:asciiTheme="minorHAnsi" w:hAnsiTheme="minorHAnsi" w:cstheme="minorHAnsi"/>
                <w:sz w:val="21"/>
                <w:szCs w:val="21"/>
              </w:rPr>
              <w:t>1</w:t>
            </w:r>
          </w:p>
        </w:tc>
        <w:tc>
          <w:tcPr>
            <w:tcW w:w="4747" w:type="dxa"/>
            <w:hideMark/>
          </w:tcPr>
          <w:p w14:paraId="6B1104F4" w14:textId="77777777" w:rsidR="002604D0" w:rsidRPr="00DA7271" w:rsidRDefault="002604D0" w:rsidP="00816CD6">
            <w:pPr>
              <w:spacing w:before="240"/>
              <w:rPr>
                <w:rFonts w:asciiTheme="minorHAnsi" w:hAnsiTheme="minorHAnsi" w:cstheme="minorHAnsi"/>
                <w:sz w:val="21"/>
                <w:szCs w:val="21"/>
              </w:rPr>
            </w:pPr>
            <w:r w:rsidRPr="00DA7271">
              <w:rPr>
                <w:rFonts w:asciiTheme="minorHAnsi" w:hAnsiTheme="minorHAnsi" w:cstheme="minorHAnsi"/>
                <w:sz w:val="21"/>
                <w:szCs w:val="21"/>
              </w:rPr>
              <w:t>For high availability in a multi-AZ deployment, use at least one instance per AZ. Scale Diego BBS to at least two instances for high availability in a single-AZ deployment.</w:t>
            </w:r>
          </w:p>
        </w:tc>
      </w:tr>
      <w:tr w:rsidR="00DA7271" w:rsidRPr="00DA7271" w14:paraId="06CA13E7" w14:textId="77777777" w:rsidTr="00DA7271">
        <w:tc>
          <w:tcPr>
            <w:tcW w:w="0" w:type="auto"/>
            <w:hideMark/>
          </w:tcPr>
          <w:p w14:paraId="73AAE68A" w14:textId="77777777" w:rsidR="002604D0" w:rsidRPr="00DA7271" w:rsidRDefault="002604D0" w:rsidP="00816CD6">
            <w:pPr>
              <w:spacing w:before="240"/>
              <w:rPr>
                <w:rFonts w:asciiTheme="minorHAnsi" w:hAnsiTheme="minorHAnsi" w:cstheme="minorHAnsi"/>
                <w:sz w:val="21"/>
                <w:szCs w:val="21"/>
              </w:rPr>
            </w:pPr>
            <w:r w:rsidRPr="00DA7271">
              <w:rPr>
                <w:rFonts w:asciiTheme="minorHAnsi" w:hAnsiTheme="minorHAnsi" w:cstheme="minorHAnsi"/>
                <w:sz w:val="21"/>
                <w:szCs w:val="21"/>
              </w:rPr>
              <w:t>MySQL Server</w:t>
            </w:r>
          </w:p>
        </w:tc>
        <w:tc>
          <w:tcPr>
            <w:tcW w:w="0" w:type="auto"/>
            <w:hideMark/>
          </w:tcPr>
          <w:p w14:paraId="7E5B404E" w14:textId="77777777" w:rsidR="002604D0" w:rsidRPr="00DA7271" w:rsidRDefault="002604D0" w:rsidP="00816CD6">
            <w:pPr>
              <w:spacing w:before="240"/>
              <w:rPr>
                <w:rFonts w:asciiTheme="minorHAnsi" w:hAnsiTheme="minorHAnsi" w:cstheme="minorHAnsi"/>
                <w:sz w:val="21"/>
                <w:szCs w:val="21"/>
              </w:rPr>
            </w:pPr>
            <w:r w:rsidRPr="00DA7271">
              <w:rPr>
                <w:rFonts w:asciiTheme="minorHAnsi" w:hAnsiTheme="minorHAnsi" w:cstheme="minorHAnsi"/>
                <w:sz w:val="21"/>
                <w:szCs w:val="21"/>
              </w:rPr>
              <w:t>3</w:t>
            </w:r>
          </w:p>
        </w:tc>
        <w:tc>
          <w:tcPr>
            <w:tcW w:w="0" w:type="auto"/>
            <w:hideMark/>
          </w:tcPr>
          <w:p w14:paraId="0DBEDA10" w14:textId="77777777" w:rsidR="002604D0" w:rsidRPr="00DA7271" w:rsidRDefault="002604D0" w:rsidP="00816CD6">
            <w:pPr>
              <w:spacing w:before="240"/>
              <w:rPr>
                <w:rFonts w:asciiTheme="minorHAnsi" w:hAnsiTheme="minorHAnsi" w:cstheme="minorHAnsi"/>
                <w:sz w:val="21"/>
                <w:szCs w:val="21"/>
              </w:rPr>
            </w:pPr>
            <w:r w:rsidRPr="00DA7271">
              <w:rPr>
                <w:rFonts w:asciiTheme="minorHAnsi" w:hAnsiTheme="minorHAnsi" w:cstheme="minorHAnsi"/>
                <w:sz w:val="21"/>
                <w:szCs w:val="21"/>
              </w:rPr>
              <w:t>1</w:t>
            </w:r>
          </w:p>
        </w:tc>
        <w:tc>
          <w:tcPr>
            <w:tcW w:w="4747" w:type="dxa"/>
            <w:hideMark/>
          </w:tcPr>
          <w:p w14:paraId="6DC056AD"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If you use an external database in your deployment, then you can set the MySQL Server instance count to </w:t>
            </w:r>
            <w:r w:rsidRPr="00DA7271">
              <w:rPr>
                <w:rStyle w:val="HTMLCode"/>
                <w:rFonts w:asciiTheme="minorHAnsi" w:eastAsiaTheme="minorHAnsi" w:hAnsiTheme="minorHAnsi" w:cstheme="minorHAnsi"/>
                <w:sz w:val="21"/>
                <w:szCs w:val="21"/>
                <w:bdr w:val="single" w:sz="6" w:space="0" w:color="E4E4E4" w:frame="1"/>
                <w:shd w:val="clear" w:color="auto" w:fill="F5F5FF"/>
              </w:rPr>
              <w:t>0</w:t>
            </w:r>
            <w:r w:rsidRPr="00DA7271">
              <w:rPr>
                <w:rFonts w:asciiTheme="minorHAnsi" w:hAnsiTheme="minorHAnsi" w:cstheme="minorHAnsi"/>
                <w:sz w:val="21"/>
                <w:szCs w:val="21"/>
              </w:rPr>
              <w:t>. For instructions about scaling down an internal MySQL cluster, see </w:t>
            </w:r>
            <w:hyperlink r:id="rId136" w:anchor="scale-down" w:history="1">
              <w:r w:rsidRPr="00DA7271">
                <w:rPr>
                  <w:rStyle w:val="Hyperlink"/>
                  <w:rFonts w:asciiTheme="minorHAnsi" w:hAnsiTheme="minorHAnsi" w:cstheme="minorHAnsi"/>
                  <w:b/>
                  <w:bCs/>
                  <w:color w:val="auto"/>
                  <w:sz w:val="21"/>
                  <w:szCs w:val="21"/>
                </w:rPr>
                <w:t>Scaling Down Your MySQL Cluster</w:t>
              </w:r>
            </w:hyperlink>
            <w:r w:rsidRPr="00DA7271">
              <w:rPr>
                <w:rFonts w:asciiTheme="minorHAnsi" w:hAnsiTheme="minorHAnsi" w:cstheme="minorHAnsi"/>
                <w:sz w:val="21"/>
                <w:szCs w:val="21"/>
              </w:rPr>
              <w:t>.</w:t>
            </w:r>
          </w:p>
        </w:tc>
      </w:tr>
      <w:tr w:rsidR="00DA7271" w:rsidRPr="00DA7271" w14:paraId="57CC48B0" w14:textId="77777777" w:rsidTr="00DA7271">
        <w:tc>
          <w:tcPr>
            <w:tcW w:w="0" w:type="auto"/>
            <w:hideMark/>
          </w:tcPr>
          <w:p w14:paraId="116A2B82"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MySQL Proxy</w:t>
            </w:r>
          </w:p>
        </w:tc>
        <w:tc>
          <w:tcPr>
            <w:tcW w:w="0" w:type="auto"/>
            <w:hideMark/>
          </w:tcPr>
          <w:p w14:paraId="3113E29C"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2</w:t>
            </w:r>
          </w:p>
        </w:tc>
        <w:tc>
          <w:tcPr>
            <w:tcW w:w="0" w:type="auto"/>
            <w:hideMark/>
          </w:tcPr>
          <w:p w14:paraId="62E93FFB"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1</w:t>
            </w:r>
          </w:p>
        </w:tc>
        <w:tc>
          <w:tcPr>
            <w:tcW w:w="4747" w:type="dxa"/>
            <w:hideMark/>
          </w:tcPr>
          <w:p w14:paraId="29485AB3"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If you use an external database in your deployment, then you can set the MySQL Proxy instance count to </w:t>
            </w:r>
            <w:r w:rsidRPr="00DA7271">
              <w:rPr>
                <w:rStyle w:val="HTMLCode"/>
                <w:rFonts w:asciiTheme="minorHAnsi" w:eastAsiaTheme="minorHAnsi" w:hAnsiTheme="minorHAnsi" w:cstheme="minorHAnsi"/>
                <w:sz w:val="21"/>
                <w:szCs w:val="21"/>
                <w:bdr w:val="single" w:sz="6" w:space="0" w:color="E4E4E4" w:frame="1"/>
                <w:shd w:val="clear" w:color="auto" w:fill="F5F5FF"/>
              </w:rPr>
              <w:t>0</w:t>
            </w:r>
            <w:r w:rsidRPr="00DA7271">
              <w:rPr>
                <w:rFonts w:asciiTheme="minorHAnsi" w:hAnsiTheme="minorHAnsi" w:cstheme="minorHAnsi"/>
                <w:sz w:val="21"/>
                <w:szCs w:val="21"/>
              </w:rPr>
              <w:t>.</w:t>
            </w:r>
          </w:p>
        </w:tc>
      </w:tr>
      <w:tr w:rsidR="00DA7271" w:rsidRPr="00DA7271" w14:paraId="5DE17439" w14:textId="77777777" w:rsidTr="00DA7271">
        <w:tc>
          <w:tcPr>
            <w:tcW w:w="0" w:type="auto"/>
            <w:hideMark/>
          </w:tcPr>
          <w:p w14:paraId="530D629A"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NATS Server</w:t>
            </w:r>
          </w:p>
        </w:tc>
        <w:tc>
          <w:tcPr>
            <w:tcW w:w="0" w:type="auto"/>
            <w:hideMark/>
          </w:tcPr>
          <w:p w14:paraId="438C7F8B"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 2</w:t>
            </w:r>
          </w:p>
        </w:tc>
        <w:tc>
          <w:tcPr>
            <w:tcW w:w="0" w:type="auto"/>
            <w:hideMark/>
          </w:tcPr>
          <w:p w14:paraId="0005C9EC"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1</w:t>
            </w:r>
          </w:p>
        </w:tc>
        <w:tc>
          <w:tcPr>
            <w:tcW w:w="4747" w:type="dxa"/>
            <w:hideMark/>
          </w:tcPr>
          <w:p w14:paraId="79200EB7"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In a high-availability deployment, you might run a single NATS instance if your deployment lacks the resources to deploy two stable NATS servers. Components using NATS are resilient to message failures and the BOSH Resurrector recovers the NATS VM quickly if it becomes non-responsive.</w:t>
            </w:r>
          </w:p>
        </w:tc>
      </w:tr>
      <w:tr w:rsidR="00DA7271" w:rsidRPr="00DA7271" w14:paraId="60D07EB4" w14:textId="77777777" w:rsidTr="00DA7271">
        <w:tc>
          <w:tcPr>
            <w:tcW w:w="0" w:type="auto"/>
            <w:hideMark/>
          </w:tcPr>
          <w:p w14:paraId="2D348C25"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Cloud Controller</w:t>
            </w:r>
          </w:p>
        </w:tc>
        <w:tc>
          <w:tcPr>
            <w:tcW w:w="0" w:type="auto"/>
            <w:hideMark/>
          </w:tcPr>
          <w:p w14:paraId="53F12E53"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 2</w:t>
            </w:r>
          </w:p>
        </w:tc>
        <w:tc>
          <w:tcPr>
            <w:tcW w:w="0" w:type="auto"/>
            <w:hideMark/>
          </w:tcPr>
          <w:p w14:paraId="668AF98C"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1</w:t>
            </w:r>
          </w:p>
        </w:tc>
        <w:tc>
          <w:tcPr>
            <w:tcW w:w="4747" w:type="dxa"/>
            <w:hideMark/>
          </w:tcPr>
          <w:p w14:paraId="7C945010"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Scale the Cloud Controller to accommodate the number of requests to the API and the number of apps in the system.</w:t>
            </w:r>
          </w:p>
        </w:tc>
      </w:tr>
      <w:tr w:rsidR="00DA7271" w:rsidRPr="00DA7271" w14:paraId="24B34F3A" w14:textId="77777777" w:rsidTr="00DA7271">
        <w:tc>
          <w:tcPr>
            <w:tcW w:w="0" w:type="auto"/>
            <w:hideMark/>
          </w:tcPr>
          <w:p w14:paraId="3999BA33"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lastRenderedPageBreak/>
              <w:t>Clock Global</w:t>
            </w:r>
          </w:p>
        </w:tc>
        <w:tc>
          <w:tcPr>
            <w:tcW w:w="0" w:type="auto"/>
            <w:hideMark/>
          </w:tcPr>
          <w:p w14:paraId="59890533"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 2</w:t>
            </w:r>
          </w:p>
        </w:tc>
        <w:tc>
          <w:tcPr>
            <w:tcW w:w="0" w:type="auto"/>
            <w:hideMark/>
          </w:tcPr>
          <w:p w14:paraId="78996B16"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1</w:t>
            </w:r>
          </w:p>
        </w:tc>
        <w:tc>
          <w:tcPr>
            <w:tcW w:w="4747" w:type="dxa"/>
            <w:hideMark/>
          </w:tcPr>
          <w:p w14:paraId="30AE2AF9"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For a high-availability deployment, scale the Clock Global job to a value greater than 1 or to the number of AZs you have.</w:t>
            </w:r>
          </w:p>
        </w:tc>
      </w:tr>
      <w:tr w:rsidR="00DA7271" w:rsidRPr="00DA7271" w14:paraId="47A99FAA" w14:textId="77777777" w:rsidTr="00DA7271">
        <w:tc>
          <w:tcPr>
            <w:tcW w:w="0" w:type="auto"/>
            <w:hideMark/>
          </w:tcPr>
          <w:p w14:paraId="0DF32377"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Router</w:t>
            </w:r>
          </w:p>
        </w:tc>
        <w:tc>
          <w:tcPr>
            <w:tcW w:w="0" w:type="auto"/>
            <w:hideMark/>
          </w:tcPr>
          <w:p w14:paraId="43A432F8"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 2</w:t>
            </w:r>
          </w:p>
        </w:tc>
        <w:tc>
          <w:tcPr>
            <w:tcW w:w="0" w:type="auto"/>
            <w:hideMark/>
          </w:tcPr>
          <w:p w14:paraId="0D442A6A"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1</w:t>
            </w:r>
          </w:p>
        </w:tc>
        <w:tc>
          <w:tcPr>
            <w:tcW w:w="4747" w:type="dxa"/>
            <w:hideMark/>
          </w:tcPr>
          <w:p w14:paraId="0B1BE194"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Scale the Gorouter to accommodate the number of incoming requests. Additional instances increase available bandwidth. In general, this load is much less than the load on Diego Cells.</w:t>
            </w:r>
          </w:p>
        </w:tc>
      </w:tr>
      <w:tr w:rsidR="00DA7271" w:rsidRPr="00DA7271" w14:paraId="7153F39F" w14:textId="77777777" w:rsidTr="00DA7271">
        <w:tc>
          <w:tcPr>
            <w:tcW w:w="0" w:type="auto"/>
            <w:hideMark/>
          </w:tcPr>
          <w:p w14:paraId="515F1FBD"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UAA</w:t>
            </w:r>
          </w:p>
        </w:tc>
        <w:tc>
          <w:tcPr>
            <w:tcW w:w="0" w:type="auto"/>
            <w:hideMark/>
          </w:tcPr>
          <w:p w14:paraId="49516D7A"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 2</w:t>
            </w:r>
          </w:p>
        </w:tc>
        <w:tc>
          <w:tcPr>
            <w:tcW w:w="0" w:type="auto"/>
            <w:hideMark/>
          </w:tcPr>
          <w:p w14:paraId="53E1B6AA"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1</w:t>
            </w:r>
          </w:p>
        </w:tc>
        <w:tc>
          <w:tcPr>
            <w:tcW w:w="4747" w:type="dxa"/>
            <w:hideMark/>
          </w:tcPr>
          <w:p w14:paraId="15296D54" w14:textId="77777777" w:rsidR="002604D0" w:rsidRPr="00DA7271" w:rsidRDefault="002604D0" w:rsidP="00816CD6">
            <w:pPr>
              <w:rPr>
                <w:rFonts w:asciiTheme="minorHAnsi" w:hAnsiTheme="minorHAnsi" w:cstheme="minorHAnsi"/>
                <w:sz w:val="21"/>
                <w:szCs w:val="21"/>
              </w:rPr>
            </w:pPr>
          </w:p>
        </w:tc>
      </w:tr>
      <w:tr w:rsidR="00DA7271" w:rsidRPr="00DA7271" w14:paraId="7209A775" w14:textId="77777777" w:rsidTr="00DA7271">
        <w:tc>
          <w:tcPr>
            <w:tcW w:w="0" w:type="auto"/>
            <w:hideMark/>
          </w:tcPr>
          <w:p w14:paraId="3CB61F3C"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Doppler Server</w:t>
            </w:r>
          </w:p>
        </w:tc>
        <w:tc>
          <w:tcPr>
            <w:tcW w:w="0" w:type="auto"/>
            <w:hideMark/>
          </w:tcPr>
          <w:p w14:paraId="31D92008"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 2</w:t>
            </w:r>
          </w:p>
        </w:tc>
        <w:tc>
          <w:tcPr>
            <w:tcW w:w="0" w:type="auto"/>
            <w:hideMark/>
          </w:tcPr>
          <w:p w14:paraId="71AEA793"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1</w:t>
            </w:r>
          </w:p>
        </w:tc>
        <w:tc>
          <w:tcPr>
            <w:tcW w:w="4747" w:type="dxa"/>
            <w:hideMark/>
          </w:tcPr>
          <w:p w14:paraId="545F95FB"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Deploying additional Doppler servers splits traffic across them. For a high-availability deployment, VMware recommends at least two per AZ.</w:t>
            </w:r>
          </w:p>
        </w:tc>
      </w:tr>
      <w:tr w:rsidR="00DA7271" w:rsidRPr="00DA7271" w14:paraId="06865B2E" w14:textId="77777777" w:rsidTr="00DA7271">
        <w:tc>
          <w:tcPr>
            <w:tcW w:w="0" w:type="auto"/>
            <w:hideMark/>
          </w:tcPr>
          <w:p w14:paraId="776A1535"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Loggregator Traffic Controller</w:t>
            </w:r>
          </w:p>
        </w:tc>
        <w:tc>
          <w:tcPr>
            <w:tcW w:w="0" w:type="auto"/>
            <w:hideMark/>
          </w:tcPr>
          <w:p w14:paraId="3BBC8D10"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 2</w:t>
            </w:r>
          </w:p>
        </w:tc>
        <w:tc>
          <w:tcPr>
            <w:tcW w:w="0" w:type="auto"/>
            <w:hideMark/>
          </w:tcPr>
          <w:p w14:paraId="4B7C6D90"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1</w:t>
            </w:r>
          </w:p>
        </w:tc>
        <w:tc>
          <w:tcPr>
            <w:tcW w:w="4747" w:type="dxa"/>
            <w:hideMark/>
          </w:tcPr>
          <w:p w14:paraId="7F84037A"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Deploying additional Loggregator Traffic Controllers allows you to direct traffic to them in a round-robin manner. For a high-availability deployment, VMware recommends at least two per AZ.</w:t>
            </w:r>
          </w:p>
        </w:tc>
      </w:tr>
      <w:tr w:rsidR="00DA7271" w:rsidRPr="00DA7271" w14:paraId="28727ADB" w14:textId="77777777" w:rsidTr="00DA7271">
        <w:tc>
          <w:tcPr>
            <w:tcW w:w="0" w:type="auto"/>
            <w:hideMark/>
          </w:tcPr>
          <w:p w14:paraId="6B64B0ED"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Syslog Scheduler</w:t>
            </w:r>
          </w:p>
        </w:tc>
        <w:tc>
          <w:tcPr>
            <w:tcW w:w="0" w:type="auto"/>
            <w:hideMark/>
          </w:tcPr>
          <w:p w14:paraId="10E45D4D"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 2</w:t>
            </w:r>
          </w:p>
        </w:tc>
        <w:tc>
          <w:tcPr>
            <w:tcW w:w="0" w:type="auto"/>
            <w:hideMark/>
          </w:tcPr>
          <w:p w14:paraId="23DC0759"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1</w:t>
            </w:r>
          </w:p>
        </w:tc>
        <w:tc>
          <w:tcPr>
            <w:tcW w:w="4747" w:type="dxa"/>
            <w:hideMark/>
          </w:tcPr>
          <w:p w14:paraId="4B12B9E6"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The Syslog Scheduler is a scalable component. For high availability, use at least one instance per AZ, or at least two instances if only one AZ is present.</w:t>
            </w:r>
          </w:p>
        </w:tc>
      </w:tr>
      <w:tr w:rsidR="00DA7271" w:rsidRPr="00DA7271" w14:paraId="5A364CEA" w14:textId="77777777" w:rsidTr="00DA7271">
        <w:tc>
          <w:tcPr>
            <w:tcW w:w="0" w:type="auto"/>
            <w:hideMark/>
          </w:tcPr>
          <w:p w14:paraId="4ADFF647"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CredHub</w:t>
            </w:r>
          </w:p>
        </w:tc>
        <w:tc>
          <w:tcPr>
            <w:tcW w:w="0" w:type="auto"/>
            <w:hideMark/>
          </w:tcPr>
          <w:p w14:paraId="0CF7F004"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 3</w:t>
            </w:r>
          </w:p>
        </w:tc>
        <w:tc>
          <w:tcPr>
            <w:tcW w:w="0" w:type="auto"/>
            <w:hideMark/>
          </w:tcPr>
          <w:p w14:paraId="1EBF8459"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2</w:t>
            </w:r>
          </w:p>
        </w:tc>
        <w:tc>
          <w:tcPr>
            <w:tcW w:w="4747" w:type="dxa"/>
            <w:hideMark/>
          </w:tcPr>
          <w:p w14:paraId="34451B55" w14:textId="77777777" w:rsidR="002604D0" w:rsidRPr="00DA7271" w:rsidRDefault="002604D0" w:rsidP="00816CD6">
            <w:pPr>
              <w:rPr>
                <w:rFonts w:asciiTheme="minorHAnsi" w:hAnsiTheme="minorHAnsi" w:cstheme="minorHAnsi"/>
                <w:sz w:val="21"/>
                <w:szCs w:val="21"/>
              </w:rPr>
            </w:pPr>
            <w:r w:rsidRPr="00DA7271">
              <w:rPr>
                <w:rFonts w:asciiTheme="minorHAnsi" w:hAnsiTheme="minorHAnsi" w:cstheme="minorHAnsi"/>
                <w:sz w:val="21"/>
                <w:szCs w:val="21"/>
              </w:rPr>
              <w:t>CredHub is a scalable component. For high availability, use at least one instance per AZ, or at least three instances if only one AZ is present.</w:t>
            </w:r>
          </w:p>
        </w:tc>
      </w:tr>
    </w:tbl>
    <w:p w14:paraId="7031A052" w14:textId="77777777" w:rsidR="002604D0" w:rsidRPr="00FD052F" w:rsidRDefault="002604D0" w:rsidP="002604D0">
      <w:pPr>
        <w:pStyle w:val="Style1"/>
        <w:rPr>
          <w:rFonts w:asciiTheme="minorHAnsi" w:hAnsiTheme="minorHAnsi" w:cstheme="minorHAnsi"/>
          <w:sz w:val="22"/>
          <w:szCs w:val="22"/>
        </w:rPr>
      </w:pPr>
    </w:p>
    <w:p w14:paraId="3AE05889" w14:textId="77777777" w:rsidR="002604D0" w:rsidRPr="0067515C" w:rsidRDefault="002604D0" w:rsidP="002604D0">
      <w:pPr>
        <w:pStyle w:val="Heading4"/>
        <w:rPr>
          <w:rFonts w:cstheme="majorHAnsi"/>
        </w:rPr>
      </w:pPr>
      <w:bookmarkStart w:id="343" w:name="_Toc481079154"/>
      <w:bookmarkStart w:id="344" w:name="_Toc481660563"/>
      <w:bookmarkStart w:id="345" w:name="_Toc45003052"/>
      <w:bookmarkStart w:id="346" w:name="_Toc45012584"/>
      <w:bookmarkStart w:id="347" w:name="_Toc45034575"/>
      <w:r w:rsidRPr="0067515C">
        <w:rPr>
          <w:rFonts w:cstheme="majorHAnsi"/>
        </w:rPr>
        <w:t>Availability Zones</w:t>
      </w:r>
      <w:bookmarkEnd w:id="343"/>
      <w:bookmarkEnd w:id="344"/>
      <w:bookmarkEnd w:id="345"/>
      <w:bookmarkEnd w:id="346"/>
      <w:bookmarkEnd w:id="347"/>
    </w:p>
    <w:p w14:paraId="4BB1453A" w14:textId="77777777" w:rsidR="002604D0" w:rsidRPr="008A5161" w:rsidRDefault="002604D0" w:rsidP="002604D0">
      <w:pPr>
        <w:pStyle w:val="Style1"/>
        <w:ind w:left="426"/>
        <w:rPr>
          <w:rFonts w:asciiTheme="minorHAnsi" w:hAnsiTheme="minorHAnsi" w:cstheme="minorHAnsi"/>
          <w:sz w:val="21"/>
          <w:szCs w:val="21"/>
        </w:rPr>
      </w:pPr>
      <w:r w:rsidRPr="008A5161">
        <w:rPr>
          <w:rFonts w:asciiTheme="minorHAnsi" w:hAnsiTheme="minorHAnsi" w:cstheme="minorHAnsi"/>
          <w:sz w:val="21"/>
          <w:szCs w:val="21"/>
        </w:rPr>
        <w:t xml:space="preserve">Deploying Cloud Foundry across three or more AZs and assigning multiple component instances to different AZ locations lets a deployment operate uninterrupted when entire AZs become unavailable. </w:t>
      </w:r>
    </w:p>
    <w:p w14:paraId="6AB9AA85" w14:textId="77777777" w:rsidR="002604D0" w:rsidRPr="008A5161" w:rsidRDefault="002604D0" w:rsidP="002604D0">
      <w:pPr>
        <w:pStyle w:val="Style1"/>
        <w:ind w:left="426"/>
        <w:rPr>
          <w:rFonts w:asciiTheme="minorHAnsi" w:hAnsiTheme="minorHAnsi" w:cstheme="minorHAnsi"/>
          <w:sz w:val="21"/>
          <w:szCs w:val="21"/>
        </w:rPr>
      </w:pPr>
      <w:r>
        <w:rPr>
          <w:rFonts w:asciiTheme="minorHAnsi" w:hAnsiTheme="minorHAnsi" w:cstheme="minorHAnsi"/>
          <w:sz w:val="21"/>
          <w:szCs w:val="21"/>
        </w:rPr>
        <w:t>NSE</w:t>
      </w:r>
      <w:r w:rsidRPr="008A5161">
        <w:rPr>
          <w:rFonts w:asciiTheme="minorHAnsi" w:hAnsiTheme="minorHAnsi" w:cstheme="minorHAnsi"/>
          <w:sz w:val="21"/>
          <w:szCs w:val="21"/>
        </w:rPr>
        <w:t xml:space="preserve"> has 6 Availability Zones for its Cloud Foundry platform. Cloud Foundry maintains its availability as long as a majority of the AZs remain accessible. For example, a three-AZ deployment stays up when one entire AZ goes down, and a five-AZ deployment can withstand an outage of up to two AZs with no impact on uptime. When using more than 3 AZs, it’s recommended that the number of AZs is odd.</w:t>
      </w:r>
    </w:p>
    <w:p w14:paraId="6FCF9218" w14:textId="77777777" w:rsidR="002604D0" w:rsidRPr="008A5161" w:rsidRDefault="002604D0" w:rsidP="002604D0">
      <w:pPr>
        <w:pStyle w:val="Style1"/>
        <w:ind w:left="426"/>
        <w:rPr>
          <w:rFonts w:asciiTheme="minorHAnsi" w:hAnsiTheme="minorHAnsi" w:cstheme="minorHAnsi"/>
          <w:sz w:val="21"/>
          <w:szCs w:val="21"/>
        </w:rPr>
      </w:pPr>
      <w:r w:rsidRPr="008A5161">
        <w:rPr>
          <w:rFonts w:asciiTheme="minorHAnsi" w:hAnsiTheme="minorHAnsi" w:cstheme="minorHAnsi"/>
          <w:sz w:val="21"/>
          <w:szCs w:val="21"/>
        </w:rPr>
        <w:t>In current Scenario, we will be using only one Availability Zone for each foundation, as number of applications are limited and also separate Hardware, Cooling, Rack Spaces are needed to run additional Availability zones</w:t>
      </w:r>
    </w:p>
    <w:p w14:paraId="0924A480" w14:textId="77777777" w:rsidR="002604D0" w:rsidRPr="00FD052F" w:rsidRDefault="002604D0" w:rsidP="002604D0">
      <w:pPr>
        <w:pStyle w:val="Style1"/>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4868"/>
        <w:gridCol w:w="4868"/>
      </w:tblGrid>
      <w:tr w:rsidR="002604D0" w:rsidRPr="00FD052F" w14:paraId="40F35E78" w14:textId="77777777" w:rsidTr="00816CD6">
        <w:tc>
          <w:tcPr>
            <w:tcW w:w="4868" w:type="dxa"/>
          </w:tcPr>
          <w:p w14:paraId="5DC766B0" w14:textId="77777777" w:rsidR="002604D0" w:rsidRPr="00FD052F" w:rsidRDefault="002604D0" w:rsidP="00816CD6">
            <w:pPr>
              <w:pStyle w:val="Style1"/>
              <w:rPr>
                <w:rFonts w:asciiTheme="minorHAnsi" w:hAnsiTheme="minorHAnsi" w:cstheme="minorHAnsi"/>
                <w:sz w:val="22"/>
                <w:szCs w:val="22"/>
              </w:rPr>
            </w:pPr>
            <w:r w:rsidRPr="00FD052F">
              <w:rPr>
                <w:rFonts w:asciiTheme="minorHAnsi" w:hAnsiTheme="minorHAnsi" w:cstheme="minorHAnsi"/>
                <w:sz w:val="22"/>
                <w:szCs w:val="22"/>
              </w:rPr>
              <w:t>SL No.</w:t>
            </w:r>
          </w:p>
        </w:tc>
        <w:tc>
          <w:tcPr>
            <w:tcW w:w="4868" w:type="dxa"/>
          </w:tcPr>
          <w:p w14:paraId="45BB63E0" w14:textId="77777777" w:rsidR="002604D0" w:rsidRPr="00FD052F" w:rsidRDefault="002604D0" w:rsidP="00816CD6">
            <w:pPr>
              <w:pStyle w:val="Style1"/>
              <w:rPr>
                <w:rFonts w:asciiTheme="minorHAnsi" w:hAnsiTheme="minorHAnsi" w:cstheme="minorHAnsi"/>
                <w:sz w:val="22"/>
                <w:szCs w:val="22"/>
              </w:rPr>
            </w:pPr>
            <w:r w:rsidRPr="00FD052F">
              <w:rPr>
                <w:rFonts w:asciiTheme="minorHAnsi" w:hAnsiTheme="minorHAnsi" w:cstheme="minorHAnsi"/>
                <w:sz w:val="22"/>
                <w:szCs w:val="22"/>
              </w:rPr>
              <w:t>No. Of availability Zones</w:t>
            </w:r>
          </w:p>
        </w:tc>
      </w:tr>
      <w:tr w:rsidR="002604D0" w:rsidRPr="00FD052F" w14:paraId="2216748A" w14:textId="77777777" w:rsidTr="00816CD6">
        <w:tc>
          <w:tcPr>
            <w:tcW w:w="4868" w:type="dxa"/>
          </w:tcPr>
          <w:p w14:paraId="537BF01E" w14:textId="77777777" w:rsidR="002604D0" w:rsidRPr="00FD052F" w:rsidRDefault="002604D0" w:rsidP="00816CD6">
            <w:pPr>
              <w:pStyle w:val="Style1"/>
              <w:rPr>
                <w:rFonts w:asciiTheme="minorHAnsi" w:hAnsiTheme="minorHAnsi" w:cstheme="minorHAnsi"/>
                <w:sz w:val="22"/>
                <w:szCs w:val="22"/>
              </w:rPr>
            </w:pPr>
            <w:r w:rsidRPr="00FD052F">
              <w:rPr>
                <w:rFonts w:asciiTheme="minorHAnsi" w:hAnsiTheme="minorHAnsi" w:cstheme="minorHAnsi"/>
                <w:sz w:val="22"/>
                <w:szCs w:val="22"/>
              </w:rPr>
              <w:t>1</w:t>
            </w:r>
          </w:p>
        </w:tc>
        <w:tc>
          <w:tcPr>
            <w:tcW w:w="4868" w:type="dxa"/>
          </w:tcPr>
          <w:p w14:paraId="54B79686" w14:textId="77777777" w:rsidR="002604D0" w:rsidRPr="00FD052F" w:rsidRDefault="002604D0" w:rsidP="00816CD6">
            <w:pPr>
              <w:pStyle w:val="Style1"/>
              <w:rPr>
                <w:rFonts w:asciiTheme="minorHAnsi" w:hAnsiTheme="minorHAnsi" w:cstheme="minorHAnsi"/>
                <w:sz w:val="22"/>
                <w:szCs w:val="22"/>
              </w:rPr>
            </w:pPr>
            <w:r w:rsidRPr="00FD052F">
              <w:rPr>
                <w:rFonts w:asciiTheme="minorHAnsi" w:hAnsiTheme="minorHAnsi" w:cstheme="minorHAnsi"/>
                <w:sz w:val="22"/>
                <w:szCs w:val="22"/>
              </w:rPr>
              <w:t>Single in Each Foundation</w:t>
            </w:r>
          </w:p>
        </w:tc>
      </w:tr>
    </w:tbl>
    <w:p w14:paraId="52818E26" w14:textId="77777777" w:rsidR="002604D0" w:rsidRPr="00FD052F" w:rsidRDefault="002604D0" w:rsidP="002604D0">
      <w:pPr>
        <w:pStyle w:val="Style1"/>
        <w:rPr>
          <w:rFonts w:asciiTheme="minorHAnsi" w:hAnsiTheme="minorHAnsi" w:cstheme="minorHAnsi"/>
          <w:sz w:val="22"/>
          <w:szCs w:val="22"/>
        </w:rPr>
      </w:pPr>
    </w:p>
    <w:p w14:paraId="4F37349A" w14:textId="77777777" w:rsidR="002604D0" w:rsidRPr="0067515C" w:rsidRDefault="002604D0" w:rsidP="002604D0">
      <w:pPr>
        <w:pStyle w:val="Heading4"/>
        <w:rPr>
          <w:rFonts w:cstheme="majorHAnsi"/>
        </w:rPr>
      </w:pPr>
      <w:bookmarkStart w:id="348" w:name="_Toc45003053"/>
      <w:bookmarkStart w:id="349" w:name="_Toc45012585"/>
      <w:bookmarkStart w:id="350" w:name="_Toc45034576"/>
      <w:r w:rsidRPr="0067515C">
        <w:rPr>
          <w:rFonts w:cstheme="majorHAnsi"/>
        </w:rPr>
        <w:t>Security and Patching</w:t>
      </w:r>
      <w:bookmarkEnd w:id="348"/>
      <w:bookmarkEnd w:id="349"/>
      <w:bookmarkEnd w:id="350"/>
    </w:p>
    <w:p w14:paraId="13E9C7E6" w14:textId="77777777" w:rsidR="002604D0" w:rsidRPr="00FD052F" w:rsidRDefault="002604D0" w:rsidP="002604D0">
      <w:pPr>
        <w:rPr>
          <w:rFonts w:asciiTheme="minorHAnsi" w:hAnsiTheme="minorHAnsi" w:cstheme="minorHAnsi"/>
        </w:rPr>
      </w:pPr>
      <w:bookmarkStart w:id="351" w:name="_Toc45003054"/>
    </w:p>
    <w:p w14:paraId="0AA66EC4" w14:textId="77777777" w:rsidR="002604D0" w:rsidRPr="008A5161" w:rsidRDefault="002604D0" w:rsidP="002604D0">
      <w:pPr>
        <w:pStyle w:val="Style1"/>
        <w:ind w:left="426"/>
        <w:rPr>
          <w:rFonts w:asciiTheme="minorHAnsi" w:hAnsiTheme="minorHAnsi" w:cstheme="minorHAnsi"/>
          <w:sz w:val="21"/>
          <w:szCs w:val="21"/>
        </w:rPr>
      </w:pPr>
      <w:r w:rsidRPr="008A5161">
        <w:rPr>
          <w:rFonts w:asciiTheme="minorHAnsi" w:hAnsiTheme="minorHAnsi" w:cstheme="minorHAnsi"/>
          <w:sz w:val="21"/>
          <w:szCs w:val="21"/>
        </w:rPr>
        <w:t>Pivotal Cloud Foundry platform manages patching and hardening of platform components. In PAS all components patching is managed by platform. In case of PKS container patching needs to be taken care separately as platform will only patch platform components.</w:t>
      </w:r>
    </w:p>
    <w:p w14:paraId="2DF40F20" w14:textId="77777777" w:rsidR="002604D0" w:rsidRPr="00FD052F" w:rsidRDefault="002604D0" w:rsidP="002604D0">
      <w:pPr>
        <w:rPr>
          <w:rFonts w:asciiTheme="minorHAnsi" w:hAnsiTheme="minorHAnsi" w:cstheme="minorHAnsi"/>
        </w:rPr>
      </w:pPr>
    </w:p>
    <w:p w14:paraId="06F501C4" w14:textId="77777777" w:rsidR="002604D0" w:rsidRPr="00FD052F" w:rsidRDefault="002604D0" w:rsidP="002604D0">
      <w:pPr>
        <w:rPr>
          <w:rFonts w:asciiTheme="minorHAnsi" w:hAnsiTheme="minorHAnsi" w:cstheme="minorHAnsi"/>
        </w:rPr>
      </w:pPr>
      <w:r w:rsidRPr="00FD052F">
        <w:rPr>
          <w:rFonts w:asciiTheme="minorHAnsi" w:hAnsiTheme="minorHAnsi" w:cstheme="minorHAnsi"/>
          <w:b/>
          <w:noProof/>
          <w:lang w:eastAsia="en-IN"/>
        </w:rPr>
        <w:lastRenderedPageBreak/>
        <w:drawing>
          <wp:inline distT="0" distB="0" distL="0" distR="0" wp14:anchorId="7018561F" wp14:editId="70ACE735">
            <wp:extent cx="5176515" cy="2242268"/>
            <wp:effectExtent l="0" t="0" r="5715" b="5715"/>
            <wp:docPr id="711" name="Picture 7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11" descr="A screenshot of a cell phon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197404" cy="2251316"/>
                    </a:xfrm>
                    <a:prstGeom prst="rect">
                      <a:avLst/>
                    </a:prstGeom>
                    <a:noFill/>
                  </pic:spPr>
                </pic:pic>
              </a:graphicData>
            </a:graphic>
          </wp:inline>
        </w:drawing>
      </w:r>
    </w:p>
    <w:p w14:paraId="00516618" w14:textId="77777777" w:rsidR="002604D0" w:rsidRPr="008A5161" w:rsidRDefault="002604D0" w:rsidP="002604D0">
      <w:pPr>
        <w:pStyle w:val="Style1"/>
        <w:ind w:left="426"/>
        <w:rPr>
          <w:rFonts w:asciiTheme="minorHAnsi" w:hAnsiTheme="minorHAnsi" w:cstheme="minorHAnsi"/>
          <w:sz w:val="21"/>
          <w:szCs w:val="21"/>
        </w:rPr>
      </w:pPr>
      <w:r w:rsidRPr="008A5161">
        <w:rPr>
          <w:rFonts w:asciiTheme="minorHAnsi" w:hAnsiTheme="minorHAnsi" w:cstheme="minorHAnsi"/>
          <w:sz w:val="21"/>
          <w:szCs w:val="21"/>
        </w:rPr>
        <w:t>In platform there is concept of Bosh stemcells which are pre-hardened as per security best practices. Below are the key functionalities of Stemcells:</w:t>
      </w:r>
    </w:p>
    <w:p w14:paraId="4DC64870" w14:textId="77777777" w:rsidR="002604D0" w:rsidRPr="008A5161" w:rsidRDefault="002604D0" w:rsidP="002604D0">
      <w:pPr>
        <w:pStyle w:val="Style1"/>
        <w:ind w:left="426"/>
        <w:rPr>
          <w:rFonts w:asciiTheme="minorHAnsi" w:hAnsiTheme="minorHAnsi" w:cstheme="minorHAnsi"/>
          <w:sz w:val="21"/>
          <w:szCs w:val="21"/>
        </w:rPr>
      </w:pPr>
    </w:p>
    <w:p w14:paraId="4AD5C07D" w14:textId="77777777" w:rsidR="002604D0" w:rsidRPr="00FD052F" w:rsidRDefault="002604D0" w:rsidP="002604D0">
      <w:pPr>
        <w:rPr>
          <w:rFonts w:asciiTheme="minorHAnsi" w:hAnsiTheme="minorHAnsi" w:cstheme="minorHAnsi"/>
        </w:rPr>
      </w:pPr>
    </w:p>
    <w:p w14:paraId="05464E6F" w14:textId="77777777" w:rsidR="002604D0" w:rsidRPr="008A5161" w:rsidRDefault="002604D0" w:rsidP="002604D0">
      <w:pPr>
        <w:pStyle w:val="ListParagraph"/>
        <w:numPr>
          <w:ilvl w:val="0"/>
          <w:numId w:val="28"/>
        </w:numPr>
        <w:contextualSpacing w:val="0"/>
        <w:rPr>
          <w:rFonts w:asciiTheme="minorHAnsi" w:hAnsiTheme="minorHAnsi" w:cstheme="minorHAnsi"/>
          <w:sz w:val="21"/>
          <w:szCs w:val="21"/>
        </w:rPr>
      </w:pPr>
      <w:r w:rsidRPr="008A5161">
        <w:rPr>
          <w:rFonts w:asciiTheme="minorHAnsi" w:hAnsiTheme="minorHAnsi" w:cstheme="minorHAnsi"/>
          <w:sz w:val="21"/>
          <w:szCs w:val="21"/>
        </w:rPr>
        <w:t xml:space="preserve">Provides a base OS image for installing software packages </w:t>
      </w:r>
    </w:p>
    <w:p w14:paraId="753BB5B0" w14:textId="77777777" w:rsidR="002604D0" w:rsidRPr="008A5161" w:rsidRDefault="002604D0" w:rsidP="002604D0">
      <w:pPr>
        <w:pStyle w:val="ListParagraph"/>
        <w:contextualSpacing w:val="0"/>
        <w:rPr>
          <w:rFonts w:asciiTheme="minorHAnsi" w:hAnsiTheme="minorHAnsi" w:cstheme="minorHAnsi"/>
          <w:sz w:val="21"/>
          <w:szCs w:val="21"/>
        </w:rPr>
      </w:pPr>
    </w:p>
    <w:p w14:paraId="0EB61814" w14:textId="77777777" w:rsidR="002604D0" w:rsidRPr="008A5161" w:rsidRDefault="002604D0" w:rsidP="002604D0">
      <w:pPr>
        <w:pStyle w:val="ListParagraph"/>
        <w:numPr>
          <w:ilvl w:val="0"/>
          <w:numId w:val="28"/>
        </w:numPr>
        <w:contextualSpacing w:val="0"/>
        <w:rPr>
          <w:rFonts w:asciiTheme="minorHAnsi" w:hAnsiTheme="minorHAnsi" w:cstheme="minorHAnsi"/>
          <w:sz w:val="21"/>
          <w:szCs w:val="21"/>
        </w:rPr>
      </w:pPr>
      <w:r w:rsidRPr="008A5161">
        <w:rPr>
          <w:rFonts w:asciiTheme="minorHAnsi" w:hAnsiTheme="minorHAnsi" w:cstheme="minorHAnsi"/>
          <w:sz w:val="21"/>
          <w:szCs w:val="21"/>
        </w:rPr>
        <w:t xml:space="preserve">Version changes to the OS image </w:t>
      </w:r>
    </w:p>
    <w:p w14:paraId="7AC6638C" w14:textId="77777777" w:rsidR="002604D0" w:rsidRPr="008A5161" w:rsidRDefault="002604D0" w:rsidP="002604D0">
      <w:pPr>
        <w:pStyle w:val="ListParagraph"/>
        <w:numPr>
          <w:ilvl w:val="1"/>
          <w:numId w:val="28"/>
        </w:numPr>
        <w:contextualSpacing w:val="0"/>
        <w:rPr>
          <w:rFonts w:asciiTheme="minorHAnsi" w:hAnsiTheme="minorHAnsi" w:cstheme="minorHAnsi"/>
          <w:sz w:val="21"/>
          <w:szCs w:val="21"/>
        </w:rPr>
      </w:pPr>
      <w:r w:rsidRPr="008A5161">
        <w:rPr>
          <w:rFonts w:asciiTheme="minorHAnsi" w:hAnsiTheme="minorHAnsi" w:cstheme="minorHAnsi"/>
          <w:sz w:val="21"/>
          <w:szCs w:val="21"/>
        </w:rPr>
        <w:t xml:space="preserve">If a library is changed a new stemcell version is released </w:t>
      </w:r>
    </w:p>
    <w:p w14:paraId="27E5D91D" w14:textId="77777777" w:rsidR="002604D0" w:rsidRPr="008A5161" w:rsidRDefault="002604D0" w:rsidP="002604D0">
      <w:pPr>
        <w:pStyle w:val="ListParagraph"/>
        <w:numPr>
          <w:ilvl w:val="1"/>
          <w:numId w:val="28"/>
        </w:numPr>
        <w:contextualSpacing w:val="0"/>
        <w:rPr>
          <w:rFonts w:asciiTheme="minorHAnsi" w:hAnsiTheme="minorHAnsi" w:cstheme="minorHAnsi"/>
          <w:sz w:val="21"/>
          <w:szCs w:val="21"/>
        </w:rPr>
      </w:pPr>
      <w:r w:rsidRPr="008A5161">
        <w:rPr>
          <w:rFonts w:asciiTheme="minorHAnsi" w:hAnsiTheme="minorHAnsi" w:cstheme="minorHAnsi"/>
          <w:sz w:val="21"/>
          <w:szCs w:val="21"/>
        </w:rPr>
        <w:t>Provides traceability of what is running on a VM</w:t>
      </w:r>
    </w:p>
    <w:p w14:paraId="37C6ECB3" w14:textId="77777777" w:rsidR="002604D0" w:rsidRPr="008A5161" w:rsidRDefault="002604D0" w:rsidP="002604D0">
      <w:pPr>
        <w:pStyle w:val="ListParagraph"/>
        <w:numPr>
          <w:ilvl w:val="1"/>
          <w:numId w:val="28"/>
        </w:numPr>
        <w:contextualSpacing w:val="0"/>
        <w:rPr>
          <w:rFonts w:asciiTheme="minorHAnsi" w:hAnsiTheme="minorHAnsi" w:cstheme="minorHAnsi"/>
          <w:sz w:val="21"/>
          <w:szCs w:val="21"/>
        </w:rPr>
      </w:pPr>
      <w:r w:rsidRPr="008A5161">
        <w:rPr>
          <w:rFonts w:asciiTheme="minorHAnsi" w:hAnsiTheme="minorHAnsi" w:cstheme="minorHAnsi"/>
          <w:sz w:val="21"/>
          <w:szCs w:val="21"/>
        </w:rPr>
        <w:t xml:space="preserve">Guarantees reproducibility </w:t>
      </w:r>
    </w:p>
    <w:p w14:paraId="65736D96" w14:textId="77777777" w:rsidR="002604D0" w:rsidRPr="008A5161" w:rsidRDefault="002604D0" w:rsidP="002604D0">
      <w:pPr>
        <w:pStyle w:val="ListParagraph"/>
        <w:ind w:left="1440"/>
        <w:contextualSpacing w:val="0"/>
        <w:rPr>
          <w:rFonts w:asciiTheme="minorHAnsi" w:hAnsiTheme="minorHAnsi" w:cstheme="minorHAnsi"/>
          <w:sz w:val="21"/>
          <w:szCs w:val="21"/>
        </w:rPr>
      </w:pPr>
    </w:p>
    <w:p w14:paraId="183FF62D" w14:textId="77777777" w:rsidR="002604D0" w:rsidRPr="008A5161" w:rsidRDefault="002604D0" w:rsidP="002604D0">
      <w:pPr>
        <w:pStyle w:val="ListParagraph"/>
        <w:numPr>
          <w:ilvl w:val="0"/>
          <w:numId w:val="28"/>
        </w:numPr>
        <w:contextualSpacing w:val="0"/>
        <w:rPr>
          <w:rFonts w:asciiTheme="minorHAnsi" w:hAnsiTheme="minorHAnsi" w:cstheme="minorHAnsi"/>
          <w:sz w:val="21"/>
          <w:szCs w:val="21"/>
        </w:rPr>
      </w:pPr>
      <w:r w:rsidRPr="008A5161">
        <w:rPr>
          <w:rFonts w:asciiTheme="minorHAnsi" w:hAnsiTheme="minorHAnsi" w:cstheme="minorHAnsi"/>
          <w:sz w:val="21"/>
          <w:szCs w:val="21"/>
        </w:rPr>
        <w:t>Reusing base OS images across VMs of platform</w:t>
      </w:r>
    </w:p>
    <w:p w14:paraId="68D3D84A" w14:textId="77777777" w:rsidR="002604D0" w:rsidRPr="008A5161" w:rsidRDefault="002604D0" w:rsidP="002604D0">
      <w:pPr>
        <w:pStyle w:val="ListParagraph"/>
        <w:numPr>
          <w:ilvl w:val="1"/>
          <w:numId w:val="28"/>
        </w:numPr>
        <w:contextualSpacing w:val="0"/>
        <w:rPr>
          <w:rFonts w:asciiTheme="minorHAnsi" w:hAnsiTheme="minorHAnsi" w:cstheme="minorHAnsi"/>
          <w:sz w:val="21"/>
          <w:szCs w:val="21"/>
        </w:rPr>
      </w:pPr>
      <w:r w:rsidRPr="008A5161">
        <w:rPr>
          <w:rFonts w:asciiTheme="minorHAnsi" w:hAnsiTheme="minorHAnsi" w:cstheme="minorHAnsi"/>
          <w:sz w:val="21"/>
          <w:szCs w:val="21"/>
        </w:rPr>
        <w:t xml:space="preserve">Eliminate snowflakes in your system </w:t>
      </w:r>
    </w:p>
    <w:p w14:paraId="221D74B6" w14:textId="77777777" w:rsidR="002604D0" w:rsidRPr="008A5161" w:rsidRDefault="002604D0" w:rsidP="002604D0">
      <w:pPr>
        <w:pStyle w:val="ListParagraph"/>
        <w:numPr>
          <w:ilvl w:val="1"/>
          <w:numId w:val="28"/>
        </w:numPr>
        <w:contextualSpacing w:val="0"/>
        <w:rPr>
          <w:rFonts w:asciiTheme="minorHAnsi" w:hAnsiTheme="minorHAnsi" w:cstheme="minorHAnsi"/>
          <w:sz w:val="21"/>
          <w:szCs w:val="21"/>
        </w:rPr>
      </w:pPr>
      <w:r w:rsidRPr="008A5161">
        <w:rPr>
          <w:rFonts w:asciiTheme="minorHAnsi" w:hAnsiTheme="minorHAnsi" w:cstheme="minorHAnsi"/>
          <w:sz w:val="21"/>
          <w:szCs w:val="21"/>
        </w:rPr>
        <w:t xml:space="preserve">Simplifies patching / upgrades / maintenance </w:t>
      </w:r>
    </w:p>
    <w:p w14:paraId="5F133E2F" w14:textId="77777777" w:rsidR="002604D0" w:rsidRPr="00FD052F" w:rsidRDefault="002604D0" w:rsidP="002604D0">
      <w:pPr>
        <w:pStyle w:val="ListParagraph"/>
        <w:numPr>
          <w:ilvl w:val="1"/>
          <w:numId w:val="28"/>
        </w:numPr>
        <w:contextualSpacing w:val="0"/>
        <w:rPr>
          <w:rFonts w:asciiTheme="minorHAnsi" w:hAnsiTheme="minorHAnsi" w:cstheme="minorHAnsi"/>
        </w:rPr>
      </w:pPr>
      <w:r w:rsidRPr="008A5161">
        <w:rPr>
          <w:rFonts w:asciiTheme="minorHAnsi" w:hAnsiTheme="minorHAnsi" w:cstheme="minorHAnsi"/>
          <w:sz w:val="21"/>
          <w:szCs w:val="21"/>
        </w:rPr>
        <w:t>Simplifies troubleshooting</w:t>
      </w:r>
      <w:r w:rsidRPr="00FD052F">
        <w:rPr>
          <w:rFonts w:asciiTheme="minorHAnsi" w:hAnsiTheme="minorHAnsi" w:cstheme="minorHAnsi"/>
        </w:rPr>
        <w:t xml:space="preserve"> </w:t>
      </w:r>
    </w:p>
    <w:p w14:paraId="004589A3" w14:textId="77777777" w:rsidR="002604D0" w:rsidRPr="00FD052F" w:rsidRDefault="002604D0" w:rsidP="002604D0">
      <w:pPr>
        <w:pStyle w:val="ListParagraph"/>
        <w:ind w:left="1440"/>
        <w:rPr>
          <w:rFonts w:asciiTheme="minorHAnsi" w:hAnsiTheme="minorHAnsi" w:cstheme="minorHAnsi"/>
        </w:rPr>
      </w:pPr>
    </w:p>
    <w:p w14:paraId="06BDEFA9" w14:textId="77777777" w:rsidR="002604D0" w:rsidRPr="008A5161" w:rsidRDefault="002604D0" w:rsidP="002604D0">
      <w:pPr>
        <w:pStyle w:val="ListParagraph"/>
        <w:numPr>
          <w:ilvl w:val="0"/>
          <w:numId w:val="28"/>
        </w:numPr>
        <w:contextualSpacing w:val="0"/>
        <w:rPr>
          <w:rFonts w:asciiTheme="minorHAnsi" w:hAnsiTheme="minorHAnsi" w:cstheme="minorHAnsi"/>
          <w:sz w:val="21"/>
          <w:szCs w:val="21"/>
        </w:rPr>
      </w:pPr>
      <w:r w:rsidRPr="008A5161">
        <w:rPr>
          <w:rFonts w:asciiTheme="minorHAnsi" w:hAnsiTheme="minorHAnsi" w:cstheme="minorHAnsi"/>
          <w:sz w:val="21"/>
          <w:szCs w:val="21"/>
        </w:rPr>
        <w:t>Reusing base OS images across different IaaS providers</w:t>
      </w:r>
    </w:p>
    <w:p w14:paraId="3F9FD7C6" w14:textId="77777777" w:rsidR="002604D0" w:rsidRPr="008A5161" w:rsidRDefault="002604D0" w:rsidP="002604D0">
      <w:pPr>
        <w:pStyle w:val="ListParagraph"/>
        <w:numPr>
          <w:ilvl w:val="1"/>
          <w:numId w:val="28"/>
        </w:numPr>
        <w:contextualSpacing w:val="0"/>
        <w:rPr>
          <w:rFonts w:asciiTheme="minorHAnsi" w:hAnsiTheme="minorHAnsi" w:cstheme="minorHAnsi"/>
          <w:sz w:val="21"/>
          <w:szCs w:val="21"/>
        </w:rPr>
      </w:pPr>
      <w:r w:rsidRPr="008A5161">
        <w:rPr>
          <w:rFonts w:asciiTheme="minorHAnsi" w:hAnsiTheme="minorHAnsi" w:cstheme="minorHAnsi"/>
          <w:sz w:val="21"/>
          <w:szCs w:val="21"/>
        </w:rPr>
        <w:t>BOSH software release only needs to be built once and they will work the same on all IaaS providers</w:t>
      </w:r>
    </w:p>
    <w:p w14:paraId="7225A3AE" w14:textId="77777777" w:rsidR="002604D0" w:rsidRPr="008A5161" w:rsidRDefault="002604D0" w:rsidP="002604D0">
      <w:pPr>
        <w:pStyle w:val="ListParagraph"/>
        <w:ind w:left="1440"/>
        <w:rPr>
          <w:rFonts w:asciiTheme="minorHAnsi" w:hAnsiTheme="minorHAnsi" w:cstheme="minorHAnsi"/>
          <w:sz w:val="21"/>
          <w:szCs w:val="21"/>
        </w:rPr>
      </w:pPr>
    </w:p>
    <w:p w14:paraId="2905362F" w14:textId="77777777" w:rsidR="002604D0" w:rsidRPr="008A5161" w:rsidRDefault="002604D0" w:rsidP="002604D0">
      <w:pPr>
        <w:pStyle w:val="ListParagraph"/>
        <w:numPr>
          <w:ilvl w:val="0"/>
          <w:numId w:val="28"/>
        </w:numPr>
        <w:contextualSpacing w:val="0"/>
        <w:rPr>
          <w:rFonts w:asciiTheme="minorHAnsi" w:hAnsiTheme="minorHAnsi" w:cstheme="minorHAnsi"/>
          <w:sz w:val="21"/>
          <w:szCs w:val="21"/>
        </w:rPr>
      </w:pPr>
      <w:r w:rsidRPr="008A5161">
        <w:rPr>
          <w:rFonts w:asciiTheme="minorHAnsi" w:hAnsiTheme="minorHAnsi" w:cstheme="minorHAnsi"/>
          <w:sz w:val="21"/>
          <w:szCs w:val="21"/>
        </w:rPr>
        <w:t xml:space="preserve">Stemcells are pre-hardened according to security best practises </w:t>
      </w:r>
    </w:p>
    <w:p w14:paraId="47FC792C" w14:textId="77777777" w:rsidR="002604D0" w:rsidRPr="008A5161" w:rsidRDefault="002604D0" w:rsidP="002604D0">
      <w:pPr>
        <w:pStyle w:val="ListParagraph"/>
        <w:numPr>
          <w:ilvl w:val="1"/>
          <w:numId w:val="28"/>
        </w:numPr>
        <w:contextualSpacing w:val="0"/>
        <w:rPr>
          <w:rFonts w:asciiTheme="minorHAnsi" w:hAnsiTheme="minorHAnsi" w:cstheme="minorHAnsi"/>
          <w:sz w:val="21"/>
          <w:szCs w:val="21"/>
        </w:rPr>
      </w:pPr>
      <w:r w:rsidRPr="008A5161">
        <w:rPr>
          <w:rFonts w:asciiTheme="minorHAnsi" w:hAnsiTheme="minorHAnsi" w:cstheme="minorHAnsi"/>
          <w:sz w:val="21"/>
          <w:szCs w:val="21"/>
        </w:rPr>
        <w:t>Building on top of a stemcell means working on a more secure software</w:t>
      </w:r>
    </w:p>
    <w:p w14:paraId="3BC16D7E" w14:textId="77777777" w:rsidR="002604D0" w:rsidRPr="008A5161" w:rsidRDefault="002604D0" w:rsidP="002604D0">
      <w:pPr>
        <w:pStyle w:val="ListParagraph"/>
        <w:numPr>
          <w:ilvl w:val="1"/>
          <w:numId w:val="28"/>
        </w:numPr>
        <w:contextualSpacing w:val="0"/>
        <w:rPr>
          <w:rFonts w:asciiTheme="minorHAnsi" w:hAnsiTheme="minorHAnsi" w:cstheme="minorHAnsi"/>
          <w:sz w:val="21"/>
          <w:szCs w:val="21"/>
        </w:rPr>
      </w:pPr>
      <w:r w:rsidRPr="008A5161">
        <w:rPr>
          <w:rFonts w:asciiTheme="minorHAnsi" w:hAnsiTheme="minorHAnsi" w:cstheme="minorHAnsi"/>
          <w:sz w:val="21"/>
          <w:szCs w:val="21"/>
        </w:rPr>
        <w:t>Pivotal works with OS vendors (Canonical &amp; Microsoft) to make the stemcells are always uptodate &amp; secure</w:t>
      </w:r>
    </w:p>
    <w:p w14:paraId="069252D1" w14:textId="77777777" w:rsidR="002604D0" w:rsidRPr="008A5161" w:rsidRDefault="002604D0" w:rsidP="002604D0">
      <w:pPr>
        <w:rPr>
          <w:rFonts w:asciiTheme="minorHAnsi" w:hAnsiTheme="minorHAnsi" w:cstheme="minorHAnsi"/>
          <w:b/>
          <w:sz w:val="21"/>
          <w:szCs w:val="21"/>
        </w:rPr>
      </w:pPr>
    </w:p>
    <w:p w14:paraId="367FDFD0" w14:textId="77777777" w:rsidR="002604D0" w:rsidRPr="008A5161" w:rsidRDefault="002604D0" w:rsidP="002604D0">
      <w:pPr>
        <w:pStyle w:val="ListParagraph"/>
        <w:numPr>
          <w:ilvl w:val="0"/>
          <w:numId w:val="29"/>
        </w:numPr>
        <w:contextualSpacing w:val="0"/>
        <w:rPr>
          <w:rFonts w:asciiTheme="minorHAnsi" w:hAnsiTheme="minorHAnsi" w:cstheme="minorHAnsi"/>
          <w:sz w:val="21"/>
          <w:szCs w:val="21"/>
        </w:rPr>
      </w:pPr>
      <w:r w:rsidRPr="008A5161">
        <w:rPr>
          <w:rFonts w:asciiTheme="minorHAnsi" w:hAnsiTheme="minorHAnsi" w:cstheme="minorHAnsi"/>
          <w:sz w:val="21"/>
          <w:szCs w:val="21"/>
        </w:rPr>
        <w:t xml:space="preserve">Filesystem Hardening </w:t>
      </w:r>
    </w:p>
    <w:p w14:paraId="62B9F7C4" w14:textId="77777777" w:rsidR="002604D0" w:rsidRPr="008A5161" w:rsidRDefault="002604D0" w:rsidP="002604D0">
      <w:pPr>
        <w:pStyle w:val="ListParagraph"/>
        <w:numPr>
          <w:ilvl w:val="1"/>
          <w:numId w:val="29"/>
        </w:numPr>
        <w:contextualSpacing w:val="0"/>
        <w:rPr>
          <w:rFonts w:asciiTheme="minorHAnsi" w:hAnsiTheme="minorHAnsi" w:cstheme="minorHAnsi"/>
          <w:sz w:val="21"/>
          <w:szCs w:val="21"/>
        </w:rPr>
      </w:pPr>
      <w:r w:rsidRPr="008A5161">
        <w:rPr>
          <w:rFonts w:asciiTheme="minorHAnsi" w:hAnsiTheme="minorHAnsi" w:cstheme="minorHAnsi"/>
          <w:sz w:val="21"/>
          <w:szCs w:val="21"/>
        </w:rPr>
        <w:t xml:space="preserve">Locked down /tmp file system, and shared memory partitions </w:t>
      </w:r>
    </w:p>
    <w:p w14:paraId="136305CE" w14:textId="77777777" w:rsidR="002604D0" w:rsidRPr="008A5161" w:rsidRDefault="002604D0" w:rsidP="002604D0">
      <w:pPr>
        <w:pStyle w:val="ListParagraph"/>
        <w:numPr>
          <w:ilvl w:val="1"/>
          <w:numId w:val="29"/>
        </w:numPr>
        <w:contextualSpacing w:val="0"/>
        <w:rPr>
          <w:rFonts w:asciiTheme="minorHAnsi" w:hAnsiTheme="minorHAnsi" w:cstheme="minorHAnsi"/>
          <w:sz w:val="21"/>
          <w:szCs w:val="21"/>
        </w:rPr>
      </w:pPr>
      <w:r w:rsidRPr="008A5161">
        <w:rPr>
          <w:rFonts w:asciiTheme="minorHAnsi" w:hAnsiTheme="minorHAnsi" w:cstheme="minorHAnsi"/>
          <w:sz w:val="21"/>
          <w:szCs w:val="21"/>
        </w:rPr>
        <w:t>Linux file systems that are unused in CF have been disabled</w:t>
      </w:r>
    </w:p>
    <w:p w14:paraId="58E25D04" w14:textId="77777777" w:rsidR="002604D0" w:rsidRPr="008A5161" w:rsidRDefault="002604D0" w:rsidP="002604D0">
      <w:pPr>
        <w:pStyle w:val="ListParagraph"/>
        <w:numPr>
          <w:ilvl w:val="1"/>
          <w:numId w:val="29"/>
        </w:numPr>
        <w:contextualSpacing w:val="0"/>
        <w:rPr>
          <w:rFonts w:asciiTheme="minorHAnsi" w:hAnsiTheme="minorHAnsi" w:cstheme="minorHAnsi"/>
          <w:sz w:val="21"/>
          <w:szCs w:val="21"/>
        </w:rPr>
      </w:pPr>
      <w:r w:rsidRPr="008A5161">
        <w:rPr>
          <w:rFonts w:asciiTheme="minorHAnsi" w:hAnsiTheme="minorHAnsi" w:cstheme="minorHAnsi"/>
          <w:sz w:val="21"/>
          <w:szCs w:val="21"/>
        </w:rPr>
        <w:t>Problematic directories (/var, /var/log, /var/log/audit, /home, /tmp) are in a separate partition with restricted access</w:t>
      </w:r>
    </w:p>
    <w:p w14:paraId="7F175098" w14:textId="77777777" w:rsidR="002604D0" w:rsidRPr="008A5161" w:rsidRDefault="002604D0" w:rsidP="002604D0">
      <w:pPr>
        <w:pStyle w:val="ListParagraph"/>
        <w:ind w:left="1440"/>
        <w:rPr>
          <w:rFonts w:asciiTheme="minorHAnsi" w:hAnsiTheme="minorHAnsi" w:cstheme="minorHAnsi"/>
          <w:sz w:val="21"/>
          <w:szCs w:val="21"/>
        </w:rPr>
      </w:pPr>
    </w:p>
    <w:p w14:paraId="3C7BD7DF" w14:textId="77777777" w:rsidR="002604D0" w:rsidRPr="008A5161" w:rsidRDefault="002604D0" w:rsidP="002604D0">
      <w:pPr>
        <w:pStyle w:val="ListParagraph"/>
        <w:numPr>
          <w:ilvl w:val="0"/>
          <w:numId w:val="29"/>
        </w:numPr>
        <w:contextualSpacing w:val="0"/>
        <w:rPr>
          <w:rFonts w:asciiTheme="minorHAnsi" w:hAnsiTheme="minorHAnsi" w:cstheme="minorHAnsi"/>
          <w:sz w:val="21"/>
          <w:szCs w:val="21"/>
        </w:rPr>
      </w:pPr>
      <w:r w:rsidRPr="008A5161">
        <w:rPr>
          <w:rFonts w:asciiTheme="minorHAnsi" w:hAnsiTheme="minorHAnsi" w:cstheme="minorHAnsi"/>
          <w:sz w:val="21"/>
          <w:szCs w:val="21"/>
        </w:rPr>
        <w:t xml:space="preserve">Minimization of attack surface </w:t>
      </w:r>
    </w:p>
    <w:p w14:paraId="76155B34" w14:textId="77777777" w:rsidR="002604D0" w:rsidRPr="008A5161" w:rsidRDefault="002604D0" w:rsidP="002604D0">
      <w:pPr>
        <w:pStyle w:val="ListParagraph"/>
        <w:numPr>
          <w:ilvl w:val="1"/>
          <w:numId w:val="29"/>
        </w:numPr>
        <w:contextualSpacing w:val="0"/>
        <w:rPr>
          <w:rFonts w:asciiTheme="minorHAnsi" w:hAnsiTheme="minorHAnsi" w:cstheme="minorHAnsi"/>
          <w:sz w:val="21"/>
          <w:szCs w:val="21"/>
        </w:rPr>
      </w:pPr>
      <w:r w:rsidRPr="008A5161">
        <w:rPr>
          <w:rFonts w:asciiTheme="minorHAnsi" w:hAnsiTheme="minorHAnsi" w:cstheme="minorHAnsi"/>
          <w:sz w:val="21"/>
          <w:szCs w:val="21"/>
        </w:rPr>
        <w:t xml:space="preserve">Removed Network Information Service and rsh tools </w:t>
      </w:r>
    </w:p>
    <w:p w14:paraId="2C58C7E3" w14:textId="77777777" w:rsidR="002604D0" w:rsidRPr="008A5161" w:rsidRDefault="002604D0" w:rsidP="002604D0">
      <w:pPr>
        <w:pStyle w:val="ListParagraph"/>
        <w:numPr>
          <w:ilvl w:val="1"/>
          <w:numId w:val="29"/>
        </w:numPr>
        <w:contextualSpacing w:val="0"/>
        <w:rPr>
          <w:rFonts w:asciiTheme="minorHAnsi" w:hAnsiTheme="minorHAnsi" w:cstheme="minorHAnsi"/>
          <w:sz w:val="21"/>
          <w:szCs w:val="21"/>
        </w:rPr>
      </w:pPr>
      <w:r w:rsidRPr="008A5161">
        <w:rPr>
          <w:rFonts w:asciiTheme="minorHAnsi" w:hAnsiTheme="minorHAnsi" w:cstheme="minorHAnsi"/>
          <w:sz w:val="21"/>
          <w:szCs w:val="21"/>
        </w:rPr>
        <w:t xml:space="preserve">Disabled talk, telnet, tftp and many other servers </w:t>
      </w:r>
    </w:p>
    <w:p w14:paraId="64F91BD1" w14:textId="77777777" w:rsidR="002604D0" w:rsidRPr="008A5161" w:rsidRDefault="002604D0" w:rsidP="002604D0">
      <w:pPr>
        <w:pStyle w:val="ListParagraph"/>
        <w:numPr>
          <w:ilvl w:val="1"/>
          <w:numId w:val="29"/>
        </w:numPr>
        <w:contextualSpacing w:val="0"/>
        <w:rPr>
          <w:rFonts w:asciiTheme="minorHAnsi" w:hAnsiTheme="minorHAnsi" w:cstheme="minorHAnsi"/>
          <w:sz w:val="21"/>
          <w:szCs w:val="21"/>
        </w:rPr>
      </w:pPr>
      <w:r w:rsidRPr="008A5161">
        <w:rPr>
          <w:rFonts w:asciiTheme="minorHAnsi" w:hAnsiTheme="minorHAnsi" w:cstheme="minorHAnsi"/>
          <w:sz w:val="21"/>
          <w:szCs w:val="21"/>
        </w:rPr>
        <w:t xml:space="preserve">Disabled Network services like chargen, daytime, echo, discard and time </w:t>
      </w:r>
    </w:p>
    <w:p w14:paraId="43ACFE49" w14:textId="77777777" w:rsidR="002604D0" w:rsidRPr="008A5161" w:rsidRDefault="002604D0" w:rsidP="002604D0">
      <w:pPr>
        <w:pStyle w:val="ListParagraph"/>
        <w:ind w:left="1440"/>
        <w:rPr>
          <w:rFonts w:asciiTheme="minorHAnsi" w:hAnsiTheme="minorHAnsi" w:cstheme="minorHAnsi"/>
          <w:sz w:val="21"/>
          <w:szCs w:val="21"/>
        </w:rPr>
      </w:pPr>
    </w:p>
    <w:p w14:paraId="5EA41CCC" w14:textId="77777777" w:rsidR="002604D0" w:rsidRPr="008A5161" w:rsidRDefault="002604D0" w:rsidP="002604D0">
      <w:pPr>
        <w:pStyle w:val="ListParagraph"/>
        <w:numPr>
          <w:ilvl w:val="0"/>
          <w:numId w:val="30"/>
        </w:numPr>
        <w:contextualSpacing w:val="0"/>
        <w:rPr>
          <w:rFonts w:asciiTheme="minorHAnsi" w:hAnsiTheme="minorHAnsi" w:cstheme="minorHAnsi"/>
          <w:sz w:val="21"/>
          <w:szCs w:val="21"/>
        </w:rPr>
      </w:pPr>
      <w:r w:rsidRPr="008A5161">
        <w:rPr>
          <w:rFonts w:asciiTheme="minorHAnsi" w:hAnsiTheme="minorHAnsi" w:cstheme="minorHAnsi"/>
          <w:sz w:val="21"/>
          <w:szCs w:val="21"/>
        </w:rPr>
        <w:t>Network Security</w:t>
      </w:r>
    </w:p>
    <w:p w14:paraId="58F195A0" w14:textId="77777777" w:rsidR="002604D0" w:rsidRPr="008A5161" w:rsidRDefault="002604D0" w:rsidP="002604D0">
      <w:pPr>
        <w:pStyle w:val="ListParagraph"/>
        <w:numPr>
          <w:ilvl w:val="1"/>
          <w:numId w:val="29"/>
        </w:numPr>
        <w:contextualSpacing w:val="0"/>
        <w:rPr>
          <w:rFonts w:asciiTheme="minorHAnsi" w:hAnsiTheme="minorHAnsi" w:cstheme="minorHAnsi"/>
          <w:sz w:val="21"/>
          <w:szCs w:val="21"/>
        </w:rPr>
      </w:pPr>
      <w:r w:rsidRPr="008A5161">
        <w:rPr>
          <w:rFonts w:asciiTheme="minorHAnsi" w:hAnsiTheme="minorHAnsi" w:cstheme="minorHAnsi"/>
          <w:sz w:val="21"/>
          <w:szCs w:val="21"/>
        </w:rPr>
        <w:t xml:space="preserve">Modified the IPv4 network configuration to be safer </w:t>
      </w:r>
    </w:p>
    <w:p w14:paraId="4705FAF5" w14:textId="77777777" w:rsidR="002604D0" w:rsidRPr="008A5161" w:rsidRDefault="002604D0" w:rsidP="002604D0">
      <w:pPr>
        <w:pStyle w:val="ListParagraph"/>
        <w:numPr>
          <w:ilvl w:val="1"/>
          <w:numId w:val="29"/>
        </w:numPr>
        <w:contextualSpacing w:val="0"/>
        <w:rPr>
          <w:rFonts w:asciiTheme="minorHAnsi" w:hAnsiTheme="minorHAnsi" w:cstheme="minorHAnsi"/>
          <w:sz w:val="21"/>
          <w:szCs w:val="21"/>
        </w:rPr>
      </w:pPr>
      <w:r w:rsidRPr="008A5161">
        <w:rPr>
          <w:rFonts w:asciiTheme="minorHAnsi" w:hAnsiTheme="minorHAnsi" w:cstheme="minorHAnsi"/>
          <w:sz w:val="21"/>
          <w:szCs w:val="21"/>
        </w:rPr>
        <w:t xml:space="preserve">Disabled unneeded protocols like SCTP, DCCP, LDAP, RDS </w:t>
      </w:r>
    </w:p>
    <w:p w14:paraId="4B796F0E" w14:textId="77777777" w:rsidR="002604D0" w:rsidRPr="008A5161" w:rsidRDefault="002604D0" w:rsidP="002604D0">
      <w:pPr>
        <w:pStyle w:val="ListParagraph"/>
        <w:numPr>
          <w:ilvl w:val="1"/>
          <w:numId w:val="29"/>
        </w:numPr>
        <w:contextualSpacing w:val="0"/>
        <w:rPr>
          <w:rFonts w:asciiTheme="minorHAnsi" w:hAnsiTheme="minorHAnsi" w:cstheme="minorHAnsi"/>
          <w:sz w:val="21"/>
          <w:szCs w:val="21"/>
        </w:rPr>
      </w:pPr>
      <w:r w:rsidRPr="008A5161">
        <w:rPr>
          <w:rFonts w:asciiTheme="minorHAnsi" w:hAnsiTheme="minorHAnsi" w:cstheme="minorHAnsi"/>
          <w:sz w:val="21"/>
          <w:szCs w:val="21"/>
        </w:rPr>
        <w:lastRenderedPageBreak/>
        <w:t>/etc/hosts.allow and /etc/hosts.deny files exist and are empty</w:t>
      </w:r>
    </w:p>
    <w:p w14:paraId="0CA65510" w14:textId="77777777" w:rsidR="002604D0" w:rsidRPr="008A5161" w:rsidRDefault="002604D0" w:rsidP="002604D0">
      <w:pPr>
        <w:pStyle w:val="ListParagraph"/>
        <w:numPr>
          <w:ilvl w:val="1"/>
          <w:numId w:val="29"/>
        </w:numPr>
        <w:contextualSpacing w:val="0"/>
        <w:rPr>
          <w:rFonts w:asciiTheme="minorHAnsi" w:hAnsiTheme="minorHAnsi" w:cstheme="minorHAnsi"/>
          <w:sz w:val="21"/>
          <w:szCs w:val="21"/>
        </w:rPr>
      </w:pPr>
      <w:r w:rsidRPr="008A5161">
        <w:rPr>
          <w:rFonts w:asciiTheme="minorHAnsi" w:hAnsiTheme="minorHAnsi" w:cstheme="minorHAnsi"/>
          <w:sz w:val="21"/>
          <w:szCs w:val="21"/>
        </w:rPr>
        <w:t>/etc/hosts.allow and /etc/hosts.deny files are protected from unauthorized write access</w:t>
      </w:r>
    </w:p>
    <w:p w14:paraId="641A0CA5" w14:textId="77777777" w:rsidR="002604D0" w:rsidRPr="008A5161" w:rsidRDefault="002604D0" w:rsidP="002604D0">
      <w:pPr>
        <w:rPr>
          <w:rFonts w:asciiTheme="minorHAnsi" w:hAnsiTheme="minorHAnsi" w:cstheme="minorHAnsi"/>
          <w:sz w:val="21"/>
          <w:szCs w:val="21"/>
        </w:rPr>
      </w:pPr>
    </w:p>
    <w:bookmarkEnd w:id="351"/>
    <w:p w14:paraId="5663FADE" w14:textId="77777777" w:rsidR="002604D0" w:rsidRPr="002A5489" w:rsidRDefault="002604D0" w:rsidP="002604D0">
      <w:pPr>
        <w:spacing w:after="160" w:line="259" w:lineRule="auto"/>
        <w:rPr>
          <w:rFonts w:asciiTheme="minorHAnsi" w:hAnsiTheme="minorHAnsi" w:cstheme="minorHAnsi"/>
          <w:b/>
          <w:bCs/>
          <w:color w:val="002D72"/>
        </w:rPr>
      </w:pPr>
    </w:p>
    <w:p w14:paraId="0553F83F" w14:textId="3008B8E6" w:rsidR="003341B5" w:rsidRPr="0065233D" w:rsidRDefault="003341B5" w:rsidP="002604D0">
      <w:pPr>
        <w:rPr>
          <w:rFonts w:asciiTheme="minorHAnsi" w:hAnsiTheme="minorHAnsi" w:cstheme="minorHAnsi"/>
          <w:b/>
          <w:bCs/>
          <w:color w:val="002D72"/>
        </w:rPr>
      </w:pPr>
    </w:p>
    <w:sectPr w:rsidR="003341B5" w:rsidRPr="0065233D" w:rsidSect="000374D8">
      <w:headerReference w:type="even" r:id="rId138"/>
      <w:headerReference w:type="default" r:id="rId139"/>
      <w:footerReference w:type="even" r:id="rId140"/>
      <w:footerReference w:type="default" r:id="rId141"/>
      <w:pgSz w:w="11906" w:h="16838" w:code="9"/>
      <w:pgMar w:top="1440" w:right="1080" w:bottom="1440" w:left="1080" w:header="11" w:footer="25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FB6E9B" w14:textId="77777777" w:rsidR="00D44AB0" w:rsidRDefault="00D44AB0" w:rsidP="007575B7">
      <w:r>
        <w:separator/>
      </w:r>
    </w:p>
  </w:endnote>
  <w:endnote w:type="continuationSeparator" w:id="0">
    <w:p w14:paraId="63A83B42" w14:textId="77777777" w:rsidR="00D44AB0" w:rsidRDefault="00D44AB0" w:rsidP="007575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LilyUPC">
    <w:panose1 w:val="020B0604020202020204"/>
    <w:charset w:val="DE"/>
    <w:family w:val="swiss"/>
    <w:pitch w:val="variable"/>
    <w:sig w:usb0="81000003" w:usb1="00000000" w:usb2="00000000" w:usb3="00000000" w:csb0="00010001" w:csb1="00000000"/>
  </w:font>
  <w:font w:name="Proxima Nova Rg">
    <w:altName w:val="Tahoma"/>
    <w:panose1 w:val="020B0604020202020204"/>
    <w:charset w:val="00"/>
    <w:family w:val="swiss"/>
    <w:notTrueType/>
    <w:pitch w:val="default"/>
    <w:sig w:usb0="00000003" w:usb1="00000000" w:usb2="00000000" w:usb3="00000000" w:csb0="00000001" w:csb1="00000000"/>
  </w:font>
  <w:font w:name="Proxima Nova Lt">
    <w:altName w:val="Tahoma"/>
    <w:panose1 w:val="020B0604020202020204"/>
    <w:charset w:val="00"/>
    <w:family w:val="swiss"/>
    <w:notTrueType/>
    <w:pitch w:val="default"/>
    <w:sig w:usb0="00000003" w:usb1="00000000" w:usb2="00000000" w:usb3="00000000" w:csb0="00000001" w:csb1="00000000"/>
  </w:font>
  <w:font w:name="OCR B Std">
    <w:altName w:val="Calibri"/>
    <w:panose1 w:val="020B0604020202020204"/>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entury">
    <w:panose1 w:val="02040604050505020304"/>
    <w:charset w:val="00"/>
    <w:family w:val="roman"/>
    <w:pitch w:val="variable"/>
    <w:sig w:usb0="000002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inherit">
    <w:altName w:val="Cambria"/>
    <w:panose1 w:val="020B0604020202020204"/>
    <w:charset w:val="00"/>
    <w:family w:val="roman"/>
    <w:notTrueType/>
    <w:pitch w:val="default"/>
  </w:font>
  <w:font w:name="Microsoft YaHei">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38551872"/>
      <w:docPartObj>
        <w:docPartGallery w:val="Page Numbers (Bottom of Page)"/>
        <w:docPartUnique/>
      </w:docPartObj>
    </w:sdtPr>
    <w:sdtContent>
      <w:p w14:paraId="4A1DE4D9" w14:textId="16FFAF89" w:rsidR="005B2C26" w:rsidRDefault="005B2C26" w:rsidP="008536E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CD3763" w14:textId="77777777" w:rsidR="005B2C26" w:rsidRDefault="005B2C26" w:rsidP="001E7FD8">
    <w:pPr>
      <w:pStyle w:val="Footer"/>
      <w:ind w:right="360"/>
    </w:pPr>
  </w:p>
  <w:p w14:paraId="51E32FC7" w14:textId="77777777" w:rsidR="005B2C26" w:rsidRDefault="005B2C2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86347962"/>
      <w:docPartObj>
        <w:docPartGallery w:val="Page Numbers (Bottom of Page)"/>
        <w:docPartUnique/>
      </w:docPartObj>
    </w:sdtPr>
    <w:sdtContent>
      <w:p w14:paraId="7D17DA08" w14:textId="0DD04340" w:rsidR="005B2C26" w:rsidRDefault="005B2C26" w:rsidP="008536E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882137" w14:textId="2CC0F2F3" w:rsidR="005B2C26" w:rsidRDefault="005B2C26" w:rsidP="001E7FD8">
    <w:pPr>
      <w:pStyle w:val="Footer"/>
      <w:tabs>
        <w:tab w:val="clear" w:pos="4680"/>
        <w:tab w:val="clear" w:pos="9360"/>
      </w:tabs>
      <w:ind w:right="360"/>
      <w:rPr>
        <w:caps/>
        <w:noProof/>
        <w:color w:val="F0A22E" w:themeColor="accent1"/>
      </w:rPr>
    </w:pPr>
    <w:r>
      <w:rPr>
        <w:caps/>
        <w:noProof/>
        <w:color w:val="F0A22E" w:themeColor="accent1"/>
        <w:lang w:eastAsia="en-IN"/>
      </w:rPr>
      <w:drawing>
        <wp:inline distT="0" distB="0" distL="0" distR="0" wp14:anchorId="0B5A6FBC" wp14:editId="60BC2414">
          <wp:extent cx="870167" cy="311150"/>
          <wp:effectExtent l="0" t="0" r="6350" b="0"/>
          <wp:docPr id="34" name="Picture 3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18 at 1.48.53 PM.png"/>
                  <pic:cNvPicPr/>
                </pic:nvPicPr>
                <pic:blipFill>
                  <a:blip r:embed="rId1">
                    <a:extLst>
                      <a:ext uri="{28A0092B-C50C-407E-A947-70E740481C1C}">
                        <a14:useLocalDpi xmlns:a14="http://schemas.microsoft.com/office/drawing/2010/main" val="0"/>
                      </a:ext>
                    </a:extLst>
                  </a:blip>
                  <a:stretch>
                    <a:fillRect/>
                  </a:stretch>
                </pic:blipFill>
                <pic:spPr>
                  <a:xfrm>
                    <a:off x="0" y="0"/>
                    <a:ext cx="904059" cy="323269"/>
                  </a:xfrm>
                  <a:prstGeom prst="rect">
                    <a:avLst/>
                  </a:prstGeom>
                </pic:spPr>
              </pic:pic>
            </a:graphicData>
          </a:graphic>
        </wp:inline>
      </w:drawing>
    </w:r>
  </w:p>
  <w:p w14:paraId="6A3F54C7" w14:textId="77777777" w:rsidR="005B2C26" w:rsidRPr="00234361" w:rsidRDefault="005B2C26" w:rsidP="00234361">
    <w:pPr>
      <w:pStyle w:val="Footer"/>
      <w:jc w:val="center"/>
    </w:pPr>
  </w:p>
  <w:p w14:paraId="13A95A2B" w14:textId="77777777" w:rsidR="005B2C26" w:rsidRDefault="005B2C2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533946" w14:textId="77777777" w:rsidR="00D44AB0" w:rsidRDefault="00D44AB0" w:rsidP="007575B7">
      <w:r>
        <w:separator/>
      </w:r>
    </w:p>
  </w:footnote>
  <w:footnote w:type="continuationSeparator" w:id="0">
    <w:p w14:paraId="1B766377" w14:textId="77777777" w:rsidR="00D44AB0" w:rsidRDefault="00D44AB0" w:rsidP="007575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BBCB46" w14:textId="77777777" w:rsidR="005B2C26" w:rsidRDefault="005B2C26">
    <w:pPr>
      <w:pStyle w:val="Header"/>
    </w:pPr>
  </w:p>
  <w:p w14:paraId="762812C4" w14:textId="77777777" w:rsidR="005B2C26" w:rsidRDefault="005B2C2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090190" w14:textId="77777777" w:rsidR="005B2C26" w:rsidRDefault="005B2C26">
    <w:pPr>
      <w:pStyle w:val="Header"/>
    </w:pPr>
    <w:r>
      <w:rPr>
        <w:noProof/>
        <w:lang w:eastAsia="en-IN"/>
      </w:rPr>
      <mc:AlternateContent>
        <mc:Choice Requires="wps">
          <w:drawing>
            <wp:anchor distT="0" distB="0" distL="114300" distR="114300" simplePos="0" relativeHeight="251668480" behindDoc="0" locked="0" layoutInCell="1" allowOverlap="1" wp14:anchorId="02119EBD" wp14:editId="79036610">
              <wp:simplePos x="0" y="0"/>
              <wp:positionH relativeFrom="margin">
                <wp:align>right</wp:align>
              </wp:positionH>
              <wp:positionV relativeFrom="paragraph">
                <wp:posOffset>666750</wp:posOffset>
              </wp:positionV>
              <wp:extent cx="617220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6172200" cy="0"/>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E486E4" id="Straight Connector 33" o:spid="_x0000_s1026" style="position:absolute;z-index:251668480;visibility:visible;mso-wrap-style:square;mso-wrap-distance-left:9pt;mso-wrap-distance-top:0;mso-wrap-distance-right:9pt;mso-wrap-distance-bottom:0;mso-position-horizontal:right;mso-position-horizontal-relative:margin;mso-position-vertical:absolute;mso-position-vertical-relative:text" from="434.8pt,52.5pt" to="920.8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" strokecolor="#0070c0" strokeweight=".5pt">
              <v:stroke joinstyle="miter"/>
              <w10:wrap anchorx="margin"/>
            </v:line>
          </w:pict>
        </mc:Fallback>
      </mc:AlternateContent>
    </w:r>
  </w:p>
  <w:p w14:paraId="2C3B8B7D" w14:textId="77777777" w:rsidR="005B2C26" w:rsidRDefault="005B2C2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D3532"/>
    <w:multiLevelType w:val="multilevel"/>
    <w:tmpl w:val="D6F2806A"/>
    <w:lvl w:ilvl="0">
      <w:start w:val="1"/>
      <w:numFmt w:val="decimal"/>
      <w:lvlText w:val="%1."/>
      <w:lvlJc w:val="left"/>
      <w:pPr>
        <w:ind w:left="360" w:hanging="360"/>
      </w:pPr>
    </w:lvl>
    <w:lvl w:ilvl="1">
      <w:start w:val="1"/>
      <w:numFmt w:val="bullet"/>
      <w:lvlText w:val=""/>
      <w:lvlJc w:val="left"/>
      <w:pPr>
        <w:ind w:left="574"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789"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1F1AE6"/>
    <w:multiLevelType w:val="hybridMultilevel"/>
    <w:tmpl w:val="513619D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15:restartNumberingAfterBreak="0">
    <w:nsid w:val="048A55D0"/>
    <w:multiLevelType w:val="hybridMultilevel"/>
    <w:tmpl w:val="C1FC6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2748E3"/>
    <w:multiLevelType w:val="hybridMultilevel"/>
    <w:tmpl w:val="D898E9D0"/>
    <w:lvl w:ilvl="0" w:tplc="2DC671D2">
      <w:start w:val="5"/>
      <w:numFmt w:val="bullet"/>
      <w:lvlText w:val=""/>
      <w:lvlJc w:val="left"/>
      <w:pPr>
        <w:ind w:left="720" w:hanging="360"/>
      </w:pPr>
      <w:rPr>
        <w:rFonts w:ascii="Wingdings" w:eastAsia="Times New Roman" w:hAnsi="Wingdings"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DA27D9"/>
    <w:multiLevelType w:val="hybridMultilevel"/>
    <w:tmpl w:val="D9EA96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BC63F0"/>
    <w:multiLevelType w:val="hybridMultilevel"/>
    <w:tmpl w:val="626671F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6" w15:restartNumberingAfterBreak="0">
    <w:nsid w:val="08387C60"/>
    <w:multiLevelType w:val="hybridMultilevel"/>
    <w:tmpl w:val="141A6F32"/>
    <w:lvl w:ilvl="0" w:tplc="04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0BC535FA"/>
    <w:multiLevelType w:val="hybridMultilevel"/>
    <w:tmpl w:val="0E4E1C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C2D4366"/>
    <w:multiLevelType w:val="hybridMultilevel"/>
    <w:tmpl w:val="6B1C84B2"/>
    <w:lvl w:ilvl="0" w:tplc="2578DD74">
      <w:start w:val="1"/>
      <w:numFmt w:val="decimal"/>
      <w:lvlText w:val="%1."/>
      <w:lvlJc w:val="left"/>
      <w:pPr>
        <w:ind w:left="934" w:hanging="360"/>
      </w:pPr>
      <w:rPr>
        <w:rFonts w:hint="default"/>
      </w:rPr>
    </w:lvl>
    <w:lvl w:ilvl="1" w:tplc="08090019" w:tentative="1">
      <w:start w:val="1"/>
      <w:numFmt w:val="lowerLetter"/>
      <w:lvlText w:val="%2."/>
      <w:lvlJc w:val="left"/>
      <w:pPr>
        <w:ind w:left="1654" w:hanging="360"/>
      </w:pPr>
    </w:lvl>
    <w:lvl w:ilvl="2" w:tplc="0809001B" w:tentative="1">
      <w:start w:val="1"/>
      <w:numFmt w:val="lowerRoman"/>
      <w:lvlText w:val="%3."/>
      <w:lvlJc w:val="right"/>
      <w:pPr>
        <w:ind w:left="2374" w:hanging="180"/>
      </w:pPr>
    </w:lvl>
    <w:lvl w:ilvl="3" w:tplc="0809000F" w:tentative="1">
      <w:start w:val="1"/>
      <w:numFmt w:val="decimal"/>
      <w:lvlText w:val="%4."/>
      <w:lvlJc w:val="left"/>
      <w:pPr>
        <w:ind w:left="3094" w:hanging="360"/>
      </w:pPr>
    </w:lvl>
    <w:lvl w:ilvl="4" w:tplc="08090019" w:tentative="1">
      <w:start w:val="1"/>
      <w:numFmt w:val="lowerLetter"/>
      <w:lvlText w:val="%5."/>
      <w:lvlJc w:val="left"/>
      <w:pPr>
        <w:ind w:left="3814" w:hanging="360"/>
      </w:pPr>
    </w:lvl>
    <w:lvl w:ilvl="5" w:tplc="0809001B" w:tentative="1">
      <w:start w:val="1"/>
      <w:numFmt w:val="lowerRoman"/>
      <w:lvlText w:val="%6."/>
      <w:lvlJc w:val="right"/>
      <w:pPr>
        <w:ind w:left="4534" w:hanging="180"/>
      </w:pPr>
    </w:lvl>
    <w:lvl w:ilvl="6" w:tplc="0809000F" w:tentative="1">
      <w:start w:val="1"/>
      <w:numFmt w:val="decimal"/>
      <w:lvlText w:val="%7."/>
      <w:lvlJc w:val="left"/>
      <w:pPr>
        <w:ind w:left="5254" w:hanging="360"/>
      </w:pPr>
    </w:lvl>
    <w:lvl w:ilvl="7" w:tplc="08090019" w:tentative="1">
      <w:start w:val="1"/>
      <w:numFmt w:val="lowerLetter"/>
      <w:lvlText w:val="%8."/>
      <w:lvlJc w:val="left"/>
      <w:pPr>
        <w:ind w:left="5974" w:hanging="360"/>
      </w:pPr>
    </w:lvl>
    <w:lvl w:ilvl="8" w:tplc="0809001B" w:tentative="1">
      <w:start w:val="1"/>
      <w:numFmt w:val="lowerRoman"/>
      <w:lvlText w:val="%9."/>
      <w:lvlJc w:val="right"/>
      <w:pPr>
        <w:ind w:left="6694" w:hanging="180"/>
      </w:pPr>
    </w:lvl>
  </w:abstractNum>
  <w:abstractNum w:abstractNumId="9" w15:restartNumberingAfterBreak="0">
    <w:nsid w:val="0DBF1C7B"/>
    <w:multiLevelType w:val="hybridMultilevel"/>
    <w:tmpl w:val="71ECF082"/>
    <w:lvl w:ilvl="0" w:tplc="5610031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4B183D"/>
    <w:multiLevelType w:val="hybridMultilevel"/>
    <w:tmpl w:val="03D68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3E6AA5"/>
    <w:multiLevelType w:val="hybridMultilevel"/>
    <w:tmpl w:val="868E8A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2520396"/>
    <w:multiLevelType w:val="multilevel"/>
    <w:tmpl w:val="1456A2A0"/>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789"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2841540"/>
    <w:multiLevelType w:val="hybridMultilevel"/>
    <w:tmpl w:val="DD082B7E"/>
    <w:lvl w:ilvl="0" w:tplc="0CD809A4">
      <w:start w:val="1"/>
      <w:numFmt w:val="bullet"/>
      <w:lvlText w:val="•"/>
      <w:lvlJc w:val="left"/>
      <w:pPr>
        <w:tabs>
          <w:tab w:val="num" w:pos="720"/>
        </w:tabs>
        <w:ind w:left="720" w:hanging="360"/>
      </w:pPr>
      <w:rPr>
        <w:rFonts w:ascii="Arial" w:hAnsi="Arial" w:hint="default"/>
      </w:rPr>
    </w:lvl>
    <w:lvl w:ilvl="1" w:tplc="1DC092A6">
      <w:numFmt w:val="bullet"/>
      <w:lvlText w:val="•"/>
      <w:lvlJc w:val="left"/>
      <w:pPr>
        <w:tabs>
          <w:tab w:val="num" w:pos="1440"/>
        </w:tabs>
        <w:ind w:left="1440" w:hanging="360"/>
      </w:pPr>
      <w:rPr>
        <w:rFonts w:ascii="Arial" w:hAnsi="Arial" w:hint="default"/>
      </w:rPr>
    </w:lvl>
    <w:lvl w:ilvl="2" w:tplc="4F0275A2" w:tentative="1">
      <w:start w:val="1"/>
      <w:numFmt w:val="bullet"/>
      <w:lvlText w:val="•"/>
      <w:lvlJc w:val="left"/>
      <w:pPr>
        <w:tabs>
          <w:tab w:val="num" w:pos="2160"/>
        </w:tabs>
        <w:ind w:left="2160" w:hanging="360"/>
      </w:pPr>
      <w:rPr>
        <w:rFonts w:ascii="Arial" w:hAnsi="Arial" w:hint="default"/>
      </w:rPr>
    </w:lvl>
    <w:lvl w:ilvl="3" w:tplc="5386A082" w:tentative="1">
      <w:start w:val="1"/>
      <w:numFmt w:val="bullet"/>
      <w:lvlText w:val="•"/>
      <w:lvlJc w:val="left"/>
      <w:pPr>
        <w:tabs>
          <w:tab w:val="num" w:pos="2880"/>
        </w:tabs>
        <w:ind w:left="2880" w:hanging="360"/>
      </w:pPr>
      <w:rPr>
        <w:rFonts w:ascii="Arial" w:hAnsi="Arial" w:hint="default"/>
      </w:rPr>
    </w:lvl>
    <w:lvl w:ilvl="4" w:tplc="1CE4BBBA" w:tentative="1">
      <w:start w:val="1"/>
      <w:numFmt w:val="bullet"/>
      <w:lvlText w:val="•"/>
      <w:lvlJc w:val="left"/>
      <w:pPr>
        <w:tabs>
          <w:tab w:val="num" w:pos="3600"/>
        </w:tabs>
        <w:ind w:left="3600" w:hanging="360"/>
      </w:pPr>
      <w:rPr>
        <w:rFonts w:ascii="Arial" w:hAnsi="Arial" w:hint="default"/>
      </w:rPr>
    </w:lvl>
    <w:lvl w:ilvl="5" w:tplc="3CF00D40" w:tentative="1">
      <w:start w:val="1"/>
      <w:numFmt w:val="bullet"/>
      <w:lvlText w:val="•"/>
      <w:lvlJc w:val="left"/>
      <w:pPr>
        <w:tabs>
          <w:tab w:val="num" w:pos="4320"/>
        </w:tabs>
        <w:ind w:left="4320" w:hanging="360"/>
      </w:pPr>
      <w:rPr>
        <w:rFonts w:ascii="Arial" w:hAnsi="Arial" w:hint="default"/>
      </w:rPr>
    </w:lvl>
    <w:lvl w:ilvl="6" w:tplc="9D045038" w:tentative="1">
      <w:start w:val="1"/>
      <w:numFmt w:val="bullet"/>
      <w:lvlText w:val="•"/>
      <w:lvlJc w:val="left"/>
      <w:pPr>
        <w:tabs>
          <w:tab w:val="num" w:pos="5040"/>
        </w:tabs>
        <w:ind w:left="5040" w:hanging="360"/>
      </w:pPr>
      <w:rPr>
        <w:rFonts w:ascii="Arial" w:hAnsi="Arial" w:hint="default"/>
      </w:rPr>
    </w:lvl>
    <w:lvl w:ilvl="7" w:tplc="0ED43086" w:tentative="1">
      <w:start w:val="1"/>
      <w:numFmt w:val="bullet"/>
      <w:lvlText w:val="•"/>
      <w:lvlJc w:val="left"/>
      <w:pPr>
        <w:tabs>
          <w:tab w:val="num" w:pos="5760"/>
        </w:tabs>
        <w:ind w:left="5760" w:hanging="360"/>
      </w:pPr>
      <w:rPr>
        <w:rFonts w:ascii="Arial" w:hAnsi="Arial" w:hint="default"/>
      </w:rPr>
    </w:lvl>
    <w:lvl w:ilvl="8" w:tplc="FB68707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31E0E82"/>
    <w:multiLevelType w:val="hybridMultilevel"/>
    <w:tmpl w:val="C53E4D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4955294"/>
    <w:multiLevelType w:val="hybridMultilevel"/>
    <w:tmpl w:val="5E044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82F7B5F"/>
    <w:multiLevelType w:val="hybridMultilevel"/>
    <w:tmpl w:val="6484A7F8"/>
    <w:lvl w:ilvl="0" w:tplc="04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D3531E4"/>
    <w:multiLevelType w:val="hybridMultilevel"/>
    <w:tmpl w:val="49A6B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2022FB"/>
    <w:multiLevelType w:val="hybridMultilevel"/>
    <w:tmpl w:val="98162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E238D2"/>
    <w:multiLevelType w:val="hybridMultilevel"/>
    <w:tmpl w:val="41F23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61427F"/>
    <w:multiLevelType w:val="hybridMultilevel"/>
    <w:tmpl w:val="FDA8DB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1E573A9"/>
    <w:multiLevelType w:val="hybridMultilevel"/>
    <w:tmpl w:val="C72C5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4E260B"/>
    <w:multiLevelType w:val="hybridMultilevel"/>
    <w:tmpl w:val="67A6CA1E"/>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3" w15:restartNumberingAfterBreak="0">
    <w:nsid w:val="2F551BB7"/>
    <w:multiLevelType w:val="multilevel"/>
    <w:tmpl w:val="1456A2A0"/>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789"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15670E0"/>
    <w:multiLevelType w:val="multilevel"/>
    <w:tmpl w:val="1456A2A0"/>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789"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1B34D44"/>
    <w:multiLevelType w:val="hybridMultilevel"/>
    <w:tmpl w:val="FED270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326464A6"/>
    <w:multiLevelType w:val="hybridMultilevel"/>
    <w:tmpl w:val="1F08BC7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7" w15:restartNumberingAfterBreak="0">
    <w:nsid w:val="34961D8F"/>
    <w:multiLevelType w:val="hybridMultilevel"/>
    <w:tmpl w:val="551ED5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370C7A93"/>
    <w:multiLevelType w:val="hybridMultilevel"/>
    <w:tmpl w:val="41C23A80"/>
    <w:lvl w:ilvl="0" w:tplc="04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29" w15:restartNumberingAfterBreak="0">
    <w:nsid w:val="37CA1236"/>
    <w:multiLevelType w:val="hybridMultilevel"/>
    <w:tmpl w:val="A1EEAF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39426596"/>
    <w:multiLevelType w:val="hybridMultilevel"/>
    <w:tmpl w:val="FB1862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2670FB"/>
    <w:multiLevelType w:val="hybridMultilevel"/>
    <w:tmpl w:val="90383A2E"/>
    <w:lvl w:ilvl="0" w:tplc="16BA467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D52706"/>
    <w:multiLevelType w:val="hybridMultilevel"/>
    <w:tmpl w:val="9B64C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BD9317E"/>
    <w:multiLevelType w:val="hybridMultilevel"/>
    <w:tmpl w:val="000C0898"/>
    <w:lvl w:ilvl="0" w:tplc="18AE51F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CE31985"/>
    <w:multiLevelType w:val="hybridMultilevel"/>
    <w:tmpl w:val="747C4C18"/>
    <w:lvl w:ilvl="0" w:tplc="C3B46252">
      <w:start w:val="1"/>
      <w:numFmt w:val="bullet"/>
      <w:pStyle w:val="Style2"/>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312DB1"/>
    <w:multiLevelType w:val="hybridMultilevel"/>
    <w:tmpl w:val="2EE0D4F8"/>
    <w:lvl w:ilvl="0" w:tplc="CE54E9DC">
      <w:start w:val="1"/>
      <w:numFmt w:val="bullet"/>
      <w:lvlText w:val="•"/>
      <w:lvlJc w:val="left"/>
      <w:pPr>
        <w:tabs>
          <w:tab w:val="num" w:pos="720"/>
        </w:tabs>
        <w:ind w:left="720" w:hanging="360"/>
      </w:pPr>
      <w:rPr>
        <w:rFonts w:ascii="Arial" w:hAnsi="Arial" w:hint="default"/>
      </w:rPr>
    </w:lvl>
    <w:lvl w:ilvl="1" w:tplc="4ED46C14" w:tentative="1">
      <w:start w:val="1"/>
      <w:numFmt w:val="bullet"/>
      <w:lvlText w:val="•"/>
      <w:lvlJc w:val="left"/>
      <w:pPr>
        <w:tabs>
          <w:tab w:val="num" w:pos="1440"/>
        </w:tabs>
        <w:ind w:left="1440" w:hanging="360"/>
      </w:pPr>
      <w:rPr>
        <w:rFonts w:ascii="Arial" w:hAnsi="Arial" w:hint="default"/>
      </w:rPr>
    </w:lvl>
    <w:lvl w:ilvl="2" w:tplc="CA42FEBE" w:tentative="1">
      <w:start w:val="1"/>
      <w:numFmt w:val="bullet"/>
      <w:lvlText w:val="•"/>
      <w:lvlJc w:val="left"/>
      <w:pPr>
        <w:tabs>
          <w:tab w:val="num" w:pos="2160"/>
        </w:tabs>
        <w:ind w:left="2160" w:hanging="360"/>
      </w:pPr>
      <w:rPr>
        <w:rFonts w:ascii="Arial" w:hAnsi="Arial" w:hint="default"/>
      </w:rPr>
    </w:lvl>
    <w:lvl w:ilvl="3" w:tplc="62585714" w:tentative="1">
      <w:start w:val="1"/>
      <w:numFmt w:val="bullet"/>
      <w:lvlText w:val="•"/>
      <w:lvlJc w:val="left"/>
      <w:pPr>
        <w:tabs>
          <w:tab w:val="num" w:pos="2880"/>
        </w:tabs>
        <w:ind w:left="2880" w:hanging="360"/>
      </w:pPr>
      <w:rPr>
        <w:rFonts w:ascii="Arial" w:hAnsi="Arial" w:hint="default"/>
      </w:rPr>
    </w:lvl>
    <w:lvl w:ilvl="4" w:tplc="25FC7FE6" w:tentative="1">
      <w:start w:val="1"/>
      <w:numFmt w:val="bullet"/>
      <w:lvlText w:val="•"/>
      <w:lvlJc w:val="left"/>
      <w:pPr>
        <w:tabs>
          <w:tab w:val="num" w:pos="3600"/>
        </w:tabs>
        <w:ind w:left="3600" w:hanging="360"/>
      </w:pPr>
      <w:rPr>
        <w:rFonts w:ascii="Arial" w:hAnsi="Arial" w:hint="default"/>
      </w:rPr>
    </w:lvl>
    <w:lvl w:ilvl="5" w:tplc="FCEC9F2A" w:tentative="1">
      <w:start w:val="1"/>
      <w:numFmt w:val="bullet"/>
      <w:lvlText w:val="•"/>
      <w:lvlJc w:val="left"/>
      <w:pPr>
        <w:tabs>
          <w:tab w:val="num" w:pos="4320"/>
        </w:tabs>
        <w:ind w:left="4320" w:hanging="360"/>
      </w:pPr>
      <w:rPr>
        <w:rFonts w:ascii="Arial" w:hAnsi="Arial" w:hint="default"/>
      </w:rPr>
    </w:lvl>
    <w:lvl w:ilvl="6" w:tplc="7500F06C" w:tentative="1">
      <w:start w:val="1"/>
      <w:numFmt w:val="bullet"/>
      <w:lvlText w:val="•"/>
      <w:lvlJc w:val="left"/>
      <w:pPr>
        <w:tabs>
          <w:tab w:val="num" w:pos="5040"/>
        </w:tabs>
        <w:ind w:left="5040" w:hanging="360"/>
      </w:pPr>
      <w:rPr>
        <w:rFonts w:ascii="Arial" w:hAnsi="Arial" w:hint="default"/>
      </w:rPr>
    </w:lvl>
    <w:lvl w:ilvl="7" w:tplc="F742410C" w:tentative="1">
      <w:start w:val="1"/>
      <w:numFmt w:val="bullet"/>
      <w:lvlText w:val="•"/>
      <w:lvlJc w:val="left"/>
      <w:pPr>
        <w:tabs>
          <w:tab w:val="num" w:pos="5760"/>
        </w:tabs>
        <w:ind w:left="5760" w:hanging="360"/>
      </w:pPr>
      <w:rPr>
        <w:rFonts w:ascii="Arial" w:hAnsi="Arial" w:hint="default"/>
      </w:rPr>
    </w:lvl>
    <w:lvl w:ilvl="8" w:tplc="B72A4ECC"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0E141DD"/>
    <w:multiLevelType w:val="hybridMultilevel"/>
    <w:tmpl w:val="D696D44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7" w15:restartNumberingAfterBreak="0">
    <w:nsid w:val="42101732"/>
    <w:multiLevelType w:val="hybridMultilevel"/>
    <w:tmpl w:val="9C22365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2D777AA"/>
    <w:multiLevelType w:val="hybridMultilevel"/>
    <w:tmpl w:val="231898EE"/>
    <w:lvl w:ilvl="0" w:tplc="84949CC8">
      <w:start w:val="1"/>
      <w:numFmt w:val="bullet"/>
      <w:lvlText w:val="•"/>
      <w:lvlJc w:val="left"/>
      <w:pPr>
        <w:tabs>
          <w:tab w:val="num" w:pos="720"/>
        </w:tabs>
        <w:ind w:left="720" w:hanging="360"/>
      </w:pPr>
      <w:rPr>
        <w:rFonts w:ascii="Arial" w:hAnsi="Arial" w:hint="default"/>
      </w:rPr>
    </w:lvl>
    <w:lvl w:ilvl="1" w:tplc="53AEC79A" w:tentative="1">
      <w:start w:val="1"/>
      <w:numFmt w:val="bullet"/>
      <w:lvlText w:val="•"/>
      <w:lvlJc w:val="left"/>
      <w:pPr>
        <w:tabs>
          <w:tab w:val="num" w:pos="1440"/>
        </w:tabs>
        <w:ind w:left="1440" w:hanging="360"/>
      </w:pPr>
      <w:rPr>
        <w:rFonts w:ascii="Arial" w:hAnsi="Arial" w:hint="default"/>
      </w:rPr>
    </w:lvl>
    <w:lvl w:ilvl="2" w:tplc="0D64070C" w:tentative="1">
      <w:start w:val="1"/>
      <w:numFmt w:val="bullet"/>
      <w:lvlText w:val="•"/>
      <w:lvlJc w:val="left"/>
      <w:pPr>
        <w:tabs>
          <w:tab w:val="num" w:pos="2160"/>
        </w:tabs>
        <w:ind w:left="2160" w:hanging="360"/>
      </w:pPr>
      <w:rPr>
        <w:rFonts w:ascii="Arial" w:hAnsi="Arial" w:hint="default"/>
      </w:rPr>
    </w:lvl>
    <w:lvl w:ilvl="3" w:tplc="AAF8865A" w:tentative="1">
      <w:start w:val="1"/>
      <w:numFmt w:val="bullet"/>
      <w:lvlText w:val="•"/>
      <w:lvlJc w:val="left"/>
      <w:pPr>
        <w:tabs>
          <w:tab w:val="num" w:pos="2880"/>
        </w:tabs>
        <w:ind w:left="2880" w:hanging="360"/>
      </w:pPr>
      <w:rPr>
        <w:rFonts w:ascii="Arial" w:hAnsi="Arial" w:hint="default"/>
      </w:rPr>
    </w:lvl>
    <w:lvl w:ilvl="4" w:tplc="92B224CC" w:tentative="1">
      <w:start w:val="1"/>
      <w:numFmt w:val="bullet"/>
      <w:lvlText w:val="•"/>
      <w:lvlJc w:val="left"/>
      <w:pPr>
        <w:tabs>
          <w:tab w:val="num" w:pos="3600"/>
        </w:tabs>
        <w:ind w:left="3600" w:hanging="360"/>
      </w:pPr>
      <w:rPr>
        <w:rFonts w:ascii="Arial" w:hAnsi="Arial" w:hint="default"/>
      </w:rPr>
    </w:lvl>
    <w:lvl w:ilvl="5" w:tplc="060C36DA" w:tentative="1">
      <w:start w:val="1"/>
      <w:numFmt w:val="bullet"/>
      <w:lvlText w:val="•"/>
      <w:lvlJc w:val="left"/>
      <w:pPr>
        <w:tabs>
          <w:tab w:val="num" w:pos="4320"/>
        </w:tabs>
        <w:ind w:left="4320" w:hanging="360"/>
      </w:pPr>
      <w:rPr>
        <w:rFonts w:ascii="Arial" w:hAnsi="Arial" w:hint="default"/>
      </w:rPr>
    </w:lvl>
    <w:lvl w:ilvl="6" w:tplc="B052EE24" w:tentative="1">
      <w:start w:val="1"/>
      <w:numFmt w:val="bullet"/>
      <w:lvlText w:val="•"/>
      <w:lvlJc w:val="left"/>
      <w:pPr>
        <w:tabs>
          <w:tab w:val="num" w:pos="5040"/>
        </w:tabs>
        <w:ind w:left="5040" w:hanging="360"/>
      </w:pPr>
      <w:rPr>
        <w:rFonts w:ascii="Arial" w:hAnsi="Arial" w:hint="default"/>
      </w:rPr>
    </w:lvl>
    <w:lvl w:ilvl="7" w:tplc="A068202C" w:tentative="1">
      <w:start w:val="1"/>
      <w:numFmt w:val="bullet"/>
      <w:lvlText w:val="•"/>
      <w:lvlJc w:val="left"/>
      <w:pPr>
        <w:tabs>
          <w:tab w:val="num" w:pos="5760"/>
        </w:tabs>
        <w:ind w:left="5760" w:hanging="360"/>
      </w:pPr>
      <w:rPr>
        <w:rFonts w:ascii="Arial" w:hAnsi="Arial" w:hint="default"/>
      </w:rPr>
    </w:lvl>
    <w:lvl w:ilvl="8" w:tplc="8264BE76"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43822225"/>
    <w:multiLevelType w:val="hybridMultilevel"/>
    <w:tmpl w:val="25965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47E5ABA"/>
    <w:multiLevelType w:val="multilevel"/>
    <w:tmpl w:val="A988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457FD2"/>
    <w:multiLevelType w:val="hybridMultilevel"/>
    <w:tmpl w:val="F9D06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E445945"/>
    <w:multiLevelType w:val="hybridMultilevel"/>
    <w:tmpl w:val="C4C8E282"/>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43" w15:restartNumberingAfterBreak="0">
    <w:nsid w:val="4E5F63B5"/>
    <w:multiLevelType w:val="hybridMultilevel"/>
    <w:tmpl w:val="D0D6387A"/>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44" w15:restartNumberingAfterBreak="0">
    <w:nsid w:val="4EA54B88"/>
    <w:multiLevelType w:val="hybridMultilevel"/>
    <w:tmpl w:val="F8DA7BB6"/>
    <w:lvl w:ilvl="0" w:tplc="2DC671D2">
      <w:start w:val="5"/>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01A4D8F"/>
    <w:multiLevelType w:val="hybridMultilevel"/>
    <w:tmpl w:val="6CD826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503831A2"/>
    <w:multiLevelType w:val="multilevel"/>
    <w:tmpl w:val="D6F2806A"/>
    <w:lvl w:ilvl="0">
      <w:start w:val="1"/>
      <w:numFmt w:val="decimal"/>
      <w:lvlText w:val="%1."/>
      <w:lvlJc w:val="left"/>
      <w:pPr>
        <w:ind w:left="360" w:hanging="360"/>
      </w:pPr>
    </w:lvl>
    <w:lvl w:ilvl="1">
      <w:start w:val="1"/>
      <w:numFmt w:val="bullet"/>
      <w:lvlText w:val=""/>
      <w:lvlJc w:val="left"/>
      <w:pPr>
        <w:ind w:left="574"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789"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05921FD"/>
    <w:multiLevelType w:val="hybridMultilevel"/>
    <w:tmpl w:val="451E26EA"/>
    <w:lvl w:ilvl="0" w:tplc="CE3C7310">
      <w:start w:val="1"/>
      <w:numFmt w:val="decimal"/>
      <w:pStyle w:val="Style4"/>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0B90F88"/>
    <w:multiLevelType w:val="hybridMultilevel"/>
    <w:tmpl w:val="0F3236A8"/>
    <w:lvl w:ilvl="0" w:tplc="40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49" w15:restartNumberingAfterBreak="0">
    <w:nsid w:val="51020143"/>
    <w:multiLevelType w:val="hybridMultilevel"/>
    <w:tmpl w:val="0AA846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512361D6"/>
    <w:multiLevelType w:val="hybridMultilevel"/>
    <w:tmpl w:val="4042786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1" w15:restartNumberingAfterBreak="0">
    <w:nsid w:val="518352CD"/>
    <w:multiLevelType w:val="hybridMultilevel"/>
    <w:tmpl w:val="B5DAF1E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2" w15:restartNumberingAfterBreak="0">
    <w:nsid w:val="51B676AF"/>
    <w:multiLevelType w:val="hybridMultilevel"/>
    <w:tmpl w:val="C02AAE3C"/>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3" w15:restartNumberingAfterBreak="0">
    <w:nsid w:val="52142073"/>
    <w:multiLevelType w:val="multilevel"/>
    <w:tmpl w:val="580635E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002060"/>
        <w:sz w:val="22"/>
        <w:szCs w:val="20"/>
      </w:rPr>
    </w:lvl>
    <w:lvl w:ilvl="2">
      <w:numFmt w:val="bullet"/>
      <w:pStyle w:val="Heading3"/>
      <w:lvlText w:val=""/>
      <w:lvlJc w:val="left"/>
      <w:pPr>
        <w:ind w:left="786" w:hanging="360"/>
      </w:pPr>
      <w:rPr>
        <w:rFonts w:ascii="Wingdings" w:eastAsiaTheme="minorHAnsi" w:hAnsi="Wingdings" w:cstheme="minorBidi"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4" w15:restartNumberingAfterBreak="0">
    <w:nsid w:val="522A647E"/>
    <w:multiLevelType w:val="hybridMultilevel"/>
    <w:tmpl w:val="6484A7F8"/>
    <w:lvl w:ilvl="0" w:tplc="04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2827E7D"/>
    <w:multiLevelType w:val="hybridMultilevel"/>
    <w:tmpl w:val="CEB6C6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2861DFD"/>
    <w:multiLevelType w:val="hybridMultilevel"/>
    <w:tmpl w:val="6484A7F8"/>
    <w:lvl w:ilvl="0" w:tplc="04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63E412C"/>
    <w:multiLevelType w:val="hybridMultilevel"/>
    <w:tmpl w:val="FC0ABF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816041A"/>
    <w:multiLevelType w:val="hybridMultilevel"/>
    <w:tmpl w:val="F0045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AEC4A57"/>
    <w:multiLevelType w:val="hybridMultilevel"/>
    <w:tmpl w:val="5214275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5F807FA7"/>
    <w:multiLevelType w:val="multilevel"/>
    <w:tmpl w:val="1456A2A0"/>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789"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FD835E8"/>
    <w:multiLevelType w:val="multilevel"/>
    <w:tmpl w:val="1456A2A0"/>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789"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60E04DF7"/>
    <w:multiLevelType w:val="hybridMultilevel"/>
    <w:tmpl w:val="828E1E34"/>
    <w:lvl w:ilvl="0" w:tplc="2DC671D2">
      <w:start w:val="5"/>
      <w:numFmt w:val="bullet"/>
      <w:lvlText w:val=""/>
      <w:lvlJc w:val="left"/>
      <w:pPr>
        <w:ind w:left="1080" w:hanging="360"/>
      </w:pPr>
      <w:rPr>
        <w:rFonts w:ascii="Wingdings" w:eastAsia="Times New Roman" w:hAnsi="Wingding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3" w15:restartNumberingAfterBreak="0">
    <w:nsid w:val="61344F95"/>
    <w:multiLevelType w:val="hybridMultilevel"/>
    <w:tmpl w:val="9D3C84F0"/>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64" w15:restartNumberingAfterBreak="0">
    <w:nsid w:val="61507CF0"/>
    <w:multiLevelType w:val="hybridMultilevel"/>
    <w:tmpl w:val="B46ACAA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5" w15:restartNumberingAfterBreak="0">
    <w:nsid w:val="61EB4BA4"/>
    <w:multiLevelType w:val="hybridMultilevel"/>
    <w:tmpl w:val="3022F8BA"/>
    <w:lvl w:ilvl="0" w:tplc="B12444B8">
      <w:start w:val="1"/>
      <w:numFmt w:val="bullet"/>
      <w:lvlText w:val="•"/>
      <w:lvlJc w:val="left"/>
      <w:pPr>
        <w:tabs>
          <w:tab w:val="num" w:pos="720"/>
        </w:tabs>
        <w:ind w:left="720" w:hanging="360"/>
      </w:pPr>
      <w:rPr>
        <w:rFonts w:ascii="Arial" w:hAnsi="Arial" w:hint="default"/>
      </w:rPr>
    </w:lvl>
    <w:lvl w:ilvl="1" w:tplc="BEAEACDE" w:tentative="1">
      <w:start w:val="1"/>
      <w:numFmt w:val="bullet"/>
      <w:lvlText w:val="•"/>
      <w:lvlJc w:val="left"/>
      <w:pPr>
        <w:tabs>
          <w:tab w:val="num" w:pos="1440"/>
        </w:tabs>
        <w:ind w:left="1440" w:hanging="360"/>
      </w:pPr>
      <w:rPr>
        <w:rFonts w:ascii="Arial" w:hAnsi="Arial" w:hint="default"/>
      </w:rPr>
    </w:lvl>
    <w:lvl w:ilvl="2" w:tplc="4BCC5FDE" w:tentative="1">
      <w:start w:val="1"/>
      <w:numFmt w:val="bullet"/>
      <w:lvlText w:val="•"/>
      <w:lvlJc w:val="left"/>
      <w:pPr>
        <w:tabs>
          <w:tab w:val="num" w:pos="2160"/>
        </w:tabs>
        <w:ind w:left="2160" w:hanging="360"/>
      </w:pPr>
      <w:rPr>
        <w:rFonts w:ascii="Arial" w:hAnsi="Arial" w:hint="default"/>
      </w:rPr>
    </w:lvl>
    <w:lvl w:ilvl="3" w:tplc="6220D606" w:tentative="1">
      <w:start w:val="1"/>
      <w:numFmt w:val="bullet"/>
      <w:lvlText w:val="•"/>
      <w:lvlJc w:val="left"/>
      <w:pPr>
        <w:tabs>
          <w:tab w:val="num" w:pos="2880"/>
        </w:tabs>
        <w:ind w:left="2880" w:hanging="360"/>
      </w:pPr>
      <w:rPr>
        <w:rFonts w:ascii="Arial" w:hAnsi="Arial" w:hint="default"/>
      </w:rPr>
    </w:lvl>
    <w:lvl w:ilvl="4" w:tplc="40F8D408" w:tentative="1">
      <w:start w:val="1"/>
      <w:numFmt w:val="bullet"/>
      <w:lvlText w:val="•"/>
      <w:lvlJc w:val="left"/>
      <w:pPr>
        <w:tabs>
          <w:tab w:val="num" w:pos="3600"/>
        </w:tabs>
        <w:ind w:left="3600" w:hanging="360"/>
      </w:pPr>
      <w:rPr>
        <w:rFonts w:ascii="Arial" w:hAnsi="Arial" w:hint="default"/>
      </w:rPr>
    </w:lvl>
    <w:lvl w:ilvl="5" w:tplc="D3BEE1F4" w:tentative="1">
      <w:start w:val="1"/>
      <w:numFmt w:val="bullet"/>
      <w:lvlText w:val="•"/>
      <w:lvlJc w:val="left"/>
      <w:pPr>
        <w:tabs>
          <w:tab w:val="num" w:pos="4320"/>
        </w:tabs>
        <w:ind w:left="4320" w:hanging="360"/>
      </w:pPr>
      <w:rPr>
        <w:rFonts w:ascii="Arial" w:hAnsi="Arial" w:hint="default"/>
      </w:rPr>
    </w:lvl>
    <w:lvl w:ilvl="6" w:tplc="0A4A398C" w:tentative="1">
      <w:start w:val="1"/>
      <w:numFmt w:val="bullet"/>
      <w:lvlText w:val="•"/>
      <w:lvlJc w:val="left"/>
      <w:pPr>
        <w:tabs>
          <w:tab w:val="num" w:pos="5040"/>
        </w:tabs>
        <w:ind w:left="5040" w:hanging="360"/>
      </w:pPr>
      <w:rPr>
        <w:rFonts w:ascii="Arial" w:hAnsi="Arial" w:hint="default"/>
      </w:rPr>
    </w:lvl>
    <w:lvl w:ilvl="7" w:tplc="1D22FBB0" w:tentative="1">
      <w:start w:val="1"/>
      <w:numFmt w:val="bullet"/>
      <w:lvlText w:val="•"/>
      <w:lvlJc w:val="left"/>
      <w:pPr>
        <w:tabs>
          <w:tab w:val="num" w:pos="5760"/>
        </w:tabs>
        <w:ind w:left="5760" w:hanging="360"/>
      </w:pPr>
      <w:rPr>
        <w:rFonts w:ascii="Arial" w:hAnsi="Arial" w:hint="default"/>
      </w:rPr>
    </w:lvl>
    <w:lvl w:ilvl="8" w:tplc="33CC854A"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66725E61"/>
    <w:multiLevelType w:val="hybridMultilevel"/>
    <w:tmpl w:val="E5FEE2BE"/>
    <w:lvl w:ilvl="0" w:tplc="C58E780E">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67475F5C"/>
    <w:multiLevelType w:val="multilevel"/>
    <w:tmpl w:val="9B8E1B2A"/>
    <w:lvl w:ilvl="0">
      <w:start w:val="1"/>
      <w:numFmt w:val="decimal"/>
      <w:pStyle w:val="TOCHeading"/>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360" w:hanging="360"/>
      </w:pPr>
      <w:rPr>
        <w:rFont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8" w15:restartNumberingAfterBreak="0">
    <w:nsid w:val="6B7B2BB7"/>
    <w:multiLevelType w:val="hybridMultilevel"/>
    <w:tmpl w:val="97A04826"/>
    <w:lvl w:ilvl="0" w:tplc="2DC671D2">
      <w:start w:val="5"/>
      <w:numFmt w:val="bullet"/>
      <w:lvlText w:val=""/>
      <w:lvlJc w:val="left"/>
      <w:pPr>
        <w:ind w:left="1080" w:hanging="360"/>
      </w:pPr>
      <w:rPr>
        <w:rFonts w:ascii="Wingdings" w:eastAsia="Times New Roman" w:hAnsi="Wingding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9" w15:restartNumberingAfterBreak="0">
    <w:nsid w:val="6B8E77AF"/>
    <w:multiLevelType w:val="hybridMultilevel"/>
    <w:tmpl w:val="8A9E3B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CF4298C"/>
    <w:multiLevelType w:val="hybridMultilevel"/>
    <w:tmpl w:val="50EE3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10347CD"/>
    <w:multiLevelType w:val="hybridMultilevel"/>
    <w:tmpl w:val="5AF28F7C"/>
    <w:lvl w:ilvl="0" w:tplc="04090005">
      <w:start w:val="1"/>
      <w:numFmt w:val="bullet"/>
      <w:lvlText w:val=""/>
      <w:lvlJc w:val="left"/>
      <w:pPr>
        <w:ind w:left="720" w:hanging="360"/>
      </w:pPr>
      <w:rPr>
        <w:rFonts w:ascii="Wingdings" w:hAnsi="Wingdings" w:hint="default"/>
      </w:rPr>
    </w:lvl>
    <w:lvl w:ilvl="1" w:tplc="B426CD56">
      <w:numFmt w:val="bullet"/>
      <w:lvlText w:val="−"/>
      <w:lvlJc w:val="left"/>
      <w:pPr>
        <w:ind w:left="1440" w:hanging="360"/>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F4388D"/>
    <w:multiLevelType w:val="hybridMultilevel"/>
    <w:tmpl w:val="5EEAAAA4"/>
    <w:lvl w:ilvl="0" w:tplc="EB18AC92">
      <w:start w:val="1"/>
      <w:numFmt w:val="decimal"/>
      <w:lvlText w:val="%1."/>
      <w:lvlJc w:val="left"/>
      <w:pPr>
        <w:ind w:left="785" w:hanging="360"/>
      </w:pPr>
      <w:rPr>
        <w:rFonts w:hint="default"/>
        <w:sz w:val="21"/>
        <w:szCs w:val="21"/>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73" w15:restartNumberingAfterBreak="0">
    <w:nsid w:val="75D94BB1"/>
    <w:multiLevelType w:val="hybridMultilevel"/>
    <w:tmpl w:val="2BACC3C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7C757BA"/>
    <w:multiLevelType w:val="hybridMultilevel"/>
    <w:tmpl w:val="9E628AFE"/>
    <w:lvl w:ilvl="0" w:tplc="D926294C">
      <w:start w:val="1"/>
      <w:numFmt w:val="bullet"/>
      <w:lvlText w:val="•"/>
      <w:lvlJc w:val="left"/>
      <w:pPr>
        <w:tabs>
          <w:tab w:val="num" w:pos="720"/>
        </w:tabs>
        <w:ind w:left="720" w:hanging="360"/>
      </w:pPr>
      <w:rPr>
        <w:rFonts w:ascii="Arial" w:hAnsi="Arial" w:hint="default"/>
      </w:rPr>
    </w:lvl>
    <w:lvl w:ilvl="1" w:tplc="8CAE827C">
      <w:numFmt w:val="bullet"/>
      <w:lvlText w:val="•"/>
      <w:lvlJc w:val="left"/>
      <w:pPr>
        <w:tabs>
          <w:tab w:val="num" w:pos="1440"/>
        </w:tabs>
        <w:ind w:left="1440" w:hanging="360"/>
      </w:pPr>
      <w:rPr>
        <w:rFonts w:ascii="Arial" w:hAnsi="Arial" w:hint="default"/>
      </w:rPr>
    </w:lvl>
    <w:lvl w:ilvl="2" w:tplc="4D0C4086" w:tentative="1">
      <w:start w:val="1"/>
      <w:numFmt w:val="bullet"/>
      <w:lvlText w:val="•"/>
      <w:lvlJc w:val="left"/>
      <w:pPr>
        <w:tabs>
          <w:tab w:val="num" w:pos="2160"/>
        </w:tabs>
        <w:ind w:left="2160" w:hanging="360"/>
      </w:pPr>
      <w:rPr>
        <w:rFonts w:ascii="Arial" w:hAnsi="Arial" w:hint="default"/>
      </w:rPr>
    </w:lvl>
    <w:lvl w:ilvl="3" w:tplc="D586F918" w:tentative="1">
      <w:start w:val="1"/>
      <w:numFmt w:val="bullet"/>
      <w:lvlText w:val="•"/>
      <w:lvlJc w:val="left"/>
      <w:pPr>
        <w:tabs>
          <w:tab w:val="num" w:pos="2880"/>
        </w:tabs>
        <w:ind w:left="2880" w:hanging="360"/>
      </w:pPr>
      <w:rPr>
        <w:rFonts w:ascii="Arial" w:hAnsi="Arial" w:hint="default"/>
      </w:rPr>
    </w:lvl>
    <w:lvl w:ilvl="4" w:tplc="A5BCCD06" w:tentative="1">
      <w:start w:val="1"/>
      <w:numFmt w:val="bullet"/>
      <w:lvlText w:val="•"/>
      <w:lvlJc w:val="left"/>
      <w:pPr>
        <w:tabs>
          <w:tab w:val="num" w:pos="3600"/>
        </w:tabs>
        <w:ind w:left="3600" w:hanging="360"/>
      </w:pPr>
      <w:rPr>
        <w:rFonts w:ascii="Arial" w:hAnsi="Arial" w:hint="default"/>
      </w:rPr>
    </w:lvl>
    <w:lvl w:ilvl="5" w:tplc="19D43D14" w:tentative="1">
      <w:start w:val="1"/>
      <w:numFmt w:val="bullet"/>
      <w:lvlText w:val="•"/>
      <w:lvlJc w:val="left"/>
      <w:pPr>
        <w:tabs>
          <w:tab w:val="num" w:pos="4320"/>
        </w:tabs>
        <w:ind w:left="4320" w:hanging="360"/>
      </w:pPr>
      <w:rPr>
        <w:rFonts w:ascii="Arial" w:hAnsi="Arial" w:hint="default"/>
      </w:rPr>
    </w:lvl>
    <w:lvl w:ilvl="6" w:tplc="70C49960" w:tentative="1">
      <w:start w:val="1"/>
      <w:numFmt w:val="bullet"/>
      <w:lvlText w:val="•"/>
      <w:lvlJc w:val="left"/>
      <w:pPr>
        <w:tabs>
          <w:tab w:val="num" w:pos="5040"/>
        </w:tabs>
        <w:ind w:left="5040" w:hanging="360"/>
      </w:pPr>
      <w:rPr>
        <w:rFonts w:ascii="Arial" w:hAnsi="Arial" w:hint="default"/>
      </w:rPr>
    </w:lvl>
    <w:lvl w:ilvl="7" w:tplc="5E20687A" w:tentative="1">
      <w:start w:val="1"/>
      <w:numFmt w:val="bullet"/>
      <w:lvlText w:val="•"/>
      <w:lvlJc w:val="left"/>
      <w:pPr>
        <w:tabs>
          <w:tab w:val="num" w:pos="5760"/>
        </w:tabs>
        <w:ind w:left="5760" w:hanging="360"/>
      </w:pPr>
      <w:rPr>
        <w:rFonts w:ascii="Arial" w:hAnsi="Arial" w:hint="default"/>
      </w:rPr>
    </w:lvl>
    <w:lvl w:ilvl="8" w:tplc="A42CAB52"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77E902AC"/>
    <w:multiLevelType w:val="hybridMultilevel"/>
    <w:tmpl w:val="75BC3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8E2662"/>
    <w:multiLevelType w:val="hybridMultilevel"/>
    <w:tmpl w:val="72F822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9951877"/>
    <w:multiLevelType w:val="hybridMultilevel"/>
    <w:tmpl w:val="79CAA66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8" w15:restartNumberingAfterBreak="0">
    <w:nsid w:val="7D3C30E2"/>
    <w:multiLevelType w:val="hybridMultilevel"/>
    <w:tmpl w:val="F9A279A4"/>
    <w:lvl w:ilvl="0" w:tplc="40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F8975A0"/>
    <w:multiLevelType w:val="hybridMultilevel"/>
    <w:tmpl w:val="A3AC7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7"/>
  </w:num>
  <w:num w:numId="2">
    <w:abstractNumId w:val="34"/>
  </w:num>
  <w:num w:numId="3">
    <w:abstractNumId w:val="41"/>
  </w:num>
  <w:num w:numId="4">
    <w:abstractNumId w:val="59"/>
  </w:num>
  <w:num w:numId="5">
    <w:abstractNumId w:val="75"/>
  </w:num>
  <w:num w:numId="6">
    <w:abstractNumId w:val="25"/>
  </w:num>
  <w:num w:numId="7">
    <w:abstractNumId w:val="39"/>
  </w:num>
  <w:num w:numId="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6"/>
  </w:num>
  <w:num w:numId="10">
    <w:abstractNumId w:val="78"/>
  </w:num>
  <w:num w:numId="11">
    <w:abstractNumId w:val="48"/>
  </w:num>
  <w:num w:numId="12">
    <w:abstractNumId w:val="1"/>
  </w:num>
  <w:num w:numId="13">
    <w:abstractNumId w:val="20"/>
  </w:num>
  <w:num w:numId="14">
    <w:abstractNumId w:val="18"/>
  </w:num>
  <w:num w:numId="15">
    <w:abstractNumId w:val="31"/>
  </w:num>
  <w:num w:numId="16">
    <w:abstractNumId w:val="14"/>
  </w:num>
  <w:num w:numId="17">
    <w:abstractNumId w:val="44"/>
  </w:num>
  <w:num w:numId="18">
    <w:abstractNumId w:val="27"/>
  </w:num>
  <w:num w:numId="19">
    <w:abstractNumId w:val="60"/>
  </w:num>
  <w:num w:numId="20">
    <w:abstractNumId w:val="23"/>
  </w:num>
  <w:num w:numId="21">
    <w:abstractNumId w:val="29"/>
  </w:num>
  <w:num w:numId="22">
    <w:abstractNumId w:val="12"/>
  </w:num>
  <w:num w:numId="23">
    <w:abstractNumId w:val="24"/>
  </w:num>
  <w:num w:numId="24">
    <w:abstractNumId w:val="0"/>
  </w:num>
  <w:num w:numId="25">
    <w:abstractNumId w:val="61"/>
  </w:num>
  <w:num w:numId="26">
    <w:abstractNumId w:val="46"/>
  </w:num>
  <w:num w:numId="27">
    <w:abstractNumId w:val="37"/>
  </w:num>
  <w:num w:numId="28">
    <w:abstractNumId w:val="73"/>
  </w:num>
  <w:num w:numId="29">
    <w:abstractNumId w:val="30"/>
  </w:num>
  <w:num w:numId="30">
    <w:abstractNumId w:val="71"/>
  </w:num>
  <w:num w:numId="31">
    <w:abstractNumId w:val="4"/>
  </w:num>
  <w:num w:numId="32">
    <w:abstractNumId w:val="22"/>
  </w:num>
  <w:num w:numId="33">
    <w:abstractNumId w:val="45"/>
  </w:num>
  <w:num w:numId="34">
    <w:abstractNumId w:val="49"/>
  </w:num>
  <w:num w:numId="35">
    <w:abstractNumId w:val="36"/>
  </w:num>
  <w:num w:numId="36">
    <w:abstractNumId w:val="21"/>
  </w:num>
  <w:num w:numId="37">
    <w:abstractNumId w:val="47"/>
  </w:num>
  <w:num w:numId="38">
    <w:abstractNumId w:val="8"/>
  </w:num>
  <w:num w:numId="39">
    <w:abstractNumId w:val="53"/>
  </w:num>
  <w:num w:numId="40">
    <w:abstractNumId w:val="28"/>
  </w:num>
  <w:num w:numId="41">
    <w:abstractNumId w:val="40"/>
  </w:num>
  <w:num w:numId="42">
    <w:abstractNumId w:val="66"/>
  </w:num>
  <w:num w:numId="43">
    <w:abstractNumId w:val="32"/>
  </w:num>
  <w:num w:numId="44">
    <w:abstractNumId w:val="52"/>
  </w:num>
  <w:num w:numId="45">
    <w:abstractNumId w:val="5"/>
  </w:num>
  <w:num w:numId="46">
    <w:abstractNumId w:val="63"/>
  </w:num>
  <w:num w:numId="47">
    <w:abstractNumId w:val="42"/>
  </w:num>
  <w:num w:numId="48">
    <w:abstractNumId w:val="50"/>
  </w:num>
  <w:num w:numId="49">
    <w:abstractNumId w:val="26"/>
  </w:num>
  <w:num w:numId="50">
    <w:abstractNumId w:val="55"/>
  </w:num>
  <w:num w:numId="51">
    <w:abstractNumId w:val="77"/>
  </w:num>
  <w:num w:numId="52">
    <w:abstractNumId w:val="79"/>
  </w:num>
  <w:num w:numId="53">
    <w:abstractNumId w:val="62"/>
  </w:num>
  <w:num w:numId="54">
    <w:abstractNumId w:val="2"/>
  </w:num>
  <w:num w:numId="55">
    <w:abstractNumId w:val="35"/>
  </w:num>
  <w:num w:numId="56">
    <w:abstractNumId w:val="65"/>
  </w:num>
  <w:num w:numId="57">
    <w:abstractNumId w:val="38"/>
  </w:num>
  <w:num w:numId="58">
    <w:abstractNumId w:val="57"/>
  </w:num>
  <w:num w:numId="59">
    <w:abstractNumId w:val="69"/>
  </w:num>
  <w:num w:numId="60">
    <w:abstractNumId w:val="56"/>
  </w:num>
  <w:num w:numId="61">
    <w:abstractNumId w:val="9"/>
  </w:num>
  <w:num w:numId="62">
    <w:abstractNumId w:val="15"/>
  </w:num>
  <w:num w:numId="63">
    <w:abstractNumId w:val="6"/>
  </w:num>
  <w:num w:numId="64">
    <w:abstractNumId w:val="54"/>
  </w:num>
  <w:num w:numId="65">
    <w:abstractNumId w:val="19"/>
  </w:num>
  <w:num w:numId="66">
    <w:abstractNumId w:val="58"/>
  </w:num>
  <w:num w:numId="67">
    <w:abstractNumId w:val="16"/>
  </w:num>
  <w:num w:numId="68">
    <w:abstractNumId w:val="10"/>
  </w:num>
  <w:num w:numId="69">
    <w:abstractNumId w:val="33"/>
  </w:num>
  <w:num w:numId="70">
    <w:abstractNumId w:val="7"/>
  </w:num>
  <w:num w:numId="71">
    <w:abstractNumId w:val="43"/>
  </w:num>
  <w:num w:numId="72">
    <w:abstractNumId w:val="51"/>
  </w:num>
  <w:num w:numId="73">
    <w:abstractNumId w:val="72"/>
  </w:num>
  <w:num w:numId="74">
    <w:abstractNumId w:val="13"/>
  </w:num>
  <w:num w:numId="75">
    <w:abstractNumId w:val="74"/>
  </w:num>
  <w:num w:numId="76">
    <w:abstractNumId w:val="17"/>
  </w:num>
  <w:num w:numId="77">
    <w:abstractNumId w:val="70"/>
  </w:num>
  <w:num w:numId="78">
    <w:abstractNumId w:val="3"/>
  </w:num>
  <w:num w:numId="79">
    <w:abstractNumId w:val="68"/>
  </w:num>
  <w:num w:numId="80">
    <w:abstractNumId w:val="11"/>
  </w:num>
  <w:num w:numId="81">
    <w:abstractNumId w:val="53"/>
  </w:num>
  <w:num w:numId="82">
    <w:abstractNumId w:val="53"/>
  </w:num>
  <w:numIdMacAtCleanup w:val="8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harath Kasimani (Digital)">
    <w15:presenceInfo w15:providerId="AD" w15:userId="S-1-5-21-57989841-616249376-1801674531-362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IsNewDoc" w:val="No"/>
  </w:docVars>
  <w:rsids>
    <w:rsidRoot w:val="005826D9"/>
    <w:rsid w:val="00000062"/>
    <w:rsid w:val="00000306"/>
    <w:rsid w:val="000004B1"/>
    <w:rsid w:val="00004605"/>
    <w:rsid w:val="000058DD"/>
    <w:rsid w:val="00005C5D"/>
    <w:rsid w:val="00005D45"/>
    <w:rsid w:val="00010D83"/>
    <w:rsid w:val="00011691"/>
    <w:rsid w:val="000142D0"/>
    <w:rsid w:val="0001523C"/>
    <w:rsid w:val="000200C3"/>
    <w:rsid w:val="00020B89"/>
    <w:rsid w:val="00020E0A"/>
    <w:rsid w:val="0002194D"/>
    <w:rsid w:val="00023FCF"/>
    <w:rsid w:val="00024FFB"/>
    <w:rsid w:val="0002674E"/>
    <w:rsid w:val="00026D89"/>
    <w:rsid w:val="00027020"/>
    <w:rsid w:val="00027D7A"/>
    <w:rsid w:val="000306A5"/>
    <w:rsid w:val="000306BC"/>
    <w:rsid w:val="00030F70"/>
    <w:rsid w:val="000316F1"/>
    <w:rsid w:val="00031C7E"/>
    <w:rsid w:val="00032F9D"/>
    <w:rsid w:val="000332BE"/>
    <w:rsid w:val="00034AD6"/>
    <w:rsid w:val="000364D2"/>
    <w:rsid w:val="000374D8"/>
    <w:rsid w:val="000378AC"/>
    <w:rsid w:val="000415A6"/>
    <w:rsid w:val="00041900"/>
    <w:rsid w:val="000426B4"/>
    <w:rsid w:val="000426E8"/>
    <w:rsid w:val="000431AA"/>
    <w:rsid w:val="00043450"/>
    <w:rsid w:val="00044E9A"/>
    <w:rsid w:val="00045896"/>
    <w:rsid w:val="000470F1"/>
    <w:rsid w:val="000503D0"/>
    <w:rsid w:val="00051AE3"/>
    <w:rsid w:val="00051F47"/>
    <w:rsid w:val="000614C6"/>
    <w:rsid w:val="00061C6C"/>
    <w:rsid w:val="00061F82"/>
    <w:rsid w:val="00062736"/>
    <w:rsid w:val="00062B32"/>
    <w:rsid w:val="000632E9"/>
    <w:rsid w:val="000637FD"/>
    <w:rsid w:val="00066233"/>
    <w:rsid w:val="00066B6E"/>
    <w:rsid w:val="000706FF"/>
    <w:rsid w:val="00073E45"/>
    <w:rsid w:val="00074788"/>
    <w:rsid w:val="00074B5C"/>
    <w:rsid w:val="00074F7D"/>
    <w:rsid w:val="000756A3"/>
    <w:rsid w:val="00075A9E"/>
    <w:rsid w:val="0008079A"/>
    <w:rsid w:val="00083388"/>
    <w:rsid w:val="00083E28"/>
    <w:rsid w:val="0008435F"/>
    <w:rsid w:val="00084859"/>
    <w:rsid w:val="0008566E"/>
    <w:rsid w:val="00085698"/>
    <w:rsid w:val="00085C6C"/>
    <w:rsid w:val="00086803"/>
    <w:rsid w:val="0009018D"/>
    <w:rsid w:val="00090545"/>
    <w:rsid w:val="00090CEE"/>
    <w:rsid w:val="00091EA0"/>
    <w:rsid w:val="0009219D"/>
    <w:rsid w:val="0009411A"/>
    <w:rsid w:val="00095E88"/>
    <w:rsid w:val="00096C00"/>
    <w:rsid w:val="00096E1C"/>
    <w:rsid w:val="0009723A"/>
    <w:rsid w:val="000A009F"/>
    <w:rsid w:val="000A00C4"/>
    <w:rsid w:val="000A1416"/>
    <w:rsid w:val="000A3D6F"/>
    <w:rsid w:val="000A4B4C"/>
    <w:rsid w:val="000A4DC5"/>
    <w:rsid w:val="000A7F84"/>
    <w:rsid w:val="000B1C38"/>
    <w:rsid w:val="000B27DF"/>
    <w:rsid w:val="000C41E9"/>
    <w:rsid w:val="000C5856"/>
    <w:rsid w:val="000C677B"/>
    <w:rsid w:val="000D19EB"/>
    <w:rsid w:val="000E04E4"/>
    <w:rsid w:val="000E1DE4"/>
    <w:rsid w:val="000E2CF9"/>
    <w:rsid w:val="000E38C2"/>
    <w:rsid w:val="000E476F"/>
    <w:rsid w:val="000E4D45"/>
    <w:rsid w:val="000E5429"/>
    <w:rsid w:val="000E567B"/>
    <w:rsid w:val="000E5BBC"/>
    <w:rsid w:val="000E738A"/>
    <w:rsid w:val="000E771A"/>
    <w:rsid w:val="000E7CE7"/>
    <w:rsid w:val="000F0505"/>
    <w:rsid w:val="000F1C80"/>
    <w:rsid w:val="000F465C"/>
    <w:rsid w:val="000F491A"/>
    <w:rsid w:val="000F4CD7"/>
    <w:rsid w:val="000F5391"/>
    <w:rsid w:val="000F79B4"/>
    <w:rsid w:val="000F7D6E"/>
    <w:rsid w:val="00100C6F"/>
    <w:rsid w:val="00101573"/>
    <w:rsid w:val="00104D02"/>
    <w:rsid w:val="0010569D"/>
    <w:rsid w:val="00107A45"/>
    <w:rsid w:val="001111DC"/>
    <w:rsid w:val="00111573"/>
    <w:rsid w:val="00113616"/>
    <w:rsid w:val="00113D80"/>
    <w:rsid w:val="00113ECD"/>
    <w:rsid w:val="00114048"/>
    <w:rsid w:val="00114A7C"/>
    <w:rsid w:val="00116C71"/>
    <w:rsid w:val="00116CB5"/>
    <w:rsid w:val="001221F6"/>
    <w:rsid w:val="00122214"/>
    <w:rsid w:val="00122708"/>
    <w:rsid w:val="00122E26"/>
    <w:rsid w:val="00123175"/>
    <w:rsid w:val="00123522"/>
    <w:rsid w:val="001240DF"/>
    <w:rsid w:val="00124D04"/>
    <w:rsid w:val="00125ADF"/>
    <w:rsid w:val="00126646"/>
    <w:rsid w:val="00126958"/>
    <w:rsid w:val="00127234"/>
    <w:rsid w:val="0013090C"/>
    <w:rsid w:val="00131304"/>
    <w:rsid w:val="0013195E"/>
    <w:rsid w:val="00134153"/>
    <w:rsid w:val="001342C6"/>
    <w:rsid w:val="00135802"/>
    <w:rsid w:val="00135E74"/>
    <w:rsid w:val="001371CA"/>
    <w:rsid w:val="001371EA"/>
    <w:rsid w:val="00137983"/>
    <w:rsid w:val="00140AE6"/>
    <w:rsid w:val="00141294"/>
    <w:rsid w:val="00141A81"/>
    <w:rsid w:val="001422F4"/>
    <w:rsid w:val="001438C9"/>
    <w:rsid w:val="001448F9"/>
    <w:rsid w:val="00145BA6"/>
    <w:rsid w:val="0014629E"/>
    <w:rsid w:val="00146988"/>
    <w:rsid w:val="00146FBE"/>
    <w:rsid w:val="00147420"/>
    <w:rsid w:val="00150ADF"/>
    <w:rsid w:val="0015167F"/>
    <w:rsid w:val="00152751"/>
    <w:rsid w:val="0015290B"/>
    <w:rsid w:val="00152A03"/>
    <w:rsid w:val="00152D79"/>
    <w:rsid w:val="00153A31"/>
    <w:rsid w:val="00153F4A"/>
    <w:rsid w:val="001579CC"/>
    <w:rsid w:val="001600C9"/>
    <w:rsid w:val="001609EB"/>
    <w:rsid w:val="001612D1"/>
    <w:rsid w:val="00161A52"/>
    <w:rsid w:val="00161D19"/>
    <w:rsid w:val="00161F93"/>
    <w:rsid w:val="001632E7"/>
    <w:rsid w:val="00163617"/>
    <w:rsid w:val="00165AE5"/>
    <w:rsid w:val="0016655C"/>
    <w:rsid w:val="001702C4"/>
    <w:rsid w:val="00170EA3"/>
    <w:rsid w:val="00172672"/>
    <w:rsid w:val="001736A6"/>
    <w:rsid w:val="00173A85"/>
    <w:rsid w:val="00174B15"/>
    <w:rsid w:val="00176003"/>
    <w:rsid w:val="001769DD"/>
    <w:rsid w:val="00176BB0"/>
    <w:rsid w:val="00177ED0"/>
    <w:rsid w:val="00177FCF"/>
    <w:rsid w:val="001807B3"/>
    <w:rsid w:val="00181059"/>
    <w:rsid w:val="001820C4"/>
    <w:rsid w:val="00182900"/>
    <w:rsid w:val="001834C7"/>
    <w:rsid w:val="0018356A"/>
    <w:rsid w:val="001838C6"/>
    <w:rsid w:val="00183B3D"/>
    <w:rsid w:val="00183BBA"/>
    <w:rsid w:val="001845F2"/>
    <w:rsid w:val="0018485C"/>
    <w:rsid w:val="00184BD0"/>
    <w:rsid w:val="00185FBE"/>
    <w:rsid w:val="0018698D"/>
    <w:rsid w:val="001875FA"/>
    <w:rsid w:val="00187CDC"/>
    <w:rsid w:val="00196259"/>
    <w:rsid w:val="0019708A"/>
    <w:rsid w:val="001A136B"/>
    <w:rsid w:val="001A19C2"/>
    <w:rsid w:val="001A25DB"/>
    <w:rsid w:val="001A2BA0"/>
    <w:rsid w:val="001A36D8"/>
    <w:rsid w:val="001A3BEB"/>
    <w:rsid w:val="001A4378"/>
    <w:rsid w:val="001A53B8"/>
    <w:rsid w:val="001A6862"/>
    <w:rsid w:val="001A6E34"/>
    <w:rsid w:val="001A7558"/>
    <w:rsid w:val="001B0CDA"/>
    <w:rsid w:val="001B1D07"/>
    <w:rsid w:val="001B1F86"/>
    <w:rsid w:val="001B2347"/>
    <w:rsid w:val="001B6A54"/>
    <w:rsid w:val="001B728F"/>
    <w:rsid w:val="001C0D9D"/>
    <w:rsid w:val="001C2500"/>
    <w:rsid w:val="001C2991"/>
    <w:rsid w:val="001C2EE6"/>
    <w:rsid w:val="001C3A40"/>
    <w:rsid w:val="001C4CFC"/>
    <w:rsid w:val="001C54F2"/>
    <w:rsid w:val="001C5FBD"/>
    <w:rsid w:val="001C6093"/>
    <w:rsid w:val="001C6972"/>
    <w:rsid w:val="001C76B7"/>
    <w:rsid w:val="001D0190"/>
    <w:rsid w:val="001D01B7"/>
    <w:rsid w:val="001D0B68"/>
    <w:rsid w:val="001D0F93"/>
    <w:rsid w:val="001D5635"/>
    <w:rsid w:val="001D5869"/>
    <w:rsid w:val="001D6296"/>
    <w:rsid w:val="001D71E4"/>
    <w:rsid w:val="001E0460"/>
    <w:rsid w:val="001E0F38"/>
    <w:rsid w:val="001E1710"/>
    <w:rsid w:val="001E28BD"/>
    <w:rsid w:val="001E2DF7"/>
    <w:rsid w:val="001E35C4"/>
    <w:rsid w:val="001E383A"/>
    <w:rsid w:val="001E387E"/>
    <w:rsid w:val="001E3D11"/>
    <w:rsid w:val="001E3E14"/>
    <w:rsid w:val="001E3F62"/>
    <w:rsid w:val="001E40F5"/>
    <w:rsid w:val="001E4819"/>
    <w:rsid w:val="001E4F44"/>
    <w:rsid w:val="001E7039"/>
    <w:rsid w:val="001E72A2"/>
    <w:rsid w:val="001E7DA3"/>
    <w:rsid w:val="001E7FD8"/>
    <w:rsid w:val="001F00D7"/>
    <w:rsid w:val="001F2C92"/>
    <w:rsid w:val="001F3020"/>
    <w:rsid w:val="001F3809"/>
    <w:rsid w:val="001F3D3F"/>
    <w:rsid w:val="001F7CE4"/>
    <w:rsid w:val="0020028C"/>
    <w:rsid w:val="0020284B"/>
    <w:rsid w:val="00202D49"/>
    <w:rsid w:val="00202DC5"/>
    <w:rsid w:val="00203952"/>
    <w:rsid w:val="00203A6D"/>
    <w:rsid w:val="00204D66"/>
    <w:rsid w:val="00205C99"/>
    <w:rsid w:val="00206124"/>
    <w:rsid w:val="00206D64"/>
    <w:rsid w:val="00210692"/>
    <w:rsid w:val="00210E36"/>
    <w:rsid w:val="00212E22"/>
    <w:rsid w:val="00214318"/>
    <w:rsid w:val="002145A3"/>
    <w:rsid w:val="002158EB"/>
    <w:rsid w:val="00217869"/>
    <w:rsid w:val="00217E98"/>
    <w:rsid w:val="00221423"/>
    <w:rsid w:val="00222A90"/>
    <w:rsid w:val="0022369A"/>
    <w:rsid w:val="00224242"/>
    <w:rsid w:val="00224642"/>
    <w:rsid w:val="00226439"/>
    <w:rsid w:val="00226571"/>
    <w:rsid w:val="002265C7"/>
    <w:rsid w:val="00226E38"/>
    <w:rsid w:val="0022714F"/>
    <w:rsid w:val="00227A1E"/>
    <w:rsid w:val="00227D71"/>
    <w:rsid w:val="0023010E"/>
    <w:rsid w:val="0023105B"/>
    <w:rsid w:val="0023174D"/>
    <w:rsid w:val="00231765"/>
    <w:rsid w:val="002318A9"/>
    <w:rsid w:val="00231FB8"/>
    <w:rsid w:val="00234032"/>
    <w:rsid w:val="00234361"/>
    <w:rsid w:val="0023449C"/>
    <w:rsid w:val="002344DF"/>
    <w:rsid w:val="00234777"/>
    <w:rsid w:val="002347EC"/>
    <w:rsid w:val="00236046"/>
    <w:rsid w:val="00243162"/>
    <w:rsid w:val="00243561"/>
    <w:rsid w:val="0024480C"/>
    <w:rsid w:val="00245B18"/>
    <w:rsid w:val="0024647B"/>
    <w:rsid w:val="00246B21"/>
    <w:rsid w:val="00246BBB"/>
    <w:rsid w:val="00247BB1"/>
    <w:rsid w:val="00247C50"/>
    <w:rsid w:val="00251ADD"/>
    <w:rsid w:val="00251B5E"/>
    <w:rsid w:val="002533E1"/>
    <w:rsid w:val="00253A21"/>
    <w:rsid w:val="00253C70"/>
    <w:rsid w:val="00254158"/>
    <w:rsid w:val="002549CD"/>
    <w:rsid w:val="00256478"/>
    <w:rsid w:val="00256A1A"/>
    <w:rsid w:val="00257283"/>
    <w:rsid w:val="002574E4"/>
    <w:rsid w:val="00260132"/>
    <w:rsid w:val="002604D0"/>
    <w:rsid w:val="0026086F"/>
    <w:rsid w:val="00261EF2"/>
    <w:rsid w:val="00262D08"/>
    <w:rsid w:val="00262DCE"/>
    <w:rsid w:val="00263755"/>
    <w:rsid w:val="00263797"/>
    <w:rsid w:val="002654D6"/>
    <w:rsid w:val="00266BFF"/>
    <w:rsid w:val="00267F78"/>
    <w:rsid w:val="00270213"/>
    <w:rsid w:val="00271CF1"/>
    <w:rsid w:val="00274C21"/>
    <w:rsid w:val="00274C5B"/>
    <w:rsid w:val="002758D8"/>
    <w:rsid w:val="00275A01"/>
    <w:rsid w:val="00277665"/>
    <w:rsid w:val="00277747"/>
    <w:rsid w:val="00277A31"/>
    <w:rsid w:val="00280224"/>
    <w:rsid w:val="002812ED"/>
    <w:rsid w:val="002873B6"/>
    <w:rsid w:val="002921F7"/>
    <w:rsid w:val="00293291"/>
    <w:rsid w:val="002944BB"/>
    <w:rsid w:val="00295647"/>
    <w:rsid w:val="00295862"/>
    <w:rsid w:val="00295B34"/>
    <w:rsid w:val="00296CBA"/>
    <w:rsid w:val="00296F29"/>
    <w:rsid w:val="002A07C2"/>
    <w:rsid w:val="002A0856"/>
    <w:rsid w:val="002A0DB8"/>
    <w:rsid w:val="002A3420"/>
    <w:rsid w:val="002A3AAE"/>
    <w:rsid w:val="002A5A4C"/>
    <w:rsid w:val="002A641C"/>
    <w:rsid w:val="002B0341"/>
    <w:rsid w:val="002B139F"/>
    <w:rsid w:val="002B194A"/>
    <w:rsid w:val="002B1A50"/>
    <w:rsid w:val="002B21F9"/>
    <w:rsid w:val="002B27B9"/>
    <w:rsid w:val="002B4157"/>
    <w:rsid w:val="002B571E"/>
    <w:rsid w:val="002B6393"/>
    <w:rsid w:val="002B78C0"/>
    <w:rsid w:val="002C15A8"/>
    <w:rsid w:val="002C33BC"/>
    <w:rsid w:val="002C35AD"/>
    <w:rsid w:val="002C492B"/>
    <w:rsid w:val="002C58C9"/>
    <w:rsid w:val="002C5F1D"/>
    <w:rsid w:val="002C6941"/>
    <w:rsid w:val="002C6B53"/>
    <w:rsid w:val="002D06B6"/>
    <w:rsid w:val="002D206E"/>
    <w:rsid w:val="002D2B04"/>
    <w:rsid w:val="002D2C40"/>
    <w:rsid w:val="002D4A44"/>
    <w:rsid w:val="002D4F25"/>
    <w:rsid w:val="002D5056"/>
    <w:rsid w:val="002D6AA7"/>
    <w:rsid w:val="002E01CB"/>
    <w:rsid w:val="002E049C"/>
    <w:rsid w:val="002E0E5C"/>
    <w:rsid w:val="002E17D9"/>
    <w:rsid w:val="002E24EA"/>
    <w:rsid w:val="002E4D8B"/>
    <w:rsid w:val="002E541E"/>
    <w:rsid w:val="002E5967"/>
    <w:rsid w:val="002E5EBA"/>
    <w:rsid w:val="002E6D30"/>
    <w:rsid w:val="002F263C"/>
    <w:rsid w:val="002F396D"/>
    <w:rsid w:val="002F4136"/>
    <w:rsid w:val="002F49CC"/>
    <w:rsid w:val="002F4BAF"/>
    <w:rsid w:val="002F57B6"/>
    <w:rsid w:val="002F7150"/>
    <w:rsid w:val="00302563"/>
    <w:rsid w:val="00303922"/>
    <w:rsid w:val="00304F21"/>
    <w:rsid w:val="003072DD"/>
    <w:rsid w:val="003126EE"/>
    <w:rsid w:val="00312ADE"/>
    <w:rsid w:val="003151C4"/>
    <w:rsid w:val="00315839"/>
    <w:rsid w:val="00315AB9"/>
    <w:rsid w:val="00315BA4"/>
    <w:rsid w:val="00315F2B"/>
    <w:rsid w:val="003210AB"/>
    <w:rsid w:val="003235BD"/>
    <w:rsid w:val="00323BFD"/>
    <w:rsid w:val="00323E65"/>
    <w:rsid w:val="00324B23"/>
    <w:rsid w:val="00325A4C"/>
    <w:rsid w:val="00326D58"/>
    <w:rsid w:val="0033022F"/>
    <w:rsid w:val="003315BD"/>
    <w:rsid w:val="00331655"/>
    <w:rsid w:val="0033172D"/>
    <w:rsid w:val="0033393A"/>
    <w:rsid w:val="00333CDB"/>
    <w:rsid w:val="003341B5"/>
    <w:rsid w:val="0033545B"/>
    <w:rsid w:val="00336095"/>
    <w:rsid w:val="00336857"/>
    <w:rsid w:val="00340E28"/>
    <w:rsid w:val="0034138F"/>
    <w:rsid w:val="00341921"/>
    <w:rsid w:val="00343C91"/>
    <w:rsid w:val="0034467E"/>
    <w:rsid w:val="00344CB9"/>
    <w:rsid w:val="00347838"/>
    <w:rsid w:val="00347A79"/>
    <w:rsid w:val="00351459"/>
    <w:rsid w:val="00352C93"/>
    <w:rsid w:val="00353093"/>
    <w:rsid w:val="0035403A"/>
    <w:rsid w:val="00356648"/>
    <w:rsid w:val="0035683E"/>
    <w:rsid w:val="00360434"/>
    <w:rsid w:val="00360F94"/>
    <w:rsid w:val="00363D8F"/>
    <w:rsid w:val="003664AF"/>
    <w:rsid w:val="00367020"/>
    <w:rsid w:val="0037091E"/>
    <w:rsid w:val="00370BCF"/>
    <w:rsid w:val="00370C46"/>
    <w:rsid w:val="003716DA"/>
    <w:rsid w:val="003740F8"/>
    <w:rsid w:val="003747E5"/>
    <w:rsid w:val="00374B73"/>
    <w:rsid w:val="003754D9"/>
    <w:rsid w:val="00377166"/>
    <w:rsid w:val="00380EA9"/>
    <w:rsid w:val="0038678A"/>
    <w:rsid w:val="00386C47"/>
    <w:rsid w:val="003876D9"/>
    <w:rsid w:val="003913F9"/>
    <w:rsid w:val="00392849"/>
    <w:rsid w:val="00392BC4"/>
    <w:rsid w:val="00395494"/>
    <w:rsid w:val="003954AE"/>
    <w:rsid w:val="00396DEB"/>
    <w:rsid w:val="00397BAB"/>
    <w:rsid w:val="00397C41"/>
    <w:rsid w:val="003A10ED"/>
    <w:rsid w:val="003A454B"/>
    <w:rsid w:val="003A6366"/>
    <w:rsid w:val="003B045A"/>
    <w:rsid w:val="003B09E7"/>
    <w:rsid w:val="003B18E8"/>
    <w:rsid w:val="003B1B58"/>
    <w:rsid w:val="003B3266"/>
    <w:rsid w:val="003B377B"/>
    <w:rsid w:val="003B5EF7"/>
    <w:rsid w:val="003B5F90"/>
    <w:rsid w:val="003B64F6"/>
    <w:rsid w:val="003B7472"/>
    <w:rsid w:val="003C0546"/>
    <w:rsid w:val="003C07F8"/>
    <w:rsid w:val="003C1BA2"/>
    <w:rsid w:val="003C1FE0"/>
    <w:rsid w:val="003C24A3"/>
    <w:rsid w:val="003C318B"/>
    <w:rsid w:val="003C3ABC"/>
    <w:rsid w:val="003C536E"/>
    <w:rsid w:val="003C68DE"/>
    <w:rsid w:val="003C769B"/>
    <w:rsid w:val="003D093C"/>
    <w:rsid w:val="003D19A5"/>
    <w:rsid w:val="003D2053"/>
    <w:rsid w:val="003D3AAD"/>
    <w:rsid w:val="003D64FC"/>
    <w:rsid w:val="003D6EDF"/>
    <w:rsid w:val="003E0795"/>
    <w:rsid w:val="003E1336"/>
    <w:rsid w:val="003E2220"/>
    <w:rsid w:val="003E35CC"/>
    <w:rsid w:val="003E3995"/>
    <w:rsid w:val="003E65F6"/>
    <w:rsid w:val="003E74DB"/>
    <w:rsid w:val="003E78F3"/>
    <w:rsid w:val="003F1301"/>
    <w:rsid w:val="003F4B94"/>
    <w:rsid w:val="003F6B5A"/>
    <w:rsid w:val="003F6D84"/>
    <w:rsid w:val="003F789D"/>
    <w:rsid w:val="00400F96"/>
    <w:rsid w:val="004036B7"/>
    <w:rsid w:val="004041EB"/>
    <w:rsid w:val="00405EC5"/>
    <w:rsid w:val="0040742B"/>
    <w:rsid w:val="00410CA0"/>
    <w:rsid w:val="00411FC7"/>
    <w:rsid w:val="00414724"/>
    <w:rsid w:val="00414C94"/>
    <w:rsid w:val="00414E91"/>
    <w:rsid w:val="00415F81"/>
    <w:rsid w:val="0042169C"/>
    <w:rsid w:val="00421C06"/>
    <w:rsid w:val="0042280D"/>
    <w:rsid w:val="004273DE"/>
    <w:rsid w:val="0042790F"/>
    <w:rsid w:val="00427B68"/>
    <w:rsid w:val="00430270"/>
    <w:rsid w:val="0043149B"/>
    <w:rsid w:val="004322D0"/>
    <w:rsid w:val="0043350A"/>
    <w:rsid w:val="00433C7E"/>
    <w:rsid w:val="00434799"/>
    <w:rsid w:val="00435CB3"/>
    <w:rsid w:val="004363F6"/>
    <w:rsid w:val="00436CF4"/>
    <w:rsid w:val="004371B2"/>
    <w:rsid w:val="00437248"/>
    <w:rsid w:val="004377E7"/>
    <w:rsid w:val="00437A7F"/>
    <w:rsid w:val="00442CF6"/>
    <w:rsid w:val="00443820"/>
    <w:rsid w:val="00443BAC"/>
    <w:rsid w:val="004462C8"/>
    <w:rsid w:val="004465EB"/>
    <w:rsid w:val="00450404"/>
    <w:rsid w:val="00454A39"/>
    <w:rsid w:val="00457081"/>
    <w:rsid w:val="0046012A"/>
    <w:rsid w:val="00460497"/>
    <w:rsid w:val="004621E7"/>
    <w:rsid w:val="00462B34"/>
    <w:rsid w:val="00462B48"/>
    <w:rsid w:val="00462C0E"/>
    <w:rsid w:val="00464426"/>
    <w:rsid w:val="0046485D"/>
    <w:rsid w:val="00464CB0"/>
    <w:rsid w:val="00465416"/>
    <w:rsid w:val="00466A89"/>
    <w:rsid w:val="00467691"/>
    <w:rsid w:val="00467B13"/>
    <w:rsid w:val="004700E8"/>
    <w:rsid w:val="004725B9"/>
    <w:rsid w:val="00477335"/>
    <w:rsid w:val="00477564"/>
    <w:rsid w:val="00477BB4"/>
    <w:rsid w:val="00477F51"/>
    <w:rsid w:val="004805E8"/>
    <w:rsid w:val="004829BA"/>
    <w:rsid w:val="00482A49"/>
    <w:rsid w:val="00483050"/>
    <w:rsid w:val="004844BF"/>
    <w:rsid w:val="00484C9E"/>
    <w:rsid w:val="00487F6B"/>
    <w:rsid w:val="00490EA6"/>
    <w:rsid w:val="0049117A"/>
    <w:rsid w:val="00491327"/>
    <w:rsid w:val="00492B0A"/>
    <w:rsid w:val="00493A89"/>
    <w:rsid w:val="00493B1C"/>
    <w:rsid w:val="004967D7"/>
    <w:rsid w:val="00496A3B"/>
    <w:rsid w:val="00496B42"/>
    <w:rsid w:val="00497B61"/>
    <w:rsid w:val="004A2B15"/>
    <w:rsid w:val="004A3863"/>
    <w:rsid w:val="004A6048"/>
    <w:rsid w:val="004A6B96"/>
    <w:rsid w:val="004A7DB3"/>
    <w:rsid w:val="004B0EA3"/>
    <w:rsid w:val="004B258A"/>
    <w:rsid w:val="004B2F96"/>
    <w:rsid w:val="004B4FE9"/>
    <w:rsid w:val="004B5147"/>
    <w:rsid w:val="004B64C2"/>
    <w:rsid w:val="004C0042"/>
    <w:rsid w:val="004C01E9"/>
    <w:rsid w:val="004C0596"/>
    <w:rsid w:val="004C0EE3"/>
    <w:rsid w:val="004C15B0"/>
    <w:rsid w:val="004C2E26"/>
    <w:rsid w:val="004C3503"/>
    <w:rsid w:val="004C6474"/>
    <w:rsid w:val="004C6B11"/>
    <w:rsid w:val="004C7300"/>
    <w:rsid w:val="004C7799"/>
    <w:rsid w:val="004C7B9C"/>
    <w:rsid w:val="004D0544"/>
    <w:rsid w:val="004D0A4B"/>
    <w:rsid w:val="004D475F"/>
    <w:rsid w:val="004D4EDC"/>
    <w:rsid w:val="004D7CD9"/>
    <w:rsid w:val="004E0D07"/>
    <w:rsid w:val="004E32DD"/>
    <w:rsid w:val="004E571B"/>
    <w:rsid w:val="004E5DB0"/>
    <w:rsid w:val="004E6F81"/>
    <w:rsid w:val="004E6FB1"/>
    <w:rsid w:val="004F0A54"/>
    <w:rsid w:val="004F0E98"/>
    <w:rsid w:val="004F260F"/>
    <w:rsid w:val="004F481E"/>
    <w:rsid w:val="004F4C85"/>
    <w:rsid w:val="004F5F6A"/>
    <w:rsid w:val="00500011"/>
    <w:rsid w:val="00500AEC"/>
    <w:rsid w:val="00502090"/>
    <w:rsid w:val="0050324F"/>
    <w:rsid w:val="00504452"/>
    <w:rsid w:val="00505066"/>
    <w:rsid w:val="00507B80"/>
    <w:rsid w:val="00510649"/>
    <w:rsid w:val="00510E06"/>
    <w:rsid w:val="00510ECA"/>
    <w:rsid w:val="005112F3"/>
    <w:rsid w:val="005114FD"/>
    <w:rsid w:val="00513596"/>
    <w:rsid w:val="00513688"/>
    <w:rsid w:val="00514985"/>
    <w:rsid w:val="00517983"/>
    <w:rsid w:val="00521C86"/>
    <w:rsid w:val="005276CB"/>
    <w:rsid w:val="005318E7"/>
    <w:rsid w:val="005319FA"/>
    <w:rsid w:val="00532523"/>
    <w:rsid w:val="00534E41"/>
    <w:rsid w:val="005364EE"/>
    <w:rsid w:val="00536F75"/>
    <w:rsid w:val="005376C9"/>
    <w:rsid w:val="0054039B"/>
    <w:rsid w:val="00540767"/>
    <w:rsid w:val="0054142B"/>
    <w:rsid w:val="00541D8E"/>
    <w:rsid w:val="00542256"/>
    <w:rsid w:val="00543812"/>
    <w:rsid w:val="00543912"/>
    <w:rsid w:val="00544DFD"/>
    <w:rsid w:val="00546302"/>
    <w:rsid w:val="00547971"/>
    <w:rsid w:val="00547B67"/>
    <w:rsid w:val="005501CE"/>
    <w:rsid w:val="00551175"/>
    <w:rsid w:val="005513DC"/>
    <w:rsid w:val="00552A97"/>
    <w:rsid w:val="00554F24"/>
    <w:rsid w:val="00555CDF"/>
    <w:rsid w:val="0056017F"/>
    <w:rsid w:val="00560FA0"/>
    <w:rsid w:val="00560FD9"/>
    <w:rsid w:val="00562516"/>
    <w:rsid w:val="00563216"/>
    <w:rsid w:val="0056382B"/>
    <w:rsid w:val="005666CC"/>
    <w:rsid w:val="00567C51"/>
    <w:rsid w:val="00567DA4"/>
    <w:rsid w:val="005724A3"/>
    <w:rsid w:val="005740D4"/>
    <w:rsid w:val="00574426"/>
    <w:rsid w:val="0057560C"/>
    <w:rsid w:val="00577190"/>
    <w:rsid w:val="00577201"/>
    <w:rsid w:val="00581D4B"/>
    <w:rsid w:val="005826D9"/>
    <w:rsid w:val="00585689"/>
    <w:rsid w:val="005864F4"/>
    <w:rsid w:val="00587AF3"/>
    <w:rsid w:val="005908CC"/>
    <w:rsid w:val="005919A0"/>
    <w:rsid w:val="005932DC"/>
    <w:rsid w:val="00594274"/>
    <w:rsid w:val="00594655"/>
    <w:rsid w:val="00594F10"/>
    <w:rsid w:val="005972AF"/>
    <w:rsid w:val="0059789B"/>
    <w:rsid w:val="005A095F"/>
    <w:rsid w:val="005A0F5B"/>
    <w:rsid w:val="005A1C7D"/>
    <w:rsid w:val="005A26CB"/>
    <w:rsid w:val="005A29FD"/>
    <w:rsid w:val="005A4A87"/>
    <w:rsid w:val="005A4C5D"/>
    <w:rsid w:val="005A51BB"/>
    <w:rsid w:val="005A683A"/>
    <w:rsid w:val="005A6F37"/>
    <w:rsid w:val="005B00B4"/>
    <w:rsid w:val="005B037B"/>
    <w:rsid w:val="005B2C26"/>
    <w:rsid w:val="005B3A8A"/>
    <w:rsid w:val="005B46EC"/>
    <w:rsid w:val="005B5337"/>
    <w:rsid w:val="005B7E23"/>
    <w:rsid w:val="005C01BC"/>
    <w:rsid w:val="005C0A02"/>
    <w:rsid w:val="005C20A9"/>
    <w:rsid w:val="005C278F"/>
    <w:rsid w:val="005C6126"/>
    <w:rsid w:val="005C7485"/>
    <w:rsid w:val="005C7795"/>
    <w:rsid w:val="005D21ED"/>
    <w:rsid w:val="005D22DB"/>
    <w:rsid w:val="005D247F"/>
    <w:rsid w:val="005D38CE"/>
    <w:rsid w:val="005D3979"/>
    <w:rsid w:val="005D39A0"/>
    <w:rsid w:val="005D502E"/>
    <w:rsid w:val="005D5312"/>
    <w:rsid w:val="005E0741"/>
    <w:rsid w:val="005E27CF"/>
    <w:rsid w:val="005E4D33"/>
    <w:rsid w:val="005E5180"/>
    <w:rsid w:val="005E5631"/>
    <w:rsid w:val="005E608E"/>
    <w:rsid w:val="005E6338"/>
    <w:rsid w:val="005E6558"/>
    <w:rsid w:val="005E6932"/>
    <w:rsid w:val="005E79FA"/>
    <w:rsid w:val="005F1A83"/>
    <w:rsid w:val="005F2B17"/>
    <w:rsid w:val="005F34D4"/>
    <w:rsid w:val="005F3510"/>
    <w:rsid w:val="005F43AB"/>
    <w:rsid w:val="005F45C3"/>
    <w:rsid w:val="005F6829"/>
    <w:rsid w:val="005F7821"/>
    <w:rsid w:val="00600058"/>
    <w:rsid w:val="0060218E"/>
    <w:rsid w:val="0060412A"/>
    <w:rsid w:val="0060550A"/>
    <w:rsid w:val="006064F0"/>
    <w:rsid w:val="00606922"/>
    <w:rsid w:val="00607CC3"/>
    <w:rsid w:val="00607D0D"/>
    <w:rsid w:val="006135FC"/>
    <w:rsid w:val="00613844"/>
    <w:rsid w:val="006141C1"/>
    <w:rsid w:val="00614DDF"/>
    <w:rsid w:val="00614F4C"/>
    <w:rsid w:val="00615D81"/>
    <w:rsid w:val="00616181"/>
    <w:rsid w:val="0061698C"/>
    <w:rsid w:val="006202AB"/>
    <w:rsid w:val="00621048"/>
    <w:rsid w:val="006219DD"/>
    <w:rsid w:val="006220A8"/>
    <w:rsid w:val="00624FED"/>
    <w:rsid w:val="0062503D"/>
    <w:rsid w:val="0062544D"/>
    <w:rsid w:val="0062575F"/>
    <w:rsid w:val="00626D47"/>
    <w:rsid w:val="0062769D"/>
    <w:rsid w:val="00627A12"/>
    <w:rsid w:val="00627F2D"/>
    <w:rsid w:val="0063114F"/>
    <w:rsid w:val="00633040"/>
    <w:rsid w:val="006338B3"/>
    <w:rsid w:val="00633E79"/>
    <w:rsid w:val="006344C7"/>
    <w:rsid w:val="00635E63"/>
    <w:rsid w:val="0063695E"/>
    <w:rsid w:val="00637740"/>
    <w:rsid w:val="00637FB9"/>
    <w:rsid w:val="006416EF"/>
    <w:rsid w:val="00645498"/>
    <w:rsid w:val="00645691"/>
    <w:rsid w:val="00645D1D"/>
    <w:rsid w:val="00645EEE"/>
    <w:rsid w:val="00647272"/>
    <w:rsid w:val="0064776C"/>
    <w:rsid w:val="0065122C"/>
    <w:rsid w:val="006516EA"/>
    <w:rsid w:val="00651701"/>
    <w:rsid w:val="0065233D"/>
    <w:rsid w:val="00652DD0"/>
    <w:rsid w:val="0065338A"/>
    <w:rsid w:val="00653CA7"/>
    <w:rsid w:val="006551DD"/>
    <w:rsid w:val="00656052"/>
    <w:rsid w:val="00656482"/>
    <w:rsid w:val="00657A16"/>
    <w:rsid w:val="00660125"/>
    <w:rsid w:val="00660C82"/>
    <w:rsid w:val="00660DA7"/>
    <w:rsid w:val="00660F18"/>
    <w:rsid w:val="006615DF"/>
    <w:rsid w:val="0066328A"/>
    <w:rsid w:val="0067008E"/>
    <w:rsid w:val="00670243"/>
    <w:rsid w:val="00670A09"/>
    <w:rsid w:val="00671EBF"/>
    <w:rsid w:val="00672BE6"/>
    <w:rsid w:val="006732F8"/>
    <w:rsid w:val="00673F35"/>
    <w:rsid w:val="0067452A"/>
    <w:rsid w:val="0067515C"/>
    <w:rsid w:val="006771C1"/>
    <w:rsid w:val="0068275A"/>
    <w:rsid w:val="0068564F"/>
    <w:rsid w:val="00686598"/>
    <w:rsid w:val="00687072"/>
    <w:rsid w:val="0068785F"/>
    <w:rsid w:val="00687BA5"/>
    <w:rsid w:val="00687EB8"/>
    <w:rsid w:val="00687FC8"/>
    <w:rsid w:val="006945E2"/>
    <w:rsid w:val="00694FAF"/>
    <w:rsid w:val="006A007A"/>
    <w:rsid w:val="006A0431"/>
    <w:rsid w:val="006A15D5"/>
    <w:rsid w:val="006A25F2"/>
    <w:rsid w:val="006A2E19"/>
    <w:rsid w:val="006A4AB9"/>
    <w:rsid w:val="006A4B02"/>
    <w:rsid w:val="006A5A53"/>
    <w:rsid w:val="006B17C8"/>
    <w:rsid w:val="006B246D"/>
    <w:rsid w:val="006B27D1"/>
    <w:rsid w:val="006B2E61"/>
    <w:rsid w:val="006B3CFB"/>
    <w:rsid w:val="006B412C"/>
    <w:rsid w:val="006B4E1C"/>
    <w:rsid w:val="006B52E2"/>
    <w:rsid w:val="006B5B1C"/>
    <w:rsid w:val="006C044C"/>
    <w:rsid w:val="006C1733"/>
    <w:rsid w:val="006C1835"/>
    <w:rsid w:val="006C238C"/>
    <w:rsid w:val="006C5362"/>
    <w:rsid w:val="006C688A"/>
    <w:rsid w:val="006C6DA6"/>
    <w:rsid w:val="006C753D"/>
    <w:rsid w:val="006D09C9"/>
    <w:rsid w:val="006D1ED8"/>
    <w:rsid w:val="006D2341"/>
    <w:rsid w:val="006D2F3F"/>
    <w:rsid w:val="006D34A8"/>
    <w:rsid w:val="006D35E8"/>
    <w:rsid w:val="006D39E8"/>
    <w:rsid w:val="006D3AC2"/>
    <w:rsid w:val="006D3D8C"/>
    <w:rsid w:val="006D5A61"/>
    <w:rsid w:val="006D60EF"/>
    <w:rsid w:val="006D6E86"/>
    <w:rsid w:val="006D726A"/>
    <w:rsid w:val="006D75E8"/>
    <w:rsid w:val="006D7DFF"/>
    <w:rsid w:val="006E376D"/>
    <w:rsid w:val="006E4273"/>
    <w:rsid w:val="006E68BC"/>
    <w:rsid w:val="006F03A4"/>
    <w:rsid w:val="006F1DA8"/>
    <w:rsid w:val="006F1E18"/>
    <w:rsid w:val="006F2010"/>
    <w:rsid w:val="006F30BD"/>
    <w:rsid w:val="006F3BC4"/>
    <w:rsid w:val="006F52E5"/>
    <w:rsid w:val="006F6148"/>
    <w:rsid w:val="006F7D27"/>
    <w:rsid w:val="00700965"/>
    <w:rsid w:val="00701AE2"/>
    <w:rsid w:val="0070331B"/>
    <w:rsid w:val="007037D4"/>
    <w:rsid w:val="00704156"/>
    <w:rsid w:val="007042A5"/>
    <w:rsid w:val="0070442B"/>
    <w:rsid w:val="0070520C"/>
    <w:rsid w:val="0070581A"/>
    <w:rsid w:val="00707297"/>
    <w:rsid w:val="00711341"/>
    <w:rsid w:val="007118E7"/>
    <w:rsid w:val="0071400C"/>
    <w:rsid w:val="007140F8"/>
    <w:rsid w:val="00714EAE"/>
    <w:rsid w:val="007162DA"/>
    <w:rsid w:val="00716838"/>
    <w:rsid w:val="00720BCC"/>
    <w:rsid w:val="00721972"/>
    <w:rsid w:val="00721E39"/>
    <w:rsid w:val="007251D5"/>
    <w:rsid w:val="007259B6"/>
    <w:rsid w:val="00726356"/>
    <w:rsid w:val="00732E63"/>
    <w:rsid w:val="00733C9C"/>
    <w:rsid w:val="007351EE"/>
    <w:rsid w:val="00735E39"/>
    <w:rsid w:val="00735E5F"/>
    <w:rsid w:val="00736D49"/>
    <w:rsid w:val="00741F8E"/>
    <w:rsid w:val="00744867"/>
    <w:rsid w:val="00750238"/>
    <w:rsid w:val="00750AB4"/>
    <w:rsid w:val="00750FC5"/>
    <w:rsid w:val="00752900"/>
    <w:rsid w:val="007538AD"/>
    <w:rsid w:val="007575B7"/>
    <w:rsid w:val="00757D83"/>
    <w:rsid w:val="00760958"/>
    <w:rsid w:val="00760B35"/>
    <w:rsid w:val="00761740"/>
    <w:rsid w:val="007637BB"/>
    <w:rsid w:val="00763F53"/>
    <w:rsid w:val="00764011"/>
    <w:rsid w:val="00764D88"/>
    <w:rsid w:val="00765E5D"/>
    <w:rsid w:val="007668B9"/>
    <w:rsid w:val="007679F7"/>
    <w:rsid w:val="007702DD"/>
    <w:rsid w:val="0077188D"/>
    <w:rsid w:val="00772354"/>
    <w:rsid w:val="00775738"/>
    <w:rsid w:val="007757C0"/>
    <w:rsid w:val="00775807"/>
    <w:rsid w:val="00775F06"/>
    <w:rsid w:val="00777233"/>
    <w:rsid w:val="00777E45"/>
    <w:rsid w:val="007800EE"/>
    <w:rsid w:val="00780768"/>
    <w:rsid w:val="00780CFD"/>
    <w:rsid w:val="00780D0A"/>
    <w:rsid w:val="00781A39"/>
    <w:rsid w:val="00781DEB"/>
    <w:rsid w:val="0078283A"/>
    <w:rsid w:val="007840C6"/>
    <w:rsid w:val="00787AAE"/>
    <w:rsid w:val="00787C87"/>
    <w:rsid w:val="007901EB"/>
    <w:rsid w:val="007902B9"/>
    <w:rsid w:val="00791AA8"/>
    <w:rsid w:val="00791C7F"/>
    <w:rsid w:val="0079350B"/>
    <w:rsid w:val="007940DC"/>
    <w:rsid w:val="00794896"/>
    <w:rsid w:val="007960F3"/>
    <w:rsid w:val="007A06DD"/>
    <w:rsid w:val="007A3B5A"/>
    <w:rsid w:val="007A42C3"/>
    <w:rsid w:val="007A669A"/>
    <w:rsid w:val="007A737E"/>
    <w:rsid w:val="007A7CE8"/>
    <w:rsid w:val="007B0151"/>
    <w:rsid w:val="007B11DE"/>
    <w:rsid w:val="007B292A"/>
    <w:rsid w:val="007B2B43"/>
    <w:rsid w:val="007B2CEB"/>
    <w:rsid w:val="007B4715"/>
    <w:rsid w:val="007B6787"/>
    <w:rsid w:val="007B6A93"/>
    <w:rsid w:val="007B6F16"/>
    <w:rsid w:val="007C0DCA"/>
    <w:rsid w:val="007C13E2"/>
    <w:rsid w:val="007C3205"/>
    <w:rsid w:val="007C422F"/>
    <w:rsid w:val="007C5DC8"/>
    <w:rsid w:val="007C6822"/>
    <w:rsid w:val="007C6A2A"/>
    <w:rsid w:val="007C751B"/>
    <w:rsid w:val="007D30F4"/>
    <w:rsid w:val="007D337E"/>
    <w:rsid w:val="007D4282"/>
    <w:rsid w:val="007D62CE"/>
    <w:rsid w:val="007E0286"/>
    <w:rsid w:val="007E0A33"/>
    <w:rsid w:val="007E0CB1"/>
    <w:rsid w:val="007E1C14"/>
    <w:rsid w:val="007E29A8"/>
    <w:rsid w:val="007E351E"/>
    <w:rsid w:val="007E4068"/>
    <w:rsid w:val="007E47CE"/>
    <w:rsid w:val="007E4F93"/>
    <w:rsid w:val="007E626F"/>
    <w:rsid w:val="007E6951"/>
    <w:rsid w:val="007E7D82"/>
    <w:rsid w:val="007F1534"/>
    <w:rsid w:val="007F20AE"/>
    <w:rsid w:val="007F236B"/>
    <w:rsid w:val="007F482F"/>
    <w:rsid w:val="007F4CD1"/>
    <w:rsid w:val="00801CD3"/>
    <w:rsid w:val="00803867"/>
    <w:rsid w:val="00803DFF"/>
    <w:rsid w:val="00805642"/>
    <w:rsid w:val="00807D7D"/>
    <w:rsid w:val="0081000D"/>
    <w:rsid w:val="008103E8"/>
    <w:rsid w:val="0081321D"/>
    <w:rsid w:val="0081410E"/>
    <w:rsid w:val="00814165"/>
    <w:rsid w:val="0081434E"/>
    <w:rsid w:val="008143A1"/>
    <w:rsid w:val="00814667"/>
    <w:rsid w:val="00815653"/>
    <w:rsid w:val="00816CD6"/>
    <w:rsid w:val="008203CE"/>
    <w:rsid w:val="00820417"/>
    <w:rsid w:val="008207D2"/>
    <w:rsid w:val="00820E57"/>
    <w:rsid w:val="00821A1A"/>
    <w:rsid w:val="00821F65"/>
    <w:rsid w:val="008227EC"/>
    <w:rsid w:val="00822D6F"/>
    <w:rsid w:val="0082506A"/>
    <w:rsid w:val="00826D96"/>
    <w:rsid w:val="008300E2"/>
    <w:rsid w:val="0083130B"/>
    <w:rsid w:val="00832928"/>
    <w:rsid w:val="00833CCD"/>
    <w:rsid w:val="00834EBB"/>
    <w:rsid w:val="00835891"/>
    <w:rsid w:val="0083739F"/>
    <w:rsid w:val="008376BF"/>
    <w:rsid w:val="00837B07"/>
    <w:rsid w:val="00837D7F"/>
    <w:rsid w:val="008413DC"/>
    <w:rsid w:val="008426F9"/>
    <w:rsid w:val="0084413F"/>
    <w:rsid w:val="00847C69"/>
    <w:rsid w:val="00852C1D"/>
    <w:rsid w:val="00853593"/>
    <w:rsid w:val="008536E5"/>
    <w:rsid w:val="0085378E"/>
    <w:rsid w:val="00853F41"/>
    <w:rsid w:val="008556BF"/>
    <w:rsid w:val="008567A9"/>
    <w:rsid w:val="00856C65"/>
    <w:rsid w:val="008604A2"/>
    <w:rsid w:val="00860747"/>
    <w:rsid w:val="00860A89"/>
    <w:rsid w:val="00860B7C"/>
    <w:rsid w:val="008612CF"/>
    <w:rsid w:val="00861FDD"/>
    <w:rsid w:val="00862EFC"/>
    <w:rsid w:val="00864A48"/>
    <w:rsid w:val="00864B87"/>
    <w:rsid w:val="00864C27"/>
    <w:rsid w:val="008658A8"/>
    <w:rsid w:val="00866553"/>
    <w:rsid w:val="00866E53"/>
    <w:rsid w:val="00871805"/>
    <w:rsid w:val="00871D4A"/>
    <w:rsid w:val="00873086"/>
    <w:rsid w:val="008733E2"/>
    <w:rsid w:val="00874ACB"/>
    <w:rsid w:val="008753C9"/>
    <w:rsid w:val="00877D6C"/>
    <w:rsid w:val="008805F1"/>
    <w:rsid w:val="0088191B"/>
    <w:rsid w:val="008841CC"/>
    <w:rsid w:val="00885639"/>
    <w:rsid w:val="00886BB2"/>
    <w:rsid w:val="00891F16"/>
    <w:rsid w:val="00893172"/>
    <w:rsid w:val="00893A00"/>
    <w:rsid w:val="00893AD5"/>
    <w:rsid w:val="00893D01"/>
    <w:rsid w:val="00894446"/>
    <w:rsid w:val="00895871"/>
    <w:rsid w:val="008A05EC"/>
    <w:rsid w:val="008A0CFC"/>
    <w:rsid w:val="008A0DE8"/>
    <w:rsid w:val="008A13AA"/>
    <w:rsid w:val="008A18A1"/>
    <w:rsid w:val="008A2DE9"/>
    <w:rsid w:val="008A5161"/>
    <w:rsid w:val="008A5E3B"/>
    <w:rsid w:val="008A6614"/>
    <w:rsid w:val="008A6D3B"/>
    <w:rsid w:val="008A6D54"/>
    <w:rsid w:val="008A796C"/>
    <w:rsid w:val="008B0B1C"/>
    <w:rsid w:val="008B2F83"/>
    <w:rsid w:val="008B674B"/>
    <w:rsid w:val="008C00D7"/>
    <w:rsid w:val="008C071E"/>
    <w:rsid w:val="008C16B3"/>
    <w:rsid w:val="008C2D0B"/>
    <w:rsid w:val="008C47F8"/>
    <w:rsid w:val="008C4A4A"/>
    <w:rsid w:val="008C522F"/>
    <w:rsid w:val="008C525B"/>
    <w:rsid w:val="008C5741"/>
    <w:rsid w:val="008C6015"/>
    <w:rsid w:val="008C7925"/>
    <w:rsid w:val="008D2104"/>
    <w:rsid w:val="008D311D"/>
    <w:rsid w:val="008D34C6"/>
    <w:rsid w:val="008D4410"/>
    <w:rsid w:val="008D44A3"/>
    <w:rsid w:val="008D4A8E"/>
    <w:rsid w:val="008D5ED0"/>
    <w:rsid w:val="008D7727"/>
    <w:rsid w:val="008E07A5"/>
    <w:rsid w:val="008E0DEA"/>
    <w:rsid w:val="008E29DC"/>
    <w:rsid w:val="008E2AE4"/>
    <w:rsid w:val="008E33DB"/>
    <w:rsid w:val="008E366F"/>
    <w:rsid w:val="008E488D"/>
    <w:rsid w:val="008E48D6"/>
    <w:rsid w:val="008E54DD"/>
    <w:rsid w:val="008E55F8"/>
    <w:rsid w:val="008E79DF"/>
    <w:rsid w:val="008F0F97"/>
    <w:rsid w:val="008F16D0"/>
    <w:rsid w:val="008F1FBA"/>
    <w:rsid w:val="008F208D"/>
    <w:rsid w:val="008F4D78"/>
    <w:rsid w:val="008F552F"/>
    <w:rsid w:val="008F6403"/>
    <w:rsid w:val="008F69C8"/>
    <w:rsid w:val="008F7ECE"/>
    <w:rsid w:val="00900842"/>
    <w:rsid w:val="00900CF2"/>
    <w:rsid w:val="0090635F"/>
    <w:rsid w:val="00907D07"/>
    <w:rsid w:val="009134FC"/>
    <w:rsid w:val="00913628"/>
    <w:rsid w:val="009144C5"/>
    <w:rsid w:val="00914C93"/>
    <w:rsid w:val="009161A8"/>
    <w:rsid w:val="00916AB1"/>
    <w:rsid w:val="00917BC9"/>
    <w:rsid w:val="00920427"/>
    <w:rsid w:val="00920F37"/>
    <w:rsid w:val="00921306"/>
    <w:rsid w:val="00921F66"/>
    <w:rsid w:val="00922C1A"/>
    <w:rsid w:val="00923D99"/>
    <w:rsid w:val="009257CA"/>
    <w:rsid w:val="00925990"/>
    <w:rsid w:val="00930973"/>
    <w:rsid w:val="00932C9F"/>
    <w:rsid w:val="00933222"/>
    <w:rsid w:val="009357C0"/>
    <w:rsid w:val="00935900"/>
    <w:rsid w:val="009373D3"/>
    <w:rsid w:val="009376A1"/>
    <w:rsid w:val="00937E5F"/>
    <w:rsid w:val="00944257"/>
    <w:rsid w:val="00944A91"/>
    <w:rsid w:val="009450C2"/>
    <w:rsid w:val="00946795"/>
    <w:rsid w:val="00947A69"/>
    <w:rsid w:val="00950D91"/>
    <w:rsid w:val="00951FD8"/>
    <w:rsid w:val="00953FE9"/>
    <w:rsid w:val="009569FE"/>
    <w:rsid w:val="00956A29"/>
    <w:rsid w:val="009605AD"/>
    <w:rsid w:val="0096195F"/>
    <w:rsid w:val="00961F4E"/>
    <w:rsid w:val="00962FB9"/>
    <w:rsid w:val="0096548A"/>
    <w:rsid w:val="00965E28"/>
    <w:rsid w:val="009664FA"/>
    <w:rsid w:val="009672E2"/>
    <w:rsid w:val="00970B60"/>
    <w:rsid w:val="0097163D"/>
    <w:rsid w:val="009720E4"/>
    <w:rsid w:val="00973AE8"/>
    <w:rsid w:val="0097505C"/>
    <w:rsid w:val="00977F4B"/>
    <w:rsid w:val="00980562"/>
    <w:rsid w:val="0098087E"/>
    <w:rsid w:val="00980A89"/>
    <w:rsid w:val="009812F8"/>
    <w:rsid w:val="0098219D"/>
    <w:rsid w:val="00983424"/>
    <w:rsid w:val="00983580"/>
    <w:rsid w:val="00983AC2"/>
    <w:rsid w:val="00984919"/>
    <w:rsid w:val="00985620"/>
    <w:rsid w:val="00987350"/>
    <w:rsid w:val="0099052A"/>
    <w:rsid w:val="0099129F"/>
    <w:rsid w:val="00992ABF"/>
    <w:rsid w:val="00992D67"/>
    <w:rsid w:val="009945EF"/>
    <w:rsid w:val="00995BD5"/>
    <w:rsid w:val="009A0A15"/>
    <w:rsid w:val="009A1CC4"/>
    <w:rsid w:val="009A3661"/>
    <w:rsid w:val="009A456F"/>
    <w:rsid w:val="009A596A"/>
    <w:rsid w:val="009A619E"/>
    <w:rsid w:val="009A6C58"/>
    <w:rsid w:val="009A70E8"/>
    <w:rsid w:val="009B159B"/>
    <w:rsid w:val="009B253E"/>
    <w:rsid w:val="009B2B38"/>
    <w:rsid w:val="009B3428"/>
    <w:rsid w:val="009B452E"/>
    <w:rsid w:val="009B548F"/>
    <w:rsid w:val="009C2863"/>
    <w:rsid w:val="009C2C36"/>
    <w:rsid w:val="009C4BB5"/>
    <w:rsid w:val="009C4F5A"/>
    <w:rsid w:val="009C605E"/>
    <w:rsid w:val="009C65E9"/>
    <w:rsid w:val="009C6A33"/>
    <w:rsid w:val="009C6B04"/>
    <w:rsid w:val="009D066A"/>
    <w:rsid w:val="009D252D"/>
    <w:rsid w:val="009D60EB"/>
    <w:rsid w:val="009D698D"/>
    <w:rsid w:val="009D7E52"/>
    <w:rsid w:val="009E0FDB"/>
    <w:rsid w:val="009E16DF"/>
    <w:rsid w:val="009E5972"/>
    <w:rsid w:val="009E6856"/>
    <w:rsid w:val="009E69C4"/>
    <w:rsid w:val="009E6CB5"/>
    <w:rsid w:val="009E7DA5"/>
    <w:rsid w:val="009F030A"/>
    <w:rsid w:val="009F0EB9"/>
    <w:rsid w:val="009F2E6A"/>
    <w:rsid w:val="009F308B"/>
    <w:rsid w:val="009F363B"/>
    <w:rsid w:val="009F47CA"/>
    <w:rsid w:val="009F5F47"/>
    <w:rsid w:val="00A00AC9"/>
    <w:rsid w:val="00A0184F"/>
    <w:rsid w:val="00A02764"/>
    <w:rsid w:val="00A02B0A"/>
    <w:rsid w:val="00A03688"/>
    <w:rsid w:val="00A04948"/>
    <w:rsid w:val="00A058A8"/>
    <w:rsid w:val="00A07547"/>
    <w:rsid w:val="00A1029E"/>
    <w:rsid w:val="00A10307"/>
    <w:rsid w:val="00A111AF"/>
    <w:rsid w:val="00A11572"/>
    <w:rsid w:val="00A12082"/>
    <w:rsid w:val="00A12335"/>
    <w:rsid w:val="00A134B9"/>
    <w:rsid w:val="00A136AA"/>
    <w:rsid w:val="00A13A6E"/>
    <w:rsid w:val="00A17992"/>
    <w:rsid w:val="00A201F8"/>
    <w:rsid w:val="00A20CCE"/>
    <w:rsid w:val="00A21488"/>
    <w:rsid w:val="00A216F4"/>
    <w:rsid w:val="00A21E5F"/>
    <w:rsid w:val="00A24B17"/>
    <w:rsid w:val="00A251F5"/>
    <w:rsid w:val="00A307CF"/>
    <w:rsid w:val="00A30C53"/>
    <w:rsid w:val="00A30CDB"/>
    <w:rsid w:val="00A31E36"/>
    <w:rsid w:val="00A32DD4"/>
    <w:rsid w:val="00A333FC"/>
    <w:rsid w:val="00A33FB5"/>
    <w:rsid w:val="00A35212"/>
    <w:rsid w:val="00A364F4"/>
    <w:rsid w:val="00A3663B"/>
    <w:rsid w:val="00A36BEB"/>
    <w:rsid w:val="00A37BB4"/>
    <w:rsid w:val="00A409E0"/>
    <w:rsid w:val="00A42644"/>
    <w:rsid w:val="00A432EE"/>
    <w:rsid w:val="00A43FE5"/>
    <w:rsid w:val="00A45AE2"/>
    <w:rsid w:val="00A45DAD"/>
    <w:rsid w:val="00A466C3"/>
    <w:rsid w:val="00A47A51"/>
    <w:rsid w:val="00A52928"/>
    <w:rsid w:val="00A558E7"/>
    <w:rsid w:val="00A57B22"/>
    <w:rsid w:val="00A61F1C"/>
    <w:rsid w:val="00A63348"/>
    <w:rsid w:val="00A64381"/>
    <w:rsid w:val="00A64F59"/>
    <w:rsid w:val="00A65DA7"/>
    <w:rsid w:val="00A67199"/>
    <w:rsid w:val="00A671E1"/>
    <w:rsid w:val="00A67DB7"/>
    <w:rsid w:val="00A67FF8"/>
    <w:rsid w:val="00A7002C"/>
    <w:rsid w:val="00A70345"/>
    <w:rsid w:val="00A72148"/>
    <w:rsid w:val="00A73786"/>
    <w:rsid w:val="00A73C7B"/>
    <w:rsid w:val="00A758A7"/>
    <w:rsid w:val="00A77E3D"/>
    <w:rsid w:val="00A859DC"/>
    <w:rsid w:val="00A8650D"/>
    <w:rsid w:val="00A86562"/>
    <w:rsid w:val="00A873AF"/>
    <w:rsid w:val="00A87BF7"/>
    <w:rsid w:val="00A87E45"/>
    <w:rsid w:val="00A90723"/>
    <w:rsid w:val="00A9124E"/>
    <w:rsid w:val="00A934C5"/>
    <w:rsid w:val="00A94D6D"/>
    <w:rsid w:val="00A94E47"/>
    <w:rsid w:val="00A954BF"/>
    <w:rsid w:val="00A95C92"/>
    <w:rsid w:val="00A962EA"/>
    <w:rsid w:val="00A968AC"/>
    <w:rsid w:val="00AA0B76"/>
    <w:rsid w:val="00AA2F2D"/>
    <w:rsid w:val="00AA5A3E"/>
    <w:rsid w:val="00AB06F2"/>
    <w:rsid w:val="00AB179C"/>
    <w:rsid w:val="00AB5359"/>
    <w:rsid w:val="00AC1CCC"/>
    <w:rsid w:val="00AC26B1"/>
    <w:rsid w:val="00AC2EB0"/>
    <w:rsid w:val="00AC3AA0"/>
    <w:rsid w:val="00AC3CC4"/>
    <w:rsid w:val="00AC3ECC"/>
    <w:rsid w:val="00AC4102"/>
    <w:rsid w:val="00AC48C8"/>
    <w:rsid w:val="00AC4DA9"/>
    <w:rsid w:val="00AC5024"/>
    <w:rsid w:val="00AC72E9"/>
    <w:rsid w:val="00AC7567"/>
    <w:rsid w:val="00AC7EC2"/>
    <w:rsid w:val="00AD27F2"/>
    <w:rsid w:val="00AD29BC"/>
    <w:rsid w:val="00AD3079"/>
    <w:rsid w:val="00AD3995"/>
    <w:rsid w:val="00AD53B9"/>
    <w:rsid w:val="00AD7B93"/>
    <w:rsid w:val="00AE1B74"/>
    <w:rsid w:val="00AE2568"/>
    <w:rsid w:val="00AE2DBB"/>
    <w:rsid w:val="00AE3570"/>
    <w:rsid w:val="00AE3BEB"/>
    <w:rsid w:val="00AE4E0F"/>
    <w:rsid w:val="00AE5EDA"/>
    <w:rsid w:val="00AE6C5F"/>
    <w:rsid w:val="00AF0B63"/>
    <w:rsid w:val="00AF0BC9"/>
    <w:rsid w:val="00AF1687"/>
    <w:rsid w:val="00AF20B0"/>
    <w:rsid w:val="00AF26F3"/>
    <w:rsid w:val="00AF2A5A"/>
    <w:rsid w:val="00AF3139"/>
    <w:rsid w:val="00AF35E9"/>
    <w:rsid w:val="00AF38F7"/>
    <w:rsid w:val="00AF584D"/>
    <w:rsid w:val="00AF615C"/>
    <w:rsid w:val="00AF674E"/>
    <w:rsid w:val="00B0105E"/>
    <w:rsid w:val="00B01ECA"/>
    <w:rsid w:val="00B02140"/>
    <w:rsid w:val="00B04BB4"/>
    <w:rsid w:val="00B04F74"/>
    <w:rsid w:val="00B0535E"/>
    <w:rsid w:val="00B061D7"/>
    <w:rsid w:val="00B0631F"/>
    <w:rsid w:val="00B06BB9"/>
    <w:rsid w:val="00B07229"/>
    <w:rsid w:val="00B0737A"/>
    <w:rsid w:val="00B07BD0"/>
    <w:rsid w:val="00B07E86"/>
    <w:rsid w:val="00B10FC0"/>
    <w:rsid w:val="00B11D81"/>
    <w:rsid w:val="00B11DF9"/>
    <w:rsid w:val="00B1267A"/>
    <w:rsid w:val="00B12EB6"/>
    <w:rsid w:val="00B1317D"/>
    <w:rsid w:val="00B1460A"/>
    <w:rsid w:val="00B17593"/>
    <w:rsid w:val="00B17607"/>
    <w:rsid w:val="00B2125E"/>
    <w:rsid w:val="00B22FC1"/>
    <w:rsid w:val="00B24561"/>
    <w:rsid w:val="00B24E7C"/>
    <w:rsid w:val="00B260DE"/>
    <w:rsid w:val="00B2766F"/>
    <w:rsid w:val="00B302FD"/>
    <w:rsid w:val="00B30B0F"/>
    <w:rsid w:val="00B33FAD"/>
    <w:rsid w:val="00B346C8"/>
    <w:rsid w:val="00B3476B"/>
    <w:rsid w:val="00B3686C"/>
    <w:rsid w:val="00B3729C"/>
    <w:rsid w:val="00B378FB"/>
    <w:rsid w:val="00B410E4"/>
    <w:rsid w:val="00B4559C"/>
    <w:rsid w:val="00B45DC6"/>
    <w:rsid w:val="00B477EA"/>
    <w:rsid w:val="00B50880"/>
    <w:rsid w:val="00B50A90"/>
    <w:rsid w:val="00B50BCD"/>
    <w:rsid w:val="00B51198"/>
    <w:rsid w:val="00B5140B"/>
    <w:rsid w:val="00B51664"/>
    <w:rsid w:val="00B518CE"/>
    <w:rsid w:val="00B518E8"/>
    <w:rsid w:val="00B52739"/>
    <w:rsid w:val="00B55919"/>
    <w:rsid w:val="00B56E28"/>
    <w:rsid w:val="00B570EA"/>
    <w:rsid w:val="00B571AB"/>
    <w:rsid w:val="00B57775"/>
    <w:rsid w:val="00B57D19"/>
    <w:rsid w:val="00B60D8E"/>
    <w:rsid w:val="00B62483"/>
    <w:rsid w:val="00B658EB"/>
    <w:rsid w:val="00B665AF"/>
    <w:rsid w:val="00B6799C"/>
    <w:rsid w:val="00B7179A"/>
    <w:rsid w:val="00B71A3B"/>
    <w:rsid w:val="00B72058"/>
    <w:rsid w:val="00B72895"/>
    <w:rsid w:val="00B72BA6"/>
    <w:rsid w:val="00B73C4A"/>
    <w:rsid w:val="00B73CB1"/>
    <w:rsid w:val="00B741DA"/>
    <w:rsid w:val="00B75BC2"/>
    <w:rsid w:val="00B77032"/>
    <w:rsid w:val="00B835F2"/>
    <w:rsid w:val="00B850A1"/>
    <w:rsid w:val="00B851D1"/>
    <w:rsid w:val="00B8569C"/>
    <w:rsid w:val="00B867C1"/>
    <w:rsid w:val="00B8718C"/>
    <w:rsid w:val="00B91E8E"/>
    <w:rsid w:val="00B92066"/>
    <w:rsid w:val="00B93687"/>
    <w:rsid w:val="00B9447C"/>
    <w:rsid w:val="00B954CE"/>
    <w:rsid w:val="00B95B79"/>
    <w:rsid w:val="00B95C2E"/>
    <w:rsid w:val="00B9790C"/>
    <w:rsid w:val="00BA0B1E"/>
    <w:rsid w:val="00BA0F9D"/>
    <w:rsid w:val="00BA11A2"/>
    <w:rsid w:val="00BA172E"/>
    <w:rsid w:val="00BA288C"/>
    <w:rsid w:val="00BA3E24"/>
    <w:rsid w:val="00BA4587"/>
    <w:rsid w:val="00BA6873"/>
    <w:rsid w:val="00BA7588"/>
    <w:rsid w:val="00BB0D79"/>
    <w:rsid w:val="00BB0EC8"/>
    <w:rsid w:val="00BB487A"/>
    <w:rsid w:val="00BB5414"/>
    <w:rsid w:val="00BB6427"/>
    <w:rsid w:val="00BB6C2D"/>
    <w:rsid w:val="00BB723A"/>
    <w:rsid w:val="00BC0595"/>
    <w:rsid w:val="00BC12E3"/>
    <w:rsid w:val="00BC1F03"/>
    <w:rsid w:val="00BC2ADD"/>
    <w:rsid w:val="00BC561D"/>
    <w:rsid w:val="00BC6832"/>
    <w:rsid w:val="00BC6FB2"/>
    <w:rsid w:val="00BD00BE"/>
    <w:rsid w:val="00BD0A2C"/>
    <w:rsid w:val="00BD0B6E"/>
    <w:rsid w:val="00BD165B"/>
    <w:rsid w:val="00BD3260"/>
    <w:rsid w:val="00BD3304"/>
    <w:rsid w:val="00BD4BE9"/>
    <w:rsid w:val="00BD4F86"/>
    <w:rsid w:val="00BD760E"/>
    <w:rsid w:val="00BD7B61"/>
    <w:rsid w:val="00BE062E"/>
    <w:rsid w:val="00BE0712"/>
    <w:rsid w:val="00BE221B"/>
    <w:rsid w:val="00BE25A6"/>
    <w:rsid w:val="00BE2785"/>
    <w:rsid w:val="00BE5D44"/>
    <w:rsid w:val="00BF1A02"/>
    <w:rsid w:val="00BF1BA8"/>
    <w:rsid w:val="00BF1C1B"/>
    <w:rsid w:val="00BF3305"/>
    <w:rsid w:val="00BF3606"/>
    <w:rsid w:val="00BF61BE"/>
    <w:rsid w:val="00C02FE4"/>
    <w:rsid w:val="00C054C9"/>
    <w:rsid w:val="00C05F6E"/>
    <w:rsid w:val="00C06152"/>
    <w:rsid w:val="00C06366"/>
    <w:rsid w:val="00C07036"/>
    <w:rsid w:val="00C07295"/>
    <w:rsid w:val="00C07C35"/>
    <w:rsid w:val="00C11C28"/>
    <w:rsid w:val="00C11EEB"/>
    <w:rsid w:val="00C123B8"/>
    <w:rsid w:val="00C20C7F"/>
    <w:rsid w:val="00C227CB"/>
    <w:rsid w:val="00C2399A"/>
    <w:rsid w:val="00C23BF3"/>
    <w:rsid w:val="00C249E2"/>
    <w:rsid w:val="00C25701"/>
    <w:rsid w:val="00C302EC"/>
    <w:rsid w:val="00C36050"/>
    <w:rsid w:val="00C366C8"/>
    <w:rsid w:val="00C3718D"/>
    <w:rsid w:val="00C37C7E"/>
    <w:rsid w:val="00C37D40"/>
    <w:rsid w:val="00C4011A"/>
    <w:rsid w:val="00C40476"/>
    <w:rsid w:val="00C40515"/>
    <w:rsid w:val="00C419BC"/>
    <w:rsid w:val="00C4315E"/>
    <w:rsid w:val="00C44403"/>
    <w:rsid w:val="00C4590D"/>
    <w:rsid w:val="00C466DB"/>
    <w:rsid w:val="00C46FDA"/>
    <w:rsid w:val="00C50BA7"/>
    <w:rsid w:val="00C52A1A"/>
    <w:rsid w:val="00C5626E"/>
    <w:rsid w:val="00C57B7E"/>
    <w:rsid w:val="00C61C85"/>
    <w:rsid w:val="00C63589"/>
    <w:rsid w:val="00C63C08"/>
    <w:rsid w:val="00C63D47"/>
    <w:rsid w:val="00C63E08"/>
    <w:rsid w:val="00C66358"/>
    <w:rsid w:val="00C70A2F"/>
    <w:rsid w:val="00C72D62"/>
    <w:rsid w:val="00C73CB8"/>
    <w:rsid w:val="00C75537"/>
    <w:rsid w:val="00C7637E"/>
    <w:rsid w:val="00C763FC"/>
    <w:rsid w:val="00C7707F"/>
    <w:rsid w:val="00C82A9E"/>
    <w:rsid w:val="00C84613"/>
    <w:rsid w:val="00C84F9C"/>
    <w:rsid w:val="00C85319"/>
    <w:rsid w:val="00C8589C"/>
    <w:rsid w:val="00C85F47"/>
    <w:rsid w:val="00C876C2"/>
    <w:rsid w:val="00C878CD"/>
    <w:rsid w:val="00C9046F"/>
    <w:rsid w:val="00C9166F"/>
    <w:rsid w:val="00C91BC7"/>
    <w:rsid w:val="00C944ED"/>
    <w:rsid w:val="00C94590"/>
    <w:rsid w:val="00C97F20"/>
    <w:rsid w:val="00CA0A47"/>
    <w:rsid w:val="00CA2296"/>
    <w:rsid w:val="00CA4EAA"/>
    <w:rsid w:val="00CA6905"/>
    <w:rsid w:val="00CA706C"/>
    <w:rsid w:val="00CA7093"/>
    <w:rsid w:val="00CB08C5"/>
    <w:rsid w:val="00CB1773"/>
    <w:rsid w:val="00CB1F27"/>
    <w:rsid w:val="00CB4C6F"/>
    <w:rsid w:val="00CB5CBA"/>
    <w:rsid w:val="00CB6459"/>
    <w:rsid w:val="00CB67A9"/>
    <w:rsid w:val="00CB6C97"/>
    <w:rsid w:val="00CB6E78"/>
    <w:rsid w:val="00CC0538"/>
    <w:rsid w:val="00CC05CC"/>
    <w:rsid w:val="00CC4A72"/>
    <w:rsid w:val="00CC58A6"/>
    <w:rsid w:val="00CC668B"/>
    <w:rsid w:val="00CC729B"/>
    <w:rsid w:val="00CC7546"/>
    <w:rsid w:val="00CD0EB5"/>
    <w:rsid w:val="00CD0FEA"/>
    <w:rsid w:val="00CD167D"/>
    <w:rsid w:val="00CD3266"/>
    <w:rsid w:val="00CD54B1"/>
    <w:rsid w:val="00CD6025"/>
    <w:rsid w:val="00CD7BD4"/>
    <w:rsid w:val="00CE082A"/>
    <w:rsid w:val="00CE0A62"/>
    <w:rsid w:val="00CE1552"/>
    <w:rsid w:val="00CE46E3"/>
    <w:rsid w:val="00CE585F"/>
    <w:rsid w:val="00CF18DE"/>
    <w:rsid w:val="00CF2788"/>
    <w:rsid w:val="00CF2915"/>
    <w:rsid w:val="00CF6AEC"/>
    <w:rsid w:val="00CF7BE5"/>
    <w:rsid w:val="00CF7CFB"/>
    <w:rsid w:val="00D160E1"/>
    <w:rsid w:val="00D177C2"/>
    <w:rsid w:val="00D179B7"/>
    <w:rsid w:val="00D17A88"/>
    <w:rsid w:val="00D17D0E"/>
    <w:rsid w:val="00D2001B"/>
    <w:rsid w:val="00D2209B"/>
    <w:rsid w:val="00D22B92"/>
    <w:rsid w:val="00D22F01"/>
    <w:rsid w:val="00D26045"/>
    <w:rsid w:val="00D26284"/>
    <w:rsid w:val="00D26385"/>
    <w:rsid w:val="00D26F03"/>
    <w:rsid w:val="00D27EB6"/>
    <w:rsid w:val="00D332A8"/>
    <w:rsid w:val="00D339D4"/>
    <w:rsid w:val="00D347E3"/>
    <w:rsid w:val="00D34A23"/>
    <w:rsid w:val="00D35A23"/>
    <w:rsid w:val="00D3630A"/>
    <w:rsid w:val="00D36D4C"/>
    <w:rsid w:val="00D36E46"/>
    <w:rsid w:val="00D37EE0"/>
    <w:rsid w:val="00D37FEB"/>
    <w:rsid w:val="00D40EF9"/>
    <w:rsid w:val="00D449A2"/>
    <w:rsid w:val="00D44AB0"/>
    <w:rsid w:val="00D44B1B"/>
    <w:rsid w:val="00D44F68"/>
    <w:rsid w:val="00D454C5"/>
    <w:rsid w:val="00D459B1"/>
    <w:rsid w:val="00D513FE"/>
    <w:rsid w:val="00D51AC2"/>
    <w:rsid w:val="00D530BC"/>
    <w:rsid w:val="00D5384E"/>
    <w:rsid w:val="00D53B44"/>
    <w:rsid w:val="00D5575B"/>
    <w:rsid w:val="00D56D0A"/>
    <w:rsid w:val="00D57A57"/>
    <w:rsid w:val="00D57D07"/>
    <w:rsid w:val="00D60C64"/>
    <w:rsid w:val="00D63340"/>
    <w:rsid w:val="00D63CAD"/>
    <w:rsid w:val="00D6539C"/>
    <w:rsid w:val="00D66B29"/>
    <w:rsid w:val="00D66ED8"/>
    <w:rsid w:val="00D67E54"/>
    <w:rsid w:val="00D7081D"/>
    <w:rsid w:val="00D710A0"/>
    <w:rsid w:val="00D717FC"/>
    <w:rsid w:val="00D73B98"/>
    <w:rsid w:val="00D75400"/>
    <w:rsid w:val="00D75C56"/>
    <w:rsid w:val="00D82FF5"/>
    <w:rsid w:val="00D835FF"/>
    <w:rsid w:val="00D8362F"/>
    <w:rsid w:val="00D83964"/>
    <w:rsid w:val="00D839D7"/>
    <w:rsid w:val="00D84772"/>
    <w:rsid w:val="00D8509A"/>
    <w:rsid w:val="00D85B16"/>
    <w:rsid w:val="00D86331"/>
    <w:rsid w:val="00D86865"/>
    <w:rsid w:val="00D90AC9"/>
    <w:rsid w:val="00D90C25"/>
    <w:rsid w:val="00D928E1"/>
    <w:rsid w:val="00D92C98"/>
    <w:rsid w:val="00D9352C"/>
    <w:rsid w:val="00D93548"/>
    <w:rsid w:val="00D94DE3"/>
    <w:rsid w:val="00D95B50"/>
    <w:rsid w:val="00D95B5D"/>
    <w:rsid w:val="00D9697B"/>
    <w:rsid w:val="00DA1529"/>
    <w:rsid w:val="00DA1ED3"/>
    <w:rsid w:val="00DA221F"/>
    <w:rsid w:val="00DA3EAC"/>
    <w:rsid w:val="00DA6240"/>
    <w:rsid w:val="00DA6D12"/>
    <w:rsid w:val="00DA7271"/>
    <w:rsid w:val="00DB0A64"/>
    <w:rsid w:val="00DB1A1F"/>
    <w:rsid w:val="00DB259D"/>
    <w:rsid w:val="00DB48CE"/>
    <w:rsid w:val="00DB57AF"/>
    <w:rsid w:val="00DB5851"/>
    <w:rsid w:val="00DB5934"/>
    <w:rsid w:val="00DB607E"/>
    <w:rsid w:val="00DB711E"/>
    <w:rsid w:val="00DB72B6"/>
    <w:rsid w:val="00DB7EE6"/>
    <w:rsid w:val="00DC05D5"/>
    <w:rsid w:val="00DC2328"/>
    <w:rsid w:val="00DC2B63"/>
    <w:rsid w:val="00DC629D"/>
    <w:rsid w:val="00DC78F6"/>
    <w:rsid w:val="00DD2B2F"/>
    <w:rsid w:val="00DD51C6"/>
    <w:rsid w:val="00DD6A30"/>
    <w:rsid w:val="00DD6D71"/>
    <w:rsid w:val="00DD7E1C"/>
    <w:rsid w:val="00DE1DDF"/>
    <w:rsid w:val="00DE44C1"/>
    <w:rsid w:val="00DE464E"/>
    <w:rsid w:val="00DE799B"/>
    <w:rsid w:val="00DF121C"/>
    <w:rsid w:val="00DF5166"/>
    <w:rsid w:val="00DF79D8"/>
    <w:rsid w:val="00DF7C7A"/>
    <w:rsid w:val="00E01CB3"/>
    <w:rsid w:val="00E01DD4"/>
    <w:rsid w:val="00E0336F"/>
    <w:rsid w:val="00E06A38"/>
    <w:rsid w:val="00E07272"/>
    <w:rsid w:val="00E10BB7"/>
    <w:rsid w:val="00E10FF4"/>
    <w:rsid w:val="00E114D3"/>
    <w:rsid w:val="00E115DE"/>
    <w:rsid w:val="00E118C2"/>
    <w:rsid w:val="00E12161"/>
    <w:rsid w:val="00E134D2"/>
    <w:rsid w:val="00E148CB"/>
    <w:rsid w:val="00E151AB"/>
    <w:rsid w:val="00E169F6"/>
    <w:rsid w:val="00E20C3C"/>
    <w:rsid w:val="00E21D59"/>
    <w:rsid w:val="00E227B0"/>
    <w:rsid w:val="00E23A1D"/>
    <w:rsid w:val="00E23D87"/>
    <w:rsid w:val="00E25227"/>
    <w:rsid w:val="00E26B63"/>
    <w:rsid w:val="00E26FDC"/>
    <w:rsid w:val="00E278BD"/>
    <w:rsid w:val="00E30BB6"/>
    <w:rsid w:val="00E351F8"/>
    <w:rsid w:val="00E36D9D"/>
    <w:rsid w:val="00E37290"/>
    <w:rsid w:val="00E376F1"/>
    <w:rsid w:val="00E400C3"/>
    <w:rsid w:val="00E40FC5"/>
    <w:rsid w:val="00E41884"/>
    <w:rsid w:val="00E42786"/>
    <w:rsid w:val="00E429CF"/>
    <w:rsid w:val="00E433C3"/>
    <w:rsid w:val="00E43603"/>
    <w:rsid w:val="00E437AF"/>
    <w:rsid w:val="00E43F6C"/>
    <w:rsid w:val="00E45EB9"/>
    <w:rsid w:val="00E46B0B"/>
    <w:rsid w:val="00E46F6C"/>
    <w:rsid w:val="00E471E4"/>
    <w:rsid w:val="00E502E6"/>
    <w:rsid w:val="00E50351"/>
    <w:rsid w:val="00E504CC"/>
    <w:rsid w:val="00E508F2"/>
    <w:rsid w:val="00E514B8"/>
    <w:rsid w:val="00E51D17"/>
    <w:rsid w:val="00E51D32"/>
    <w:rsid w:val="00E524BD"/>
    <w:rsid w:val="00E53224"/>
    <w:rsid w:val="00E539F1"/>
    <w:rsid w:val="00E53C5A"/>
    <w:rsid w:val="00E53E36"/>
    <w:rsid w:val="00E54891"/>
    <w:rsid w:val="00E54D64"/>
    <w:rsid w:val="00E55CA6"/>
    <w:rsid w:val="00E56B4E"/>
    <w:rsid w:val="00E57272"/>
    <w:rsid w:val="00E602C9"/>
    <w:rsid w:val="00E613E2"/>
    <w:rsid w:val="00E62DDF"/>
    <w:rsid w:val="00E66E05"/>
    <w:rsid w:val="00E72ACD"/>
    <w:rsid w:val="00E754B2"/>
    <w:rsid w:val="00E803F5"/>
    <w:rsid w:val="00E80870"/>
    <w:rsid w:val="00E80A8B"/>
    <w:rsid w:val="00E818F9"/>
    <w:rsid w:val="00E81B45"/>
    <w:rsid w:val="00E81F1D"/>
    <w:rsid w:val="00E8236E"/>
    <w:rsid w:val="00E83C89"/>
    <w:rsid w:val="00E8741B"/>
    <w:rsid w:val="00E87623"/>
    <w:rsid w:val="00E87737"/>
    <w:rsid w:val="00E87ADA"/>
    <w:rsid w:val="00E914A2"/>
    <w:rsid w:val="00E933F3"/>
    <w:rsid w:val="00E950E5"/>
    <w:rsid w:val="00E957E8"/>
    <w:rsid w:val="00E95928"/>
    <w:rsid w:val="00EA156D"/>
    <w:rsid w:val="00EA1736"/>
    <w:rsid w:val="00EA1990"/>
    <w:rsid w:val="00EA23A4"/>
    <w:rsid w:val="00EA28B9"/>
    <w:rsid w:val="00EA2DD9"/>
    <w:rsid w:val="00EA3476"/>
    <w:rsid w:val="00EA42B0"/>
    <w:rsid w:val="00EA474A"/>
    <w:rsid w:val="00EA631C"/>
    <w:rsid w:val="00EA789D"/>
    <w:rsid w:val="00EB088F"/>
    <w:rsid w:val="00EB1AA0"/>
    <w:rsid w:val="00EB4890"/>
    <w:rsid w:val="00EB52F0"/>
    <w:rsid w:val="00EB577C"/>
    <w:rsid w:val="00EB7088"/>
    <w:rsid w:val="00EB748D"/>
    <w:rsid w:val="00EB7919"/>
    <w:rsid w:val="00EB7A82"/>
    <w:rsid w:val="00EB7EAC"/>
    <w:rsid w:val="00EC0B21"/>
    <w:rsid w:val="00EC0D99"/>
    <w:rsid w:val="00EC2E71"/>
    <w:rsid w:val="00EC53D5"/>
    <w:rsid w:val="00EC7AE8"/>
    <w:rsid w:val="00ED1E26"/>
    <w:rsid w:val="00ED2A18"/>
    <w:rsid w:val="00ED394E"/>
    <w:rsid w:val="00ED407F"/>
    <w:rsid w:val="00ED484B"/>
    <w:rsid w:val="00ED536E"/>
    <w:rsid w:val="00ED564B"/>
    <w:rsid w:val="00ED6328"/>
    <w:rsid w:val="00ED6762"/>
    <w:rsid w:val="00ED697C"/>
    <w:rsid w:val="00ED7706"/>
    <w:rsid w:val="00EE32B6"/>
    <w:rsid w:val="00EE3365"/>
    <w:rsid w:val="00EE3461"/>
    <w:rsid w:val="00EE4BF7"/>
    <w:rsid w:val="00EE6275"/>
    <w:rsid w:val="00EE6D42"/>
    <w:rsid w:val="00EE71A3"/>
    <w:rsid w:val="00EF1B37"/>
    <w:rsid w:val="00EF31AF"/>
    <w:rsid w:val="00F00216"/>
    <w:rsid w:val="00F0370E"/>
    <w:rsid w:val="00F0409A"/>
    <w:rsid w:val="00F056F3"/>
    <w:rsid w:val="00F074E3"/>
    <w:rsid w:val="00F07CE9"/>
    <w:rsid w:val="00F1124D"/>
    <w:rsid w:val="00F1373C"/>
    <w:rsid w:val="00F1378E"/>
    <w:rsid w:val="00F14481"/>
    <w:rsid w:val="00F145D4"/>
    <w:rsid w:val="00F14D10"/>
    <w:rsid w:val="00F15675"/>
    <w:rsid w:val="00F158DC"/>
    <w:rsid w:val="00F16AE7"/>
    <w:rsid w:val="00F17237"/>
    <w:rsid w:val="00F17990"/>
    <w:rsid w:val="00F21C38"/>
    <w:rsid w:val="00F224DA"/>
    <w:rsid w:val="00F237BA"/>
    <w:rsid w:val="00F250A3"/>
    <w:rsid w:val="00F2560B"/>
    <w:rsid w:val="00F25737"/>
    <w:rsid w:val="00F25DC2"/>
    <w:rsid w:val="00F26950"/>
    <w:rsid w:val="00F270C3"/>
    <w:rsid w:val="00F33A03"/>
    <w:rsid w:val="00F33BC4"/>
    <w:rsid w:val="00F34236"/>
    <w:rsid w:val="00F3432A"/>
    <w:rsid w:val="00F34377"/>
    <w:rsid w:val="00F37850"/>
    <w:rsid w:val="00F37D6B"/>
    <w:rsid w:val="00F4344A"/>
    <w:rsid w:val="00F44FAC"/>
    <w:rsid w:val="00F46897"/>
    <w:rsid w:val="00F5118F"/>
    <w:rsid w:val="00F5166D"/>
    <w:rsid w:val="00F52CE9"/>
    <w:rsid w:val="00F52FE8"/>
    <w:rsid w:val="00F532DA"/>
    <w:rsid w:val="00F54005"/>
    <w:rsid w:val="00F56378"/>
    <w:rsid w:val="00F56FAA"/>
    <w:rsid w:val="00F573C4"/>
    <w:rsid w:val="00F605BA"/>
    <w:rsid w:val="00F6069A"/>
    <w:rsid w:val="00F61217"/>
    <w:rsid w:val="00F62353"/>
    <w:rsid w:val="00F64926"/>
    <w:rsid w:val="00F64E98"/>
    <w:rsid w:val="00F65398"/>
    <w:rsid w:val="00F65A2D"/>
    <w:rsid w:val="00F662A2"/>
    <w:rsid w:val="00F66373"/>
    <w:rsid w:val="00F6667E"/>
    <w:rsid w:val="00F678E6"/>
    <w:rsid w:val="00F67A78"/>
    <w:rsid w:val="00F7125D"/>
    <w:rsid w:val="00F7162F"/>
    <w:rsid w:val="00F74B2B"/>
    <w:rsid w:val="00F750A6"/>
    <w:rsid w:val="00F75952"/>
    <w:rsid w:val="00F75FCC"/>
    <w:rsid w:val="00F76A51"/>
    <w:rsid w:val="00F77779"/>
    <w:rsid w:val="00F81B45"/>
    <w:rsid w:val="00F81BDF"/>
    <w:rsid w:val="00F83893"/>
    <w:rsid w:val="00F86F1F"/>
    <w:rsid w:val="00F93077"/>
    <w:rsid w:val="00F93AD5"/>
    <w:rsid w:val="00F9455B"/>
    <w:rsid w:val="00F94E65"/>
    <w:rsid w:val="00F96FCE"/>
    <w:rsid w:val="00F979D4"/>
    <w:rsid w:val="00F97AFF"/>
    <w:rsid w:val="00F97D0D"/>
    <w:rsid w:val="00FA2286"/>
    <w:rsid w:val="00FA2F2A"/>
    <w:rsid w:val="00FA39C7"/>
    <w:rsid w:val="00FA3A6F"/>
    <w:rsid w:val="00FA7CA5"/>
    <w:rsid w:val="00FB3786"/>
    <w:rsid w:val="00FB4A69"/>
    <w:rsid w:val="00FB5751"/>
    <w:rsid w:val="00FB6695"/>
    <w:rsid w:val="00FB66FB"/>
    <w:rsid w:val="00FB6E72"/>
    <w:rsid w:val="00FB73B4"/>
    <w:rsid w:val="00FC1EB2"/>
    <w:rsid w:val="00FC2B86"/>
    <w:rsid w:val="00FC2BA8"/>
    <w:rsid w:val="00FC2C8A"/>
    <w:rsid w:val="00FC3E0B"/>
    <w:rsid w:val="00FC3FA2"/>
    <w:rsid w:val="00FC40A2"/>
    <w:rsid w:val="00FC4C54"/>
    <w:rsid w:val="00FC538D"/>
    <w:rsid w:val="00FC5AF9"/>
    <w:rsid w:val="00FC5CF7"/>
    <w:rsid w:val="00FC6448"/>
    <w:rsid w:val="00FC6CA7"/>
    <w:rsid w:val="00FC71D9"/>
    <w:rsid w:val="00FD052F"/>
    <w:rsid w:val="00FD1995"/>
    <w:rsid w:val="00FD23A9"/>
    <w:rsid w:val="00FD2BCB"/>
    <w:rsid w:val="00FD4BCD"/>
    <w:rsid w:val="00FD50D7"/>
    <w:rsid w:val="00FD5FAD"/>
    <w:rsid w:val="00FD5FB6"/>
    <w:rsid w:val="00FD6A2B"/>
    <w:rsid w:val="00FE03DC"/>
    <w:rsid w:val="00FE2354"/>
    <w:rsid w:val="00FE2978"/>
    <w:rsid w:val="00FE2DA4"/>
    <w:rsid w:val="00FE4491"/>
    <w:rsid w:val="00FE6D0B"/>
    <w:rsid w:val="00FE6F37"/>
    <w:rsid w:val="00FF0686"/>
    <w:rsid w:val="00FF06ED"/>
    <w:rsid w:val="00FF0DDD"/>
    <w:rsid w:val="00FF10D3"/>
    <w:rsid w:val="00FF1AB3"/>
    <w:rsid w:val="00FF1C6F"/>
    <w:rsid w:val="00FF260A"/>
    <w:rsid w:val="00FF2916"/>
    <w:rsid w:val="00FF2FAD"/>
    <w:rsid w:val="00FF34CF"/>
    <w:rsid w:val="00FF351E"/>
    <w:rsid w:val="00FF42B7"/>
    <w:rsid w:val="00FF44F4"/>
    <w:rsid w:val="00FF4C00"/>
    <w:rsid w:val="00FF4C3F"/>
    <w:rsid w:val="00FF5C96"/>
    <w:rsid w:val="00FF5FFD"/>
    <w:rsid w:val="00FF6669"/>
    <w:rsid w:val="00FF6983"/>
    <w:rsid w:val="00FF776F"/>
    <w:rsid w:val="00FF77B9"/>
    <w:rsid w:val="00FF7C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2C1B29"/>
  <w15:chartTrackingRefBased/>
  <w15:docId w15:val="{88A4BF6F-BA9D-4147-9F8E-88C333BB7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EFC"/>
    <w:pPr>
      <w:spacing w:after="0" w:line="240" w:lineRule="auto"/>
    </w:pPr>
    <w:rPr>
      <w:rFonts w:ascii="Times New Roman" w:eastAsia="Times New Roman" w:hAnsi="Times New Roman" w:cs="Times New Roman"/>
      <w:sz w:val="24"/>
      <w:szCs w:val="24"/>
      <w:lang w:val="en-IN" w:eastAsia="en-GB"/>
    </w:rPr>
  </w:style>
  <w:style w:type="paragraph" w:styleId="Heading1">
    <w:name w:val="heading 1"/>
    <w:aliases w:val="Heading 1-186k,h1,Level 1,Heading 1X,1st level,I1,heading 1,Chapter title,l1,l1+toc 1,toc1,Chapter Heading,II+,I,Section Head,Titre§,1,H1,PIM 1,Document,Chapter,Main Section,Arial 14 Fett,Arial 14 Fett1,Arial 14 Fett2,Heading 1a,section,Part"/>
    <w:basedOn w:val="Normal"/>
    <w:next w:val="Normal"/>
    <w:link w:val="Heading1Char"/>
    <w:qFormat/>
    <w:rsid w:val="00B30B0F"/>
    <w:pPr>
      <w:keepNext/>
      <w:keepLines/>
      <w:numPr>
        <w:numId w:val="39"/>
      </w:numPr>
      <w:spacing w:before="240" w:after="120" w:line="259" w:lineRule="auto"/>
      <w:outlineLvl w:val="0"/>
    </w:pPr>
    <w:rPr>
      <w:rFonts w:asciiTheme="majorHAnsi" w:eastAsiaTheme="majorEastAsia" w:hAnsiTheme="majorHAnsi" w:cstheme="majorBidi"/>
      <w:b/>
      <w:color w:val="002D72"/>
      <w:sz w:val="32"/>
      <w:szCs w:val="32"/>
    </w:rPr>
  </w:style>
  <w:style w:type="paragraph" w:styleId="Heading2">
    <w:name w:val="heading 2"/>
    <w:aliases w:val="h2,2nd level,I2,heading 2,Section Title,l2,H2,2,level 2 Head,level 2 no toc,1st level heading,A,Titre2,A.B.C.,TitreProp,Header 2,Head 2,ITT t2,PA Major Section,1.1,Chapter Title,Section,21,level 2 heading,Sub-heading,Func Header,Header 21,T2"/>
    <w:basedOn w:val="Normal"/>
    <w:link w:val="Heading2Char"/>
    <w:qFormat/>
    <w:rsid w:val="00224242"/>
    <w:pPr>
      <w:numPr>
        <w:ilvl w:val="1"/>
        <w:numId w:val="39"/>
      </w:numPr>
      <w:spacing w:before="120" w:after="60"/>
      <w:outlineLvl w:val="1"/>
    </w:pPr>
    <w:rPr>
      <w:rFonts w:asciiTheme="majorHAnsi" w:hAnsiTheme="majorHAnsi"/>
      <w:b/>
      <w:bCs/>
      <w:color w:val="002D72"/>
      <w:sz w:val="28"/>
      <w:szCs w:val="28"/>
    </w:rPr>
  </w:style>
  <w:style w:type="paragraph" w:styleId="Heading3">
    <w:name w:val="heading 3"/>
    <w:aliases w:val="h3,Head3,3,Level 3 Head,h31,Head31,31,Paragraph,1.2.3.,Heading 3 Char Char,Heading 3 - 186k,H3,2nd Level Head,Tempo Heading 3,Topic Sub-heading,P,para,Paragaph,paragrlaph,resp,paragraph1,Gliederung 3,(Alt+3),L3,(Alt+3)1,(Alt+3)2,(Alt+3)3,l3"/>
    <w:basedOn w:val="Normal"/>
    <w:link w:val="Heading3Char"/>
    <w:autoRedefine/>
    <w:qFormat/>
    <w:rsid w:val="00A70345"/>
    <w:pPr>
      <w:numPr>
        <w:ilvl w:val="2"/>
        <w:numId w:val="39"/>
      </w:numPr>
      <w:spacing w:before="120" w:after="60"/>
      <w:outlineLvl w:val="2"/>
    </w:pPr>
    <w:rPr>
      <w:rFonts w:asciiTheme="minorHAnsi" w:hAnsiTheme="minorHAnsi" w:cstheme="minorHAnsi"/>
      <w:b/>
      <w:bCs/>
      <w:color w:val="002060"/>
      <w:sz w:val="22"/>
      <w:szCs w:val="22"/>
    </w:rPr>
  </w:style>
  <w:style w:type="paragraph" w:styleId="Heading4">
    <w:name w:val="heading 4"/>
    <w:aliases w:val="Heading 4 - 186k,H4,niveau 2,t4,h4,chapitre 1.1.1.1,Heading4,heading 4,4,H4-Heading 4,a.,Heading No. L4,l4,heading4,44,Heading4 Char,h4 Char,H4 Char,heading 4 Char,4 Char,H4-Heading 4 Char,a. Char,Heading No. L4 Char,l4 Char,14,Map Title,RFQ3"/>
    <w:basedOn w:val="Normal"/>
    <w:next w:val="Normal"/>
    <w:link w:val="Heading4Char"/>
    <w:unhideWhenUsed/>
    <w:qFormat/>
    <w:rsid w:val="00FA2286"/>
    <w:pPr>
      <w:keepNext/>
      <w:keepLines/>
      <w:numPr>
        <w:ilvl w:val="3"/>
        <w:numId w:val="39"/>
      </w:numPr>
      <w:spacing w:before="40"/>
      <w:outlineLvl w:val="3"/>
    </w:pPr>
    <w:rPr>
      <w:rFonts w:asciiTheme="majorHAnsi" w:eastAsiaTheme="majorEastAsia" w:hAnsiTheme="majorHAnsi" w:cstheme="majorBidi"/>
      <w:i/>
      <w:iCs/>
      <w:color w:val="C77C0E" w:themeColor="accent1" w:themeShade="BF"/>
    </w:rPr>
  </w:style>
  <w:style w:type="paragraph" w:styleId="Heading5">
    <w:name w:val="heading 5"/>
    <w:basedOn w:val="Normal"/>
    <w:next w:val="Normal"/>
    <w:link w:val="Heading5Char"/>
    <w:uiPriority w:val="9"/>
    <w:unhideWhenUsed/>
    <w:qFormat/>
    <w:rsid w:val="005E27CF"/>
    <w:pPr>
      <w:keepNext/>
      <w:keepLines/>
      <w:numPr>
        <w:ilvl w:val="4"/>
        <w:numId w:val="39"/>
      </w:numPr>
      <w:spacing w:before="40"/>
      <w:outlineLvl w:val="4"/>
    </w:pPr>
    <w:rPr>
      <w:rFonts w:asciiTheme="majorHAnsi" w:eastAsiaTheme="majorEastAsia" w:hAnsiTheme="majorHAnsi" w:cstheme="majorBidi"/>
      <w:color w:val="C77C0E" w:themeColor="accent1" w:themeShade="BF"/>
    </w:rPr>
  </w:style>
  <w:style w:type="paragraph" w:styleId="Heading6">
    <w:name w:val="heading 6"/>
    <w:basedOn w:val="Normal"/>
    <w:next w:val="Normal"/>
    <w:link w:val="Heading6Char"/>
    <w:uiPriority w:val="9"/>
    <w:semiHidden/>
    <w:unhideWhenUsed/>
    <w:qFormat/>
    <w:rsid w:val="00B12EB6"/>
    <w:pPr>
      <w:keepNext/>
      <w:keepLines/>
      <w:numPr>
        <w:ilvl w:val="5"/>
        <w:numId w:val="39"/>
      </w:numPr>
      <w:spacing w:before="40"/>
      <w:outlineLvl w:val="5"/>
    </w:pPr>
    <w:rPr>
      <w:rFonts w:asciiTheme="majorHAnsi" w:eastAsiaTheme="majorEastAsia" w:hAnsiTheme="majorHAnsi" w:cstheme="majorBidi"/>
      <w:color w:val="845209" w:themeColor="accent1" w:themeShade="7F"/>
    </w:rPr>
  </w:style>
  <w:style w:type="paragraph" w:styleId="Heading7">
    <w:name w:val="heading 7"/>
    <w:basedOn w:val="Normal"/>
    <w:next w:val="Normal"/>
    <w:link w:val="Heading7Char"/>
    <w:uiPriority w:val="9"/>
    <w:semiHidden/>
    <w:unhideWhenUsed/>
    <w:qFormat/>
    <w:rsid w:val="00B12EB6"/>
    <w:pPr>
      <w:keepNext/>
      <w:keepLines/>
      <w:numPr>
        <w:ilvl w:val="6"/>
        <w:numId w:val="39"/>
      </w:numPr>
      <w:spacing w:before="40"/>
      <w:ind w:left="5040" w:hanging="360"/>
      <w:outlineLvl w:val="6"/>
    </w:pPr>
    <w:rPr>
      <w:rFonts w:asciiTheme="majorHAnsi" w:eastAsiaTheme="majorEastAsia" w:hAnsiTheme="majorHAnsi" w:cstheme="majorBidi"/>
      <w:i/>
      <w:iCs/>
      <w:color w:val="845209" w:themeColor="accent1" w:themeShade="7F"/>
    </w:rPr>
  </w:style>
  <w:style w:type="paragraph" w:styleId="Heading8">
    <w:name w:val="heading 8"/>
    <w:basedOn w:val="Normal"/>
    <w:next w:val="Normal"/>
    <w:link w:val="Heading8Char"/>
    <w:uiPriority w:val="9"/>
    <w:semiHidden/>
    <w:unhideWhenUsed/>
    <w:qFormat/>
    <w:rsid w:val="00B12EB6"/>
    <w:pPr>
      <w:keepNext/>
      <w:keepLines/>
      <w:numPr>
        <w:ilvl w:val="7"/>
        <w:numId w:val="39"/>
      </w:numPr>
      <w:spacing w:before="40"/>
      <w:ind w:left="57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2EB6"/>
    <w:pPr>
      <w:keepNext/>
      <w:keepLines/>
      <w:numPr>
        <w:ilvl w:val="8"/>
        <w:numId w:val="39"/>
      </w:numPr>
      <w:spacing w:before="40"/>
      <w:ind w:left="6480" w:hanging="18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186k Char,h1 Char,Level 1 Char,Heading 1X Char,1st level Char,I1 Char,heading 1 Char,Chapter title Char,l1 Char,l1+toc 1 Char,toc1 Char,Chapter Heading Char,II+ Char,I Char,Section Head Char,Titre§ Char,1 Char,H1 Char,PIM 1 Char"/>
    <w:basedOn w:val="DefaultParagraphFont"/>
    <w:link w:val="Heading1"/>
    <w:rsid w:val="00B30B0F"/>
    <w:rPr>
      <w:rFonts w:asciiTheme="majorHAnsi" w:eastAsiaTheme="majorEastAsia" w:hAnsiTheme="majorHAnsi" w:cstheme="majorBidi"/>
      <w:b/>
      <w:color w:val="002D72"/>
      <w:sz w:val="32"/>
      <w:szCs w:val="32"/>
      <w:lang w:val="en-IN" w:eastAsia="en-GB"/>
    </w:rPr>
  </w:style>
  <w:style w:type="character" w:customStyle="1" w:styleId="Heading2Char">
    <w:name w:val="Heading 2 Char"/>
    <w:aliases w:val="h2 Char,2nd level Char,I2 Char,heading 2 Char,Section Title Char,l2 Char,H2 Char,2 Char,level 2 Head Char,level 2 no toc Char,1st level heading Char,A Char,Titre2 Char,A.B.C. Char,TitreProp Char,Header 2 Char,Head 2 Char,ITT t2 Char"/>
    <w:basedOn w:val="DefaultParagraphFont"/>
    <w:link w:val="Heading2"/>
    <w:rsid w:val="00224242"/>
    <w:rPr>
      <w:rFonts w:asciiTheme="majorHAnsi" w:eastAsia="Times New Roman" w:hAnsiTheme="majorHAnsi" w:cs="Times New Roman"/>
      <w:b/>
      <w:bCs/>
      <w:color w:val="002D72"/>
      <w:sz w:val="28"/>
      <w:szCs w:val="28"/>
      <w:lang w:val="en-IN" w:eastAsia="en-GB"/>
    </w:rPr>
  </w:style>
  <w:style w:type="character" w:customStyle="1" w:styleId="Heading3Char">
    <w:name w:val="Heading 3 Char"/>
    <w:aliases w:val="h3 Char,Head3 Char,3 Char,Level 3 Head Char,h31 Char,Head31 Char,31 Char,Paragraph Char,1.2.3. Char,Heading 3 Char Char Char,Heading 3 - 186k Char,H3 Char,2nd Level Head Char,Tempo Heading 3 Char,Topic Sub-heading Char,P Char,para Char"/>
    <w:basedOn w:val="DefaultParagraphFont"/>
    <w:link w:val="Heading3"/>
    <w:rsid w:val="00A70345"/>
    <w:rPr>
      <w:rFonts w:eastAsia="Times New Roman" w:cstheme="minorHAnsi"/>
      <w:b/>
      <w:bCs/>
      <w:color w:val="002060"/>
      <w:lang w:val="en-IN" w:eastAsia="en-GB"/>
    </w:rPr>
  </w:style>
  <w:style w:type="character" w:customStyle="1" w:styleId="Heading4Char">
    <w:name w:val="Heading 4 Char"/>
    <w:aliases w:val="Heading 4 - 186k Char,H4 Char1,niveau 2 Char,t4 Char,h4 Char1,chapitre 1.1.1.1 Char,Heading4 Char1,heading 4 Char1,4 Char1,H4-Heading 4 Char1,a. Char1,Heading No. L4 Char1,l4 Char1,heading4 Char,44 Char,Heading4 Char Char,h4 Char Char"/>
    <w:basedOn w:val="DefaultParagraphFont"/>
    <w:link w:val="Heading4"/>
    <w:rsid w:val="00FA2286"/>
    <w:rPr>
      <w:rFonts w:asciiTheme="majorHAnsi" w:eastAsiaTheme="majorEastAsia" w:hAnsiTheme="majorHAnsi" w:cstheme="majorBidi"/>
      <w:i/>
      <w:iCs/>
      <w:color w:val="C77C0E" w:themeColor="accent1" w:themeShade="BF"/>
      <w:sz w:val="24"/>
      <w:szCs w:val="24"/>
      <w:lang w:val="en-IN" w:eastAsia="en-GB"/>
    </w:rPr>
  </w:style>
  <w:style w:type="character" w:customStyle="1" w:styleId="Heading5Char">
    <w:name w:val="Heading 5 Char"/>
    <w:basedOn w:val="DefaultParagraphFont"/>
    <w:link w:val="Heading5"/>
    <w:uiPriority w:val="9"/>
    <w:rsid w:val="005E27CF"/>
    <w:rPr>
      <w:rFonts w:asciiTheme="majorHAnsi" w:eastAsiaTheme="majorEastAsia" w:hAnsiTheme="majorHAnsi" w:cstheme="majorBidi"/>
      <w:color w:val="C77C0E" w:themeColor="accent1" w:themeShade="BF"/>
      <w:sz w:val="24"/>
      <w:szCs w:val="24"/>
      <w:lang w:val="en-IN" w:eastAsia="en-GB"/>
    </w:rPr>
  </w:style>
  <w:style w:type="character" w:customStyle="1" w:styleId="Heading6Char">
    <w:name w:val="Heading 6 Char"/>
    <w:basedOn w:val="DefaultParagraphFont"/>
    <w:link w:val="Heading6"/>
    <w:uiPriority w:val="9"/>
    <w:semiHidden/>
    <w:rsid w:val="00B12EB6"/>
    <w:rPr>
      <w:rFonts w:asciiTheme="majorHAnsi" w:eastAsiaTheme="majorEastAsia" w:hAnsiTheme="majorHAnsi" w:cstheme="majorBidi"/>
      <w:color w:val="845209" w:themeColor="accent1" w:themeShade="7F"/>
      <w:sz w:val="24"/>
      <w:szCs w:val="24"/>
      <w:lang w:val="en-IN" w:eastAsia="en-GB"/>
    </w:rPr>
  </w:style>
  <w:style w:type="character" w:customStyle="1" w:styleId="Heading7Char">
    <w:name w:val="Heading 7 Char"/>
    <w:basedOn w:val="DefaultParagraphFont"/>
    <w:link w:val="Heading7"/>
    <w:uiPriority w:val="9"/>
    <w:semiHidden/>
    <w:rsid w:val="00B12EB6"/>
    <w:rPr>
      <w:rFonts w:asciiTheme="majorHAnsi" w:eastAsiaTheme="majorEastAsia" w:hAnsiTheme="majorHAnsi" w:cstheme="majorBidi"/>
      <w:i/>
      <w:iCs/>
      <w:color w:val="845209" w:themeColor="accent1" w:themeShade="7F"/>
      <w:sz w:val="24"/>
      <w:szCs w:val="24"/>
      <w:lang w:val="en-IN" w:eastAsia="en-GB"/>
    </w:rPr>
  </w:style>
  <w:style w:type="character" w:customStyle="1" w:styleId="Heading8Char">
    <w:name w:val="Heading 8 Char"/>
    <w:basedOn w:val="DefaultParagraphFont"/>
    <w:link w:val="Heading8"/>
    <w:uiPriority w:val="9"/>
    <w:semiHidden/>
    <w:rsid w:val="00B12EB6"/>
    <w:rPr>
      <w:rFonts w:asciiTheme="majorHAnsi" w:eastAsiaTheme="majorEastAsia" w:hAnsiTheme="majorHAnsi" w:cstheme="majorBidi"/>
      <w:color w:val="272727" w:themeColor="text1" w:themeTint="D8"/>
      <w:sz w:val="21"/>
      <w:szCs w:val="21"/>
      <w:lang w:val="en-IN" w:eastAsia="en-GB"/>
    </w:rPr>
  </w:style>
  <w:style w:type="character" w:customStyle="1" w:styleId="Heading9Char">
    <w:name w:val="Heading 9 Char"/>
    <w:basedOn w:val="DefaultParagraphFont"/>
    <w:link w:val="Heading9"/>
    <w:uiPriority w:val="9"/>
    <w:semiHidden/>
    <w:rsid w:val="00B12EB6"/>
    <w:rPr>
      <w:rFonts w:asciiTheme="majorHAnsi" w:eastAsiaTheme="majorEastAsia" w:hAnsiTheme="majorHAnsi" w:cstheme="majorBidi"/>
      <w:i/>
      <w:iCs/>
      <w:color w:val="272727" w:themeColor="text1" w:themeTint="D8"/>
      <w:sz w:val="21"/>
      <w:szCs w:val="21"/>
      <w:lang w:val="en-IN" w:eastAsia="en-GB"/>
    </w:rPr>
  </w:style>
  <w:style w:type="table" w:styleId="GridTable1Light-Accent5">
    <w:name w:val="Grid Table 1 Light Accent 5"/>
    <w:basedOn w:val="TableNormal"/>
    <w:uiPriority w:val="46"/>
    <w:rsid w:val="00AF1687"/>
    <w:pPr>
      <w:spacing w:after="0" w:line="240" w:lineRule="auto"/>
    </w:pPr>
    <w:tblPr>
      <w:tblStyleRowBandSize w:val="1"/>
      <w:tblStyleColBandSize w:val="1"/>
      <w:tblBorders>
        <w:top w:val="single" w:sz="4" w:space="0" w:color="D9D4C7" w:themeColor="accent5" w:themeTint="66"/>
        <w:left w:val="single" w:sz="4" w:space="0" w:color="D9D4C7" w:themeColor="accent5" w:themeTint="66"/>
        <w:bottom w:val="single" w:sz="4" w:space="0" w:color="D9D4C7" w:themeColor="accent5" w:themeTint="66"/>
        <w:right w:val="single" w:sz="4" w:space="0" w:color="D9D4C7" w:themeColor="accent5" w:themeTint="66"/>
        <w:insideH w:val="single" w:sz="4" w:space="0" w:color="D9D4C7" w:themeColor="accent5" w:themeTint="66"/>
        <w:insideV w:val="single" w:sz="4" w:space="0" w:color="D9D4C7" w:themeColor="accent5" w:themeTint="66"/>
      </w:tblBorders>
    </w:tblPr>
    <w:tblStylePr w:type="firstRow">
      <w:rPr>
        <w:b/>
        <w:bCs/>
      </w:rPr>
      <w:tblPr/>
      <w:tcPr>
        <w:tcBorders>
          <w:bottom w:val="single" w:sz="12" w:space="0" w:color="C6BFAB" w:themeColor="accent5" w:themeTint="99"/>
        </w:tcBorders>
      </w:tcPr>
    </w:tblStylePr>
    <w:tblStylePr w:type="lastRow">
      <w:rPr>
        <w:b/>
        <w:bCs/>
      </w:rPr>
      <w:tblPr/>
      <w:tcPr>
        <w:tcBorders>
          <w:top w:val="double" w:sz="2" w:space="0" w:color="C6BFAB" w:themeColor="accent5" w:themeTint="99"/>
        </w:tcBorders>
      </w:tcPr>
    </w:tblStylePr>
    <w:tblStylePr w:type="firstCol">
      <w:rPr>
        <w:b/>
        <w:bCs/>
      </w:rPr>
    </w:tblStylePr>
    <w:tblStylePr w:type="lastCol">
      <w:rPr>
        <w:b/>
        <w:bCs/>
      </w:rPr>
    </w:tblStylePr>
  </w:style>
  <w:style w:type="paragraph" w:styleId="ListParagraph">
    <w:name w:val="List Paragraph"/>
    <w:aliases w:val="Figure_name,Bullet List,List - bullets,Equipment,List Paragraph1,List Paragraph Char Char,b1,Numbered Indented Text,lp1,List Paragraph11,Ref,Use Case List Paragraph Char,List_TIS,List Paragraph1 Char Char,Use Case List Paragraph,Number_1"/>
    <w:basedOn w:val="Normal"/>
    <w:link w:val="ListParagraphChar"/>
    <w:uiPriority w:val="34"/>
    <w:qFormat/>
    <w:rsid w:val="00AF1687"/>
    <w:pPr>
      <w:ind w:left="720"/>
      <w:contextualSpacing/>
    </w:pPr>
  </w:style>
  <w:style w:type="character" w:customStyle="1" w:styleId="ListParagraphChar">
    <w:name w:val="List Paragraph Char"/>
    <w:aliases w:val="Figure_name Char,Bullet List Char,List - bullets Char,Equipment Char,List Paragraph1 Char,List Paragraph Char Char Char,b1 Char,Numbered Indented Text Char,lp1 Char,List Paragraph11 Char,Ref Char,Use Case List Paragraph Char Char"/>
    <w:basedOn w:val="DefaultParagraphFont"/>
    <w:link w:val="ListParagraph"/>
    <w:uiPriority w:val="34"/>
    <w:qFormat/>
    <w:locked/>
    <w:rsid w:val="005376C9"/>
  </w:style>
  <w:style w:type="paragraph" w:styleId="Header">
    <w:name w:val="header"/>
    <w:basedOn w:val="Normal"/>
    <w:link w:val="HeaderChar"/>
    <w:uiPriority w:val="99"/>
    <w:unhideWhenUsed/>
    <w:rsid w:val="007575B7"/>
    <w:pPr>
      <w:tabs>
        <w:tab w:val="center" w:pos="4680"/>
        <w:tab w:val="right" w:pos="9360"/>
      </w:tabs>
    </w:pPr>
  </w:style>
  <w:style w:type="character" w:customStyle="1" w:styleId="HeaderChar">
    <w:name w:val="Header Char"/>
    <w:basedOn w:val="DefaultParagraphFont"/>
    <w:link w:val="Header"/>
    <w:uiPriority w:val="99"/>
    <w:rsid w:val="007575B7"/>
  </w:style>
  <w:style w:type="paragraph" w:styleId="Footer">
    <w:name w:val="footer"/>
    <w:basedOn w:val="Normal"/>
    <w:link w:val="FooterChar"/>
    <w:uiPriority w:val="99"/>
    <w:unhideWhenUsed/>
    <w:rsid w:val="007575B7"/>
    <w:pPr>
      <w:tabs>
        <w:tab w:val="center" w:pos="4680"/>
        <w:tab w:val="right" w:pos="9360"/>
      </w:tabs>
    </w:pPr>
  </w:style>
  <w:style w:type="character" w:customStyle="1" w:styleId="FooterChar">
    <w:name w:val="Footer Char"/>
    <w:basedOn w:val="DefaultParagraphFont"/>
    <w:link w:val="Footer"/>
    <w:uiPriority w:val="99"/>
    <w:rsid w:val="007575B7"/>
  </w:style>
  <w:style w:type="paragraph" w:styleId="NormalWeb">
    <w:name w:val="Normal (Web)"/>
    <w:basedOn w:val="Normal"/>
    <w:uiPriority w:val="99"/>
    <w:unhideWhenUsed/>
    <w:rsid w:val="00FA2286"/>
    <w:pPr>
      <w:spacing w:before="100" w:beforeAutospacing="1" w:after="100" w:afterAutospacing="1"/>
    </w:pPr>
  </w:style>
  <w:style w:type="character" w:customStyle="1" w:styleId="apple-converted-space">
    <w:name w:val="apple-converted-space"/>
    <w:basedOn w:val="DefaultParagraphFont"/>
    <w:rsid w:val="00FA2286"/>
  </w:style>
  <w:style w:type="character" w:styleId="Hyperlink">
    <w:name w:val="Hyperlink"/>
    <w:basedOn w:val="DefaultParagraphFont"/>
    <w:uiPriority w:val="99"/>
    <w:unhideWhenUsed/>
    <w:rsid w:val="00FA2286"/>
    <w:rPr>
      <w:color w:val="0000FF"/>
      <w:u w:val="single"/>
    </w:rPr>
  </w:style>
  <w:style w:type="character" w:styleId="Emphasis">
    <w:name w:val="Emphasis"/>
    <w:basedOn w:val="DefaultParagraphFont"/>
    <w:uiPriority w:val="20"/>
    <w:qFormat/>
    <w:rsid w:val="00FA2286"/>
    <w:rPr>
      <w:i/>
      <w:iCs/>
    </w:rPr>
  </w:style>
  <w:style w:type="character" w:styleId="Strong">
    <w:name w:val="Strong"/>
    <w:basedOn w:val="DefaultParagraphFont"/>
    <w:uiPriority w:val="22"/>
    <w:qFormat/>
    <w:rsid w:val="00FA2286"/>
    <w:rPr>
      <w:b/>
      <w:bCs/>
    </w:rPr>
  </w:style>
  <w:style w:type="character" w:customStyle="1" w:styleId="ph">
    <w:name w:val="ph"/>
    <w:basedOn w:val="DefaultParagraphFont"/>
    <w:rsid w:val="00A31E36"/>
  </w:style>
  <w:style w:type="paragraph" w:customStyle="1" w:styleId="shortdesc">
    <w:name w:val="shortdesc"/>
    <w:basedOn w:val="Normal"/>
    <w:rsid w:val="002145A3"/>
    <w:pPr>
      <w:spacing w:before="100" w:beforeAutospacing="1" w:after="100" w:afterAutospacing="1"/>
    </w:pPr>
  </w:style>
  <w:style w:type="character" w:styleId="HTMLSample">
    <w:name w:val="HTML Sample"/>
    <w:basedOn w:val="DefaultParagraphFont"/>
    <w:uiPriority w:val="99"/>
    <w:semiHidden/>
    <w:unhideWhenUsed/>
    <w:rsid w:val="002145A3"/>
    <w:rPr>
      <w:rFonts w:ascii="Courier New" w:eastAsia="Times New Roman" w:hAnsi="Courier New" w:cs="Courier New"/>
    </w:rPr>
  </w:style>
  <w:style w:type="paragraph" w:styleId="HTMLPreformatted">
    <w:name w:val="HTML Preformatted"/>
    <w:basedOn w:val="Normal"/>
    <w:link w:val="HTMLPreformattedChar"/>
    <w:uiPriority w:val="99"/>
    <w:unhideWhenUsed/>
    <w:rsid w:val="00214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45A3"/>
    <w:rPr>
      <w:rFonts w:ascii="Courier New" w:eastAsia="Times New Roman" w:hAnsi="Courier New" w:cs="Courier New"/>
      <w:sz w:val="20"/>
      <w:szCs w:val="20"/>
    </w:rPr>
  </w:style>
  <w:style w:type="character" w:styleId="HTMLCode">
    <w:name w:val="HTML Code"/>
    <w:basedOn w:val="DefaultParagraphFont"/>
    <w:uiPriority w:val="99"/>
    <w:semiHidden/>
    <w:unhideWhenUsed/>
    <w:rsid w:val="002145A3"/>
    <w:rPr>
      <w:rFonts w:ascii="Courier New" w:eastAsia="Times New Roman" w:hAnsi="Courier New" w:cs="Courier New"/>
      <w:sz w:val="20"/>
      <w:szCs w:val="20"/>
    </w:rPr>
  </w:style>
  <w:style w:type="paragraph" w:customStyle="1" w:styleId="p">
    <w:name w:val="p"/>
    <w:basedOn w:val="Normal"/>
    <w:rsid w:val="002145A3"/>
    <w:pPr>
      <w:spacing w:before="100" w:beforeAutospacing="1" w:after="100" w:afterAutospacing="1"/>
    </w:pPr>
  </w:style>
  <w:style w:type="character" w:customStyle="1" w:styleId="notetitle">
    <w:name w:val="notetitle"/>
    <w:basedOn w:val="DefaultParagraphFont"/>
    <w:rsid w:val="002145A3"/>
  </w:style>
  <w:style w:type="character" w:customStyle="1" w:styleId="metadata">
    <w:name w:val="metadata"/>
    <w:basedOn w:val="DefaultParagraphFont"/>
    <w:rsid w:val="001807B3"/>
  </w:style>
  <w:style w:type="character" w:customStyle="1" w:styleId="q">
    <w:name w:val="q"/>
    <w:basedOn w:val="DefaultParagraphFont"/>
    <w:rsid w:val="001F3D3F"/>
  </w:style>
  <w:style w:type="table" w:styleId="TableGrid">
    <w:name w:val="Table Grid"/>
    <w:aliases w:val="new tab,Format for the table,Header Table Grid,Equifax table,Header Table,Report Table Grid,Smart Text Table,Deloitte,Tabla Microsoft Servicios,GCP-Table Grid,KP Style,Infosys Table Style,Bordure,Bordure1,Bordure2"/>
    <w:basedOn w:val="TableNormal"/>
    <w:uiPriority w:val="39"/>
    <w:rsid w:val="00315F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C0D9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C0D99"/>
    <w:rPr>
      <w:rFonts w:eastAsiaTheme="minorEastAsia"/>
      <w:color w:val="5A5A5A" w:themeColor="text1" w:themeTint="A5"/>
      <w:spacing w:val="15"/>
    </w:rPr>
  </w:style>
  <w:style w:type="paragraph" w:styleId="NoSpacing">
    <w:name w:val="No Spacing"/>
    <w:link w:val="NoSpacingChar"/>
    <w:uiPriority w:val="1"/>
    <w:qFormat/>
    <w:rsid w:val="003D093C"/>
    <w:pPr>
      <w:spacing w:after="0" w:line="240" w:lineRule="auto"/>
    </w:pPr>
    <w:rPr>
      <w:rFonts w:eastAsiaTheme="minorEastAsia"/>
    </w:rPr>
  </w:style>
  <w:style w:type="character" w:customStyle="1" w:styleId="NoSpacingChar">
    <w:name w:val="No Spacing Char"/>
    <w:basedOn w:val="DefaultParagraphFont"/>
    <w:link w:val="NoSpacing"/>
    <w:uiPriority w:val="1"/>
    <w:rsid w:val="003D093C"/>
    <w:rPr>
      <w:rFonts w:eastAsiaTheme="minorEastAsia"/>
    </w:rPr>
  </w:style>
  <w:style w:type="paragraph" w:styleId="TOCHeading">
    <w:name w:val="TOC Heading"/>
    <w:basedOn w:val="Heading1"/>
    <w:next w:val="Normal"/>
    <w:uiPriority w:val="39"/>
    <w:unhideWhenUsed/>
    <w:qFormat/>
    <w:rsid w:val="003D093C"/>
    <w:pPr>
      <w:numPr>
        <w:numId w:val="1"/>
      </w:numPr>
      <w:outlineLvl w:val="9"/>
    </w:pPr>
  </w:style>
  <w:style w:type="paragraph" w:styleId="TOC1">
    <w:name w:val="toc 1"/>
    <w:basedOn w:val="Normal"/>
    <w:next w:val="Normal"/>
    <w:autoRedefine/>
    <w:uiPriority w:val="39"/>
    <w:unhideWhenUsed/>
    <w:rsid w:val="00860A89"/>
    <w:pPr>
      <w:tabs>
        <w:tab w:val="left" w:pos="440"/>
        <w:tab w:val="right" w:leader="dot" w:pos="9736"/>
      </w:tabs>
      <w:spacing w:before="120" w:after="120"/>
    </w:pPr>
    <w:rPr>
      <w:rFonts w:cstheme="minorHAnsi"/>
      <w:b/>
      <w:bCs/>
      <w:caps/>
      <w:sz w:val="20"/>
      <w:szCs w:val="20"/>
    </w:rPr>
  </w:style>
  <w:style w:type="paragraph" w:styleId="TOC2">
    <w:name w:val="toc 2"/>
    <w:basedOn w:val="Normal"/>
    <w:next w:val="Normal"/>
    <w:autoRedefine/>
    <w:uiPriority w:val="39"/>
    <w:unhideWhenUsed/>
    <w:rsid w:val="0062503D"/>
    <w:pPr>
      <w:ind w:left="220"/>
    </w:pPr>
    <w:rPr>
      <w:rFonts w:cstheme="minorHAnsi"/>
      <w:smallCaps/>
      <w:sz w:val="20"/>
      <w:szCs w:val="20"/>
    </w:rPr>
  </w:style>
  <w:style w:type="paragraph" w:styleId="TOC3">
    <w:name w:val="toc 3"/>
    <w:basedOn w:val="Normal"/>
    <w:next w:val="Normal"/>
    <w:autoRedefine/>
    <w:uiPriority w:val="39"/>
    <w:unhideWhenUsed/>
    <w:rsid w:val="0062503D"/>
    <w:pPr>
      <w:ind w:left="440"/>
    </w:pPr>
    <w:rPr>
      <w:rFonts w:cstheme="minorHAnsi"/>
      <w:i/>
      <w:iCs/>
      <w:sz w:val="20"/>
      <w:szCs w:val="20"/>
    </w:rPr>
  </w:style>
  <w:style w:type="character" w:styleId="CommentReference">
    <w:name w:val="annotation reference"/>
    <w:basedOn w:val="DefaultParagraphFont"/>
    <w:uiPriority w:val="99"/>
    <w:semiHidden/>
    <w:unhideWhenUsed/>
    <w:rsid w:val="00206D64"/>
    <w:rPr>
      <w:sz w:val="18"/>
      <w:szCs w:val="18"/>
    </w:rPr>
  </w:style>
  <w:style w:type="paragraph" w:styleId="CommentText">
    <w:name w:val="annotation text"/>
    <w:basedOn w:val="Normal"/>
    <w:link w:val="CommentTextChar"/>
    <w:uiPriority w:val="99"/>
    <w:unhideWhenUsed/>
    <w:rsid w:val="00206D64"/>
  </w:style>
  <w:style w:type="character" w:customStyle="1" w:styleId="CommentTextChar">
    <w:name w:val="Comment Text Char"/>
    <w:basedOn w:val="DefaultParagraphFont"/>
    <w:link w:val="CommentText"/>
    <w:uiPriority w:val="99"/>
    <w:rsid w:val="00206D64"/>
    <w:rPr>
      <w:sz w:val="24"/>
      <w:szCs w:val="24"/>
    </w:rPr>
  </w:style>
  <w:style w:type="paragraph" w:styleId="BalloonText">
    <w:name w:val="Balloon Text"/>
    <w:basedOn w:val="Normal"/>
    <w:link w:val="BalloonTextChar"/>
    <w:uiPriority w:val="99"/>
    <w:semiHidden/>
    <w:unhideWhenUsed/>
    <w:rsid w:val="00206D6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6D64"/>
    <w:rPr>
      <w:rFonts w:ascii="Segoe UI" w:hAnsi="Segoe UI" w:cs="Segoe UI"/>
      <w:sz w:val="18"/>
      <w:szCs w:val="18"/>
    </w:rPr>
  </w:style>
  <w:style w:type="paragraph" w:customStyle="1" w:styleId="note">
    <w:name w:val="note"/>
    <w:basedOn w:val="Normal"/>
    <w:rsid w:val="00C63589"/>
    <w:pPr>
      <w:spacing w:before="100" w:beforeAutospacing="1" w:after="100" w:afterAutospacing="1"/>
    </w:pPr>
  </w:style>
  <w:style w:type="table" w:customStyle="1" w:styleId="WBPOTable">
    <w:name w:val="WBPO Table"/>
    <w:basedOn w:val="TableNormal"/>
    <w:rsid w:val="00FF06ED"/>
    <w:pPr>
      <w:spacing w:after="0" w:line="240" w:lineRule="auto"/>
    </w:pPr>
    <w:rPr>
      <w:rFonts w:ascii="Lucida Sans Unicode" w:eastAsiaTheme="minorEastAsia" w:hAnsi="Lucida Sans Unicode" w:cs="Times New Roman"/>
      <w:sz w:val="18"/>
      <w:szCs w:val="20"/>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LilyUPC" w:hAnsi="LilyUPC" w:cs="Arial" w:hint="default"/>
        <w:b/>
        <w:color w:val="FFFFFF"/>
        <w:sz w:val="24"/>
        <w:szCs w:val="24"/>
      </w:rPr>
      <w:tblPr/>
      <w:tcPr>
        <w:tcBorders>
          <w:top w:val="nil"/>
          <w:left w:val="nil"/>
          <w:bottom w:val="nil"/>
          <w:right w:val="nil"/>
          <w:insideH w:val="nil"/>
          <w:insideV w:val="nil"/>
          <w:tl2br w:val="nil"/>
          <w:tr2bl w:val="nil"/>
        </w:tcBorders>
        <w:shd w:val="clear" w:color="auto" w:fill="006699"/>
      </w:tcPr>
    </w:tblStylePr>
  </w:style>
  <w:style w:type="table" w:styleId="ListTable3-Accent5">
    <w:name w:val="List Table 3 Accent 5"/>
    <w:basedOn w:val="TableNormal"/>
    <w:uiPriority w:val="48"/>
    <w:rsid w:val="00FF06ED"/>
    <w:pPr>
      <w:spacing w:after="0" w:line="240" w:lineRule="auto"/>
    </w:pPr>
    <w:tblPr>
      <w:tblStyleRowBandSize w:val="1"/>
      <w:tblStyleColBandSize w:val="1"/>
      <w:tblBorders>
        <w:top w:val="single" w:sz="4" w:space="0" w:color="A19574" w:themeColor="accent5"/>
        <w:left w:val="single" w:sz="4" w:space="0" w:color="A19574" w:themeColor="accent5"/>
        <w:bottom w:val="single" w:sz="4" w:space="0" w:color="A19574" w:themeColor="accent5"/>
        <w:right w:val="single" w:sz="4" w:space="0" w:color="A19574" w:themeColor="accent5"/>
      </w:tblBorders>
    </w:tblPr>
    <w:tblStylePr w:type="firstRow">
      <w:rPr>
        <w:b/>
        <w:bCs/>
        <w:color w:val="FFFFFF" w:themeColor="background1"/>
      </w:rPr>
      <w:tblPr/>
      <w:tcPr>
        <w:shd w:val="clear" w:color="auto" w:fill="A19574" w:themeFill="accent5"/>
      </w:tcPr>
    </w:tblStylePr>
    <w:tblStylePr w:type="lastRow">
      <w:rPr>
        <w:b/>
        <w:bCs/>
      </w:rPr>
      <w:tblPr/>
      <w:tcPr>
        <w:tcBorders>
          <w:top w:val="double" w:sz="4" w:space="0" w:color="A1957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19574" w:themeColor="accent5"/>
          <w:right w:val="single" w:sz="4" w:space="0" w:color="A19574" w:themeColor="accent5"/>
        </w:tcBorders>
      </w:tcPr>
    </w:tblStylePr>
    <w:tblStylePr w:type="band1Horz">
      <w:tblPr/>
      <w:tcPr>
        <w:tcBorders>
          <w:top w:val="single" w:sz="4" w:space="0" w:color="A19574" w:themeColor="accent5"/>
          <w:bottom w:val="single" w:sz="4" w:space="0" w:color="A1957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19574" w:themeColor="accent5"/>
          <w:left w:val="nil"/>
        </w:tcBorders>
      </w:tcPr>
    </w:tblStylePr>
    <w:tblStylePr w:type="swCell">
      <w:tblPr/>
      <w:tcPr>
        <w:tcBorders>
          <w:top w:val="double" w:sz="4" w:space="0" w:color="A19574" w:themeColor="accent5"/>
          <w:right w:val="nil"/>
        </w:tcBorders>
      </w:tcPr>
    </w:tblStylePr>
  </w:style>
  <w:style w:type="character" w:customStyle="1" w:styleId="CaptionChar2">
    <w:name w:val="Caption Char2"/>
    <w:aliases w:val="FigCaption Char,Caption Char Char1,FigCaption Char Char Char,Caption Char1 Char,Caption Char Char Char,FigCaption Char1 Char Char,FigCaption Char Cha Char1,FigCaption Char Cha Char Char,Caption Char3 Char Char,FigCaption Char2 Char Char"/>
    <w:link w:val="Caption"/>
    <w:locked/>
    <w:rsid w:val="001702C4"/>
    <w:rPr>
      <w:rFonts w:ascii="Segoe UI" w:hAnsi="Segoe UI" w:cs="Segoe UI"/>
      <w:i/>
      <w:iCs/>
      <w:color w:val="4E3B30" w:themeColor="text2"/>
      <w:sz w:val="18"/>
      <w:szCs w:val="18"/>
    </w:rPr>
  </w:style>
  <w:style w:type="paragraph" w:styleId="Caption">
    <w:name w:val="caption"/>
    <w:aliases w:val="FigCaption,Caption Char,FigCaption Char Char,Caption Char1,Caption Char Char,FigCaption Char1 Char,FigCaption Char Cha,FigCaption Char Cha Char,Caption Char3 Char,FigCaption Char2 Char,Caption Char2 Char Char,FigCaption Char Char1 Char,Caption2"/>
    <w:basedOn w:val="Normal"/>
    <w:next w:val="Normal"/>
    <w:link w:val="CaptionChar2"/>
    <w:unhideWhenUsed/>
    <w:qFormat/>
    <w:rsid w:val="001702C4"/>
    <w:pPr>
      <w:spacing w:before="120" w:after="200"/>
      <w:jc w:val="both"/>
    </w:pPr>
    <w:rPr>
      <w:rFonts w:ascii="Segoe UI" w:hAnsi="Segoe UI" w:cs="Segoe UI"/>
      <w:i/>
      <w:iCs/>
      <w:color w:val="4E3B30" w:themeColor="text2"/>
      <w:sz w:val="18"/>
      <w:szCs w:val="18"/>
    </w:rPr>
  </w:style>
  <w:style w:type="character" w:customStyle="1" w:styleId="mw-headline">
    <w:name w:val="mw-headline"/>
    <w:basedOn w:val="DefaultParagraphFont"/>
    <w:rsid w:val="008C071E"/>
  </w:style>
  <w:style w:type="character" w:customStyle="1" w:styleId="mw-editsection">
    <w:name w:val="mw-editsection"/>
    <w:basedOn w:val="DefaultParagraphFont"/>
    <w:rsid w:val="008C071E"/>
  </w:style>
  <w:style w:type="character" w:customStyle="1" w:styleId="mw-editsection-bracket">
    <w:name w:val="mw-editsection-bracket"/>
    <w:basedOn w:val="DefaultParagraphFont"/>
    <w:rsid w:val="008C071E"/>
  </w:style>
  <w:style w:type="paragraph" w:customStyle="1" w:styleId="p1">
    <w:name w:val="p1"/>
    <w:basedOn w:val="Normal"/>
    <w:rsid w:val="005A51BB"/>
    <w:pPr>
      <w:spacing w:before="100" w:beforeAutospacing="1" w:after="100" w:afterAutospacing="1"/>
    </w:pPr>
  </w:style>
  <w:style w:type="character" w:styleId="FollowedHyperlink">
    <w:name w:val="FollowedHyperlink"/>
    <w:basedOn w:val="DefaultParagraphFont"/>
    <w:uiPriority w:val="99"/>
    <w:semiHidden/>
    <w:unhideWhenUsed/>
    <w:rsid w:val="00EB7919"/>
    <w:rPr>
      <w:color w:val="FFC42F" w:themeColor="followedHyperlink"/>
      <w:u w:val="single"/>
    </w:rPr>
  </w:style>
  <w:style w:type="paragraph" w:styleId="CommentSubject">
    <w:name w:val="annotation subject"/>
    <w:basedOn w:val="CommentText"/>
    <w:next w:val="CommentText"/>
    <w:link w:val="CommentSubjectChar"/>
    <w:uiPriority w:val="99"/>
    <w:semiHidden/>
    <w:unhideWhenUsed/>
    <w:rsid w:val="005A4C5D"/>
    <w:rPr>
      <w:b/>
      <w:bCs/>
      <w:sz w:val="20"/>
      <w:szCs w:val="20"/>
    </w:rPr>
  </w:style>
  <w:style w:type="character" w:customStyle="1" w:styleId="CommentSubjectChar">
    <w:name w:val="Comment Subject Char"/>
    <w:basedOn w:val="CommentTextChar"/>
    <w:link w:val="CommentSubject"/>
    <w:uiPriority w:val="99"/>
    <w:semiHidden/>
    <w:rsid w:val="005A4C5D"/>
    <w:rPr>
      <w:b/>
      <w:bCs/>
      <w:sz w:val="20"/>
      <w:szCs w:val="20"/>
    </w:rPr>
  </w:style>
  <w:style w:type="paragraph" w:styleId="Revision">
    <w:name w:val="Revision"/>
    <w:hidden/>
    <w:uiPriority w:val="99"/>
    <w:semiHidden/>
    <w:rsid w:val="00226E38"/>
    <w:pPr>
      <w:spacing w:after="0" w:line="240" w:lineRule="auto"/>
    </w:pPr>
  </w:style>
  <w:style w:type="paragraph" w:customStyle="1" w:styleId="Style1">
    <w:name w:val="Style1"/>
    <w:basedOn w:val="Normal"/>
    <w:link w:val="Style1Char"/>
    <w:qFormat/>
    <w:rsid w:val="006C688A"/>
    <w:pPr>
      <w:spacing w:before="120" w:after="60"/>
    </w:pPr>
    <w:rPr>
      <w:rFonts w:ascii="Arial" w:hAnsi="Arial" w:cs="Arial"/>
    </w:rPr>
  </w:style>
  <w:style w:type="character" w:customStyle="1" w:styleId="Style1Char">
    <w:name w:val="Style1 Char"/>
    <w:basedOn w:val="DefaultParagraphFont"/>
    <w:link w:val="Style1"/>
    <w:rsid w:val="006C688A"/>
    <w:rPr>
      <w:rFonts w:ascii="Arial" w:hAnsi="Arial" w:cs="Arial"/>
      <w:sz w:val="24"/>
      <w:szCs w:val="24"/>
    </w:rPr>
  </w:style>
  <w:style w:type="table" w:styleId="TableGridLight">
    <w:name w:val="Grid Table Light"/>
    <w:basedOn w:val="TableNormal"/>
    <w:uiPriority w:val="40"/>
    <w:rsid w:val="007960F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2">
    <w:name w:val="Style2"/>
    <w:basedOn w:val="Normal"/>
    <w:link w:val="Style2Char"/>
    <w:qFormat/>
    <w:rsid w:val="004A6048"/>
    <w:pPr>
      <w:numPr>
        <w:numId w:val="2"/>
      </w:numPr>
      <w:spacing w:before="60" w:after="60"/>
      <w:ind w:left="357" w:hanging="357"/>
      <w:jc w:val="both"/>
    </w:pPr>
    <w:rPr>
      <w:rFonts w:ascii="Arial" w:hAnsi="Arial" w:cs="Arial"/>
      <w:color w:val="000000"/>
    </w:rPr>
  </w:style>
  <w:style w:type="character" w:customStyle="1" w:styleId="Style2Char">
    <w:name w:val="Style2 Char"/>
    <w:basedOn w:val="DefaultParagraphFont"/>
    <w:link w:val="Style2"/>
    <w:rsid w:val="004A6048"/>
    <w:rPr>
      <w:rFonts w:ascii="Arial" w:eastAsia="Times New Roman" w:hAnsi="Arial" w:cs="Arial"/>
      <w:color w:val="000000"/>
      <w:sz w:val="24"/>
      <w:szCs w:val="24"/>
      <w:lang w:val="en-IN" w:eastAsia="en-GB"/>
    </w:rPr>
  </w:style>
  <w:style w:type="paragraph" w:customStyle="1" w:styleId="Style3">
    <w:name w:val="Style3"/>
    <w:basedOn w:val="ListParagraph"/>
    <w:link w:val="Style3Char"/>
    <w:qFormat/>
    <w:rsid w:val="00F074E3"/>
    <w:pPr>
      <w:spacing w:before="120" w:after="60"/>
      <w:ind w:left="0"/>
      <w:contextualSpacing w:val="0"/>
    </w:pPr>
    <w:rPr>
      <w:rFonts w:asciiTheme="majorHAnsi" w:eastAsia="Arial" w:hAnsiTheme="majorHAnsi" w:cstheme="minorHAnsi"/>
      <w:b/>
      <w:sz w:val="26"/>
      <w:szCs w:val="26"/>
    </w:rPr>
  </w:style>
  <w:style w:type="character" w:customStyle="1" w:styleId="Style3Char">
    <w:name w:val="Style3 Char"/>
    <w:basedOn w:val="ListParagraphChar"/>
    <w:link w:val="Style3"/>
    <w:rsid w:val="00F074E3"/>
    <w:rPr>
      <w:rFonts w:asciiTheme="majorHAnsi" w:eastAsia="Arial" w:hAnsiTheme="majorHAnsi" w:cstheme="minorHAnsi"/>
      <w:b/>
      <w:sz w:val="26"/>
      <w:szCs w:val="26"/>
    </w:rPr>
  </w:style>
  <w:style w:type="paragraph" w:styleId="TOC4">
    <w:name w:val="toc 4"/>
    <w:basedOn w:val="Normal"/>
    <w:next w:val="Normal"/>
    <w:autoRedefine/>
    <w:uiPriority w:val="39"/>
    <w:unhideWhenUsed/>
    <w:rsid w:val="00C73CB8"/>
    <w:pPr>
      <w:ind w:left="660"/>
    </w:pPr>
    <w:rPr>
      <w:rFonts w:cstheme="minorHAnsi"/>
      <w:sz w:val="18"/>
      <w:szCs w:val="18"/>
    </w:rPr>
  </w:style>
  <w:style w:type="paragraph" w:styleId="TOC5">
    <w:name w:val="toc 5"/>
    <w:basedOn w:val="Normal"/>
    <w:next w:val="Normal"/>
    <w:autoRedefine/>
    <w:uiPriority w:val="39"/>
    <w:unhideWhenUsed/>
    <w:rsid w:val="00C73CB8"/>
    <w:pPr>
      <w:ind w:left="880"/>
    </w:pPr>
    <w:rPr>
      <w:rFonts w:cstheme="minorHAnsi"/>
      <w:sz w:val="18"/>
      <w:szCs w:val="18"/>
    </w:rPr>
  </w:style>
  <w:style w:type="paragraph" w:styleId="TOC6">
    <w:name w:val="toc 6"/>
    <w:basedOn w:val="Normal"/>
    <w:next w:val="Normal"/>
    <w:autoRedefine/>
    <w:uiPriority w:val="39"/>
    <w:unhideWhenUsed/>
    <w:rsid w:val="00C73CB8"/>
    <w:pPr>
      <w:ind w:left="1100"/>
    </w:pPr>
    <w:rPr>
      <w:rFonts w:cstheme="minorHAnsi"/>
      <w:sz w:val="18"/>
      <w:szCs w:val="18"/>
    </w:rPr>
  </w:style>
  <w:style w:type="paragraph" w:styleId="TOC7">
    <w:name w:val="toc 7"/>
    <w:basedOn w:val="Normal"/>
    <w:next w:val="Normal"/>
    <w:autoRedefine/>
    <w:uiPriority w:val="39"/>
    <w:unhideWhenUsed/>
    <w:rsid w:val="00C73CB8"/>
    <w:pPr>
      <w:ind w:left="1320"/>
    </w:pPr>
    <w:rPr>
      <w:rFonts w:cstheme="minorHAnsi"/>
      <w:sz w:val="18"/>
      <w:szCs w:val="18"/>
    </w:rPr>
  </w:style>
  <w:style w:type="paragraph" w:styleId="TOC8">
    <w:name w:val="toc 8"/>
    <w:basedOn w:val="Normal"/>
    <w:next w:val="Normal"/>
    <w:autoRedefine/>
    <w:uiPriority w:val="39"/>
    <w:unhideWhenUsed/>
    <w:rsid w:val="00C73CB8"/>
    <w:pPr>
      <w:ind w:left="1540"/>
    </w:pPr>
    <w:rPr>
      <w:rFonts w:cstheme="minorHAnsi"/>
      <w:sz w:val="18"/>
      <w:szCs w:val="18"/>
    </w:rPr>
  </w:style>
  <w:style w:type="paragraph" w:styleId="TOC9">
    <w:name w:val="toc 9"/>
    <w:basedOn w:val="Normal"/>
    <w:next w:val="Normal"/>
    <w:autoRedefine/>
    <w:uiPriority w:val="39"/>
    <w:unhideWhenUsed/>
    <w:rsid w:val="00C73CB8"/>
    <w:pPr>
      <w:ind w:left="1760"/>
    </w:pPr>
    <w:rPr>
      <w:rFonts w:cstheme="minorHAnsi"/>
      <w:sz w:val="18"/>
      <w:szCs w:val="18"/>
    </w:rPr>
  </w:style>
  <w:style w:type="table" w:styleId="PlainTable3">
    <w:name w:val="Plain Table 3"/>
    <w:basedOn w:val="TableNormal"/>
    <w:uiPriority w:val="43"/>
    <w:rsid w:val="0023174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normaltextrun">
    <w:name w:val="normaltextrun"/>
    <w:basedOn w:val="DefaultParagraphFont"/>
    <w:rsid w:val="00F145D4"/>
  </w:style>
  <w:style w:type="character" w:customStyle="1" w:styleId="eop">
    <w:name w:val="eop"/>
    <w:basedOn w:val="DefaultParagraphFont"/>
    <w:rsid w:val="00F145D4"/>
  </w:style>
  <w:style w:type="character" w:customStyle="1" w:styleId="UnresolvedMention1">
    <w:name w:val="Unresolved Mention1"/>
    <w:basedOn w:val="DefaultParagraphFont"/>
    <w:uiPriority w:val="99"/>
    <w:semiHidden/>
    <w:unhideWhenUsed/>
    <w:rsid w:val="008733E2"/>
    <w:rPr>
      <w:color w:val="605E5C"/>
      <w:shd w:val="clear" w:color="auto" w:fill="E1DFDD"/>
    </w:rPr>
  </w:style>
  <w:style w:type="character" w:customStyle="1" w:styleId="pln">
    <w:name w:val="pln"/>
    <w:basedOn w:val="DefaultParagraphFont"/>
    <w:rsid w:val="00866E53"/>
  </w:style>
  <w:style w:type="character" w:customStyle="1" w:styleId="pun">
    <w:name w:val="pun"/>
    <w:basedOn w:val="DefaultParagraphFont"/>
    <w:rsid w:val="00866E53"/>
  </w:style>
  <w:style w:type="character" w:customStyle="1" w:styleId="str">
    <w:name w:val="str"/>
    <w:basedOn w:val="DefaultParagraphFont"/>
    <w:rsid w:val="00866E53"/>
  </w:style>
  <w:style w:type="character" w:customStyle="1" w:styleId="com">
    <w:name w:val="com"/>
    <w:basedOn w:val="DefaultParagraphFont"/>
    <w:rsid w:val="00866E53"/>
  </w:style>
  <w:style w:type="character" w:customStyle="1" w:styleId="tag">
    <w:name w:val="tag"/>
    <w:basedOn w:val="DefaultParagraphFont"/>
    <w:rsid w:val="005A6F37"/>
  </w:style>
  <w:style w:type="character" w:customStyle="1" w:styleId="atn">
    <w:name w:val="atn"/>
    <w:basedOn w:val="DefaultParagraphFont"/>
    <w:rsid w:val="005A6F37"/>
  </w:style>
  <w:style w:type="character" w:customStyle="1" w:styleId="atv">
    <w:name w:val="atv"/>
    <w:basedOn w:val="DefaultParagraphFont"/>
    <w:rsid w:val="005A6F37"/>
  </w:style>
  <w:style w:type="table" w:styleId="GridTable4-Accent5">
    <w:name w:val="Grid Table 4 Accent 5"/>
    <w:basedOn w:val="TableNormal"/>
    <w:uiPriority w:val="49"/>
    <w:rsid w:val="00443820"/>
    <w:pPr>
      <w:spacing w:after="0" w:line="240" w:lineRule="auto"/>
    </w:pPr>
    <w:tblPr>
      <w:tblStyleRowBandSize w:val="1"/>
      <w:tblStyleColBandSize w:val="1"/>
      <w:tblBorders>
        <w:top w:val="single" w:sz="4" w:space="0" w:color="C6BFAB" w:themeColor="accent5" w:themeTint="99"/>
        <w:left w:val="single" w:sz="4" w:space="0" w:color="C6BFAB" w:themeColor="accent5" w:themeTint="99"/>
        <w:bottom w:val="single" w:sz="4" w:space="0" w:color="C6BFAB" w:themeColor="accent5" w:themeTint="99"/>
        <w:right w:val="single" w:sz="4" w:space="0" w:color="C6BFAB" w:themeColor="accent5" w:themeTint="99"/>
        <w:insideH w:val="single" w:sz="4" w:space="0" w:color="C6BFAB" w:themeColor="accent5" w:themeTint="99"/>
        <w:insideV w:val="single" w:sz="4" w:space="0" w:color="C6BFAB" w:themeColor="accent5" w:themeTint="99"/>
      </w:tblBorders>
    </w:tblPr>
    <w:tblStylePr w:type="firstRow">
      <w:rPr>
        <w:b/>
        <w:bCs/>
        <w:color w:val="FFFFFF" w:themeColor="background1"/>
      </w:rPr>
      <w:tblPr/>
      <w:tcPr>
        <w:tcBorders>
          <w:top w:val="single" w:sz="4" w:space="0" w:color="A19574" w:themeColor="accent5"/>
          <w:left w:val="single" w:sz="4" w:space="0" w:color="A19574" w:themeColor="accent5"/>
          <w:bottom w:val="single" w:sz="4" w:space="0" w:color="A19574" w:themeColor="accent5"/>
          <w:right w:val="single" w:sz="4" w:space="0" w:color="A19574" w:themeColor="accent5"/>
          <w:insideH w:val="nil"/>
          <w:insideV w:val="nil"/>
        </w:tcBorders>
        <w:shd w:val="clear" w:color="auto" w:fill="A19574" w:themeFill="accent5"/>
      </w:tcPr>
    </w:tblStylePr>
    <w:tblStylePr w:type="lastRow">
      <w:rPr>
        <w:b/>
        <w:bCs/>
      </w:rPr>
      <w:tblPr/>
      <w:tcPr>
        <w:tcBorders>
          <w:top w:val="double" w:sz="4" w:space="0" w:color="A19574" w:themeColor="accent5"/>
        </w:tcBorders>
      </w:tcPr>
    </w:tblStylePr>
    <w:tblStylePr w:type="firstCol">
      <w:rPr>
        <w:b/>
        <w:bCs/>
      </w:rPr>
    </w:tblStylePr>
    <w:tblStylePr w:type="lastCol">
      <w:rPr>
        <w:b/>
        <w:bCs/>
      </w:rPr>
    </w:tblStylePr>
    <w:tblStylePr w:type="band1Vert">
      <w:tblPr/>
      <w:tcPr>
        <w:shd w:val="clear" w:color="auto" w:fill="ECE9E3" w:themeFill="accent5" w:themeFillTint="33"/>
      </w:tcPr>
    </w:tblStylePr>
    <w:tblStylePr w:type="band1Horz">
      <w:tblPr/>
      <w:tcPr>
        <w:shd w:val="clear" w:color="auto" w:fill="ECE9E3" w:themeFill="accent5" w:themeFillTint="33"/>
      </w:tcPr>
    </w:tblStylePr>
  </w:style>
  <w:style w:type="character" w:customStyle="1" w:styleId="cm-tag">
    <w:name w:val="cm-tag"/>
    <w:basedOn w:val="DefaultParagraphFont"/>
    <w:rsid w:val="00443820"/>
  </w:style>
  <w:style w:type="character" w:customStyle="1" w:styleId="hljs-tag">
    <w:name w:val="hljs-tag"/>
    <w:basedOn w:val="DefaultParagraphFont"/>
    <w:rsid w:val="00122E26"/>
  </w:style>
  <w:style w:type="character" w:customStyle="1" w:styleId="hljs-name">
    <w:name w:val="hljs-name"/>
    <w:basedOn w:val="DefaultParagraphFont"/>
    <w:rsid w:val="00122E26"/>
  </w:style>
  <w:style w:type="character" w:customStyle="1" w:styleId="hljs-comment">
    <w:name w:val="hljs-comment"/>
    <w:basedOn w:val="DefaultParagraphFont"/>
    <w:rsid w:val="00122E26"/>
  </w:style>
  <w:style w:type="character" w:styleId="PageNumber">
    <w:name w:val="page number"/>
    <w:basedOn w:val="DefaultParagraphFont"/>
    <w:uiPriority w:val="99"/>
    <w:semiHidden/>
    <w:unhideWhenUsed/>
    <w:rsid w:val="004B5147"/>
  </w:style>
  <w:style w:type="character" w:customStyle="1" w:styleId="secnum">
    <w:name w:val="secnum"/>
    <w:basedOn w:val="DefaultParagraphFont"/>
    <w:rsid w:val="00A90723"/>
  </w:style>
  <w:style w:type="character" w:customStyle="1" w:styleId="UnresolvedMention10">
    <w:name w:val="Unresolved Mention1"/>
    <w:basedOn w:val="DefaultParagraphFont"/>
    <w:uiPriority w:val="99"/>
    <w:semiHidden/>
    <w:unhideWhenUsed/>
    <w:rsid w:val="004462C8"/>
    <w:rPr>
      <w:color w:val="605E5C"/>
      <w:shd w:val="clear" w:color="auto" w:fill="E1DFDD"/>
    </w:rPr>
  </w:style>
  <w:style w:type="table" w:styleId="GridTable2-Accent3">
    <w:name w:val="Grid Table 2 Accent 3"/>
    <w:basedOn w:val="TableNormal"/>
    <w:uiPriority w:val="47"/>
    <w:rsid w:val="004462C8"/>
    <w:pPr>
      <w:spacing w:after="0" w:line="240" w:lineRule="auto"/>
    </w:pPr>
    <w:tblPr>
      <w:tblStyleRowBandSize w:val="1"/>
      <w:tblStyleColBandSize w:val="1"/>
      <w:tblBorders>
        <w:top w:val="single" w:sz="2" w:space="0" w:color="D2B9B2" w:themeColor="accent3" w:themeTint="99"/>
        <w:bottom w:val="single" w:sz="2" w:space="0" w:color="D2B9B2" w:themeColor="accent3" w:themeTint="99"/>
        <w:insideH w:val="single" w:sz="2" w:space="0" w:color="D2B9B2" w:themeColor="accent3" w:themeTint="99"/>
        <w:insideV w:val="single" w:sz="2" w:space="0" w:color="D2B9B2" w:themeColor="accent3" w:themeTint="99"/>
      </w:tblBorders>
    </w:tblPr>
    <w:tblStylePr w:type="firstRow">
      <w:rPr>
        <w:b/>
        <w:bCs/>
      </w:rPr>
      <w:tblPr/>
      <w:tcPr>
        <w:tcBorders>
          <w:top w:val="nil"/>
          <w:bottom w:val="single" w:sz="12" w:space="0" w:color="D2B9B2" w:themeColor="accent3" w:themeTint="99"/>
          <w:insideH w:val="nil"/>
          <w:insideV w:val="nil"/>
        </w:tcBorders>
        <w:shd w:val="clear" w:color="auto" w:fill="FFFFFF" w:themeFill="background1"/>
      </w:tcPr>
    </w:tblStylePr>
    <w:tblStylePr w:type="lastRow">
      <w:rPr>
        <w:b/>
        <w:bCs/>
      </w:rPr>
      <w:tblPr/>
      <w:tcPr>
        <w:tcBorders>
          <w:top w:val="double" w:sz="2" w:space="0" w:color="D2B9B2"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0E7E5" w:themeFill="accent3" w:themeFillTint="33"/>
      </w:tcPr>
    </w:tblStylePr>
    <w:tblStylePr w:type="band1Horz">
      <w:tblPr/>
      <w:tcPr>
        <w:shd w:val="clear" w:color="auto" w:fill="F0E7E5" w:themeFill="accent3" w:themeFillTint="33"/>
      </w:tcPr>
    </w:tblStylePr>
  </w:style>
  <w:style w:type="paragraph" w:customStyle="1" w:styleId="Default">
    <w:name w:val="Default"/>
    <w:rsid w:val="00BA7588"/>
    <w:pPr>
      <w:autoSpaceDE w:val="0"/>
      <w:autoSpaceDN w:val="0"/>
      <w:adjustRightInd w:val="0"/>
      <w:spacing w:after="0" w:line="240" w:lineRule="auto"/>
    </w:pPr>
    <w:rPr>
      <w:rFonts w:ascii="Proxima Nova Rg" w:hAnsi="Proxima Nova Rg" w:cs="Proxima Nova Rg"/>
      <w:color w:val="000000"/>
      <w:sz w:val="24"/>
      <w:szCs w:val="24"/>
      <w:lang w:val="en-IN"/>
    </w:rPr>
  </w:style>
  <w:style w:type="character" w:customStyle="1" w:styleId="A6">
    <w:name w:val="A6"/>
    <w:uiPriority w:val="99"/>
    <w:rsid w:val="00BA7588"/>
    <w:rPr>
      <w:rFonts w:cs="Proxima Nova Rg"/>
      <w:color w:val="000000"/>
      <w:sz w:val="18"/>
      <w:szCs w:val="18"/>
    </w:rPr>
  </w:style>
  <w:style w:type="paragraph" w:customStyle="1" w:styleId="Pa5">
    <w:name w:val="Pa5"/>
    <w:basedOn w:val="Default"/>
    <w:next w:val="Default"/>
    <w:uiPriority w:val="99"/>
    <w:rsid w:val="00BA7588"/>
    <w:pPr>
      <w:spacing w:line="441" w:lineRule="atLeast"/>
    </w:pPr>
    <w:rPr>
      <w:rFonts w:ascii="Proxima Nova Lt" w:hAnsi="Proxima Nova Lt" w:cstheme="minorBidi"/>
      <w:color w:val="auto"/>
    </w:rPr>
  </w:style>
  <w:style w:type="paragraph" w:customStyle="1" w:styleId="Pa6">
    <w:name w:val="Pa6"/>
    <w:basedOn w:val="Default"/>
    <w:next w:val="Default"/>
    <w:uiPriority w:val="99"/>
    <w:rsid w:val="00BA7588"/>
    <w:pPr>
      <w:spacing w:line="186" w:lineRule="atLeast"/>
    </w:pPr>
    <w:rPr>
      <w:rFonts w:ascii="Proxima Nova Lt" w:hAnsi="Proxima Nova Lt" w:cstheme="minorBidi"/>
      <w:color w:val="auto"/>
    </w:rPr>
  </w:style>
  <w:style w:type="paragraph" w:customStyle="1" w:styleId="Pa9">
    <w:name w:val="Pa9"/>
    <w:basedOn w:val="Default"/>
    <w:next w:val="Default"/>
    <w:uiPriority w:val="99"/>
    <w:rsid w:val="00BA7588"/>
    <w:pPr>
      <w:spacing w:line="241" w:lineRule="atLeast"/>
    </w:pPr>
    <w:rPr>
      <w:rFonts w:cstheme="minorBidi"/>
      <w:color w:val="auto"/>
    </w:rPr>
  </w:style>
  <w:style w:type="paragraph" w:customStyle="1" w:styleId="Pa10">
    <w:name w:val="Pa10"/>
    <w:basedOn w:val="Default"/>
    <w:next w:val="Default"/>
    <w:uiPriority w:val="99"/>
    <w:rsid w:val="00BA7588"/>
    <w:pPr>
      <w:spacing w:line="201" w:lineRule="atLeast"/>
    </w:pPr>
    <w:rPr>
      <w:rFonts w:cstheme="minorBidi"/>
      <w:color w:val="auto"/>
    </w:rPr>
  </w:style>
  <w:style w:type="paragraph" w:customStyle="1" w:styleId="Pa11">
    <w:name w:val="Pa11"/>
    <w:basedOn w:val="Default"/>
    <w:next w:val="Default"/>
    <w:uiPriority w:val="99"/>
    <w:rsid w:val="00BA7588"/>
    <w:pPr>
      <w:spacing w:line="186" w:lineRule="atLeast"/>
    </w:pPr>
    <w:rPr>
      <w:rFonts w:cstheme="minorBidi"/>
      <w:color w:val="auto"/>
    </w:rPr>
  </w:style>
  <w:style w:type="character" w:customStyle="1" w:styleId="A8">
    <w:name w:val="A8"/>
    <w:uiPriority w:val="99"/>
    <w:rsid w:val="00BA7588"/>
    <w:rPr>
      <w:rFonts w:ascii="OCR B Std" w:hAnsi="OCR B Std" w:cs="OCR B Std"/>
      <w:color w:val="000000"/>
      <w:sz w:val="15"/>
      <w:szCs w:val="15"/>
    </w:rPr>
  </w:style>
  <w:style w:type="paragraph" w:customStyle="1" w:styleId="Pa12">
    <w:name w:val="Pa12"/>
    <w:basedOn w:val="Default"/>
    <w:next w:val="Default"/>
    <w:uiPriority w:val="99"/>
    <w:rsid w:val="00BA7588"/>
    <w:pPr>
      <w:spacing w:line="186" w:lineRule="atLeast"/>
    </w:pPr>
    <w:rPr>
      <w:rFonts w:cstheme="minorBidi"/>
      <w:color w:val="auto"/>
    </w:rPr>
  </w:style>
  <w:style w:type="paragraph" w:customStyle="1" w:styleId="Pa14">
    <w:name w:val="Pa14"/>
    <w:basedOn w:val="Default"/>
    <w:next w:val="Default"/>
    <w:uiPriority w:val="99"/>
    <w:rsid w:val="00BA7588"/>
    <w:pPr>
      <w:spacing w:line="186" w:lineRule="atLeast"/>
    </w:pPr>
    <w:rPr>
      <w:rFonts w:cstheme="minorBidi"/>
      <w:color w:val="auto"/>
    </w:rPr>
  </w:style>
  <w:style w:type="paragraph" w:customStyle="1" w:styleId="Style4">
    <w:name w:val="Style4"/>
    <w:basedOn w:val="Heading3"/>
    <w:link w:val="Style4Char"/>
    <w:qFormat/>
    <w:rsid w:val="009F363B"/>
    <w:pPr>
      <w:numPr>
        <w:ilvl w:val="0"/>
        <w:numId w:val="37"/>
      </w:numPr>
    </w:pPr>
  </w:style>
  <w:style w:type="character" w:customStyle="1" w:styleId="Style4Char">
    <w:name w:val="Style4 Char"/>
    <w:basedOn w:val="Heading3Char"/>
    <w:link w:val="Style4"/>
    <w:rsid w:val="009F363B"/>
    <w:rPr>
      <w:rFonts w:eastAsia="Times New Roman" w:cstheme="minorHAnsi"/>
      <w:b/>
      <w:bCs/>
      <w:color w:val="002060"/>
      <w:lang w:val="en-IN" w:eastAsia="en-GB"/>
    </w:rPr>
  </w:style>
  <w:style w:type="character" w:customStyle="1" w:styleId="lit">
    <w:name w:val="lit"/>
    <w:basedOn w:val="DefaultParagraphFont"/>
    <w:rsid w:val="004F0A54"/>
  </w:style>
  <w:style w:type="character" w:customStyle="1" w:styleId="c1">
    <w:name w:val="c1"/>
    <w:basedOn w:val="DefaultParagraphFont"/>
    <w:rsid w:val="004F0A54"/>
  </w:style>
  <w:style w:type="character" w:customStyle="1" w:styleId="k">
    <w:name w:val="k"/>
    <w:basedOn w:val="DefaultParagraphFont"/>
    <w:rsid w:val="004F0A54"/>
  </w:style>
  <w:style w:type="character" w:customStyle="1" w:styleId="n">
    <w:name w:val="n"/>
    <w:basedOn w:val="DefaultParagraphFont"/>
    <w:rsid w:val="004F0A54"/>
  </w:style>
  <w:style w:type="character" w:customStyle="1" w:styleId="o">
    <w:name w:val="o"/>
    <w:basedOn w:val="DefaultParagraphFont"/>
    <w:rsid w:val="004F0A54"/>
  </w:style>
  <w:style w:type="character" w:customStyle="1" w:styleId="m">
    <w:name w:val="m"/>
    <w:basedOn w:val="DefaultParagraphFont"/>
    <w:rsid w:val="004F0A54"/>
  </w:style>
  <w:style w:type="character" w:customStyle="1" w:styleId="nc">
    <w:name w:val="nc"/>
    <w:basedOn w:val="DefaultParagraphFont"/>
    <w:rsid w:val="004F0A54"/>
  </w:style>
  <w:style w:type="character" w:customStyle="1" w:styleId="nt">
    <w:name w:val="nt"/>
    <w:basedOn w:val="DefaultParagraphFont"/>
    <w:rsid w:val="00C66358"/>
  </w:style>
  <w:style w:type="character" w:customStyle="1" w:styleId="c">
    <w:name w:val="c"/>
    <w:basedOn w:val="DefaultParagraphFont"/>
    <w:rsid w:val="00C66358"/>
  </w:style>
  <w:style w:type="character" w:styleId="UnresolvedMention">
    <w:name w:val="Unresolved Mention"/>
    <w:basedOn w:val="DefaultParagraphFont"/>
    <w:uiPriority w:val="99"/>
    <w:semiHidden/>
    <w:unhideWhenUsed/>
    <w:rsid w:val="00C61C85"/>
    <w:rPr>
      <w:color w:val="605E5C"/>
      <w:shd w:val="clear" w:color="auto" w:fill="E1DFDD"/>
    </w:rPr>
  </w:style>
  <w:style w:type="paragraph" w:customStyle="1" w:styleId="paragraph">
    <w:name w:val="paragraph"/>
    <w:basedOn w:val="Normal"/>
    <w:rsid w:val="00FE03DC"/>
    <w:pPr>
      <w:spacing w:before="100" w:beforeAutospacing="1" w:after="100" w:afterAutospacing="1"/>
    </w:pPr>
    <w:rPr>
      <w:lang w:val="en-US" w:eastAsia="en-US"/>
    </w:rPr>
  </w:style>
  <w:style w:type="character" w:customStyle="1" w:styleId="nb">
    <w:name w:val="nb"/>
    <w:basedOn w:val="DefaultParagraphFont"/>
    <w:rsid w:val="0070331B"/>
  </w:style>
  <w:style w:type="character" w:customStyle="1" w:styleId="sb">
    <w:name w:val="sb"/>
    <w:basedOn w:val="DefaultParagraphFont"/>
    <w:rsid w:val="0070331B"/>
  </w:style>
  <w:style w:type="paragraph" w:customStyle="1" w:styleId="style10">
    <w:name w:val="style1"/>
    <w:basedOn w:val="Normal"/>
    <w:rsid w:val="00E23A1D"/>
    <w:pPr>
      <w:spacing w:before="100" w:beforeAutospacing="1" w:after="100" w:afterAutospacing="1"/>
    </w:pPr>
  </w:style>
  <w:style w:type="character" w:customStyle="1" w:styleId="hljs-string">
    <w:name w:val="hljs-string"/>
    <w:basedOn w:val="DefaultParagraphFont"/>
    <w:rsid w:val="00386C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8417">
      <w:bodyDiv w:val="1"/>
      <w:marLeft w:val="0"/>
      <w:marRight w:val="0"/>
      <w:marTop w:val="0"/>
      <w:marBottom w:val="0"/>
      <w:divBdr>
        <w:top w:val="none" w:sz="0" w:space="0" w:color="auto"/>
        <w:left w:val="none" w:sz="0" w:space="0" w:color="auto"/>
        <w:bottom w:val="none" w:sz="0" w:space="0" w:color="auto"/>
        <w:right w:val="none" w:sz="0" w:space="0" w:color="auto"/>
      </w:divBdr>
    </w:div>
    <w:div w:id="4291332">
      <w:bodyDiv w:val="1"/>
      <w:marLeft w:val="0"/>
      <w:marRight w:val="0"/>
      <w:marTop w:val="0"/>
      <w:marBottom w:val="0"/>
      <w:divBdr>
        <w:top w:val="none" w:sz="0" w:space="0" w:color="auto"/>
        <w:left w:val="none" w:sz="0" w:space="0" w:color="auto"/>
        <w:bottom w:val="none" w:sz="0" w:space="0" w:color="auto"/>
        <w:right w:val="none" w:sz="0" w:space="0" w:color="auto"/>
      </w:divBdr>
    </w:div>
    <w:div w:id="8607227">
      <w:bodyDiv w:val="1"/>
      <w:marLeft w:val="0"/>
      <w:marRight w:val="0"/>
      <w:marTop w:val="0"/>
      <w:marBottom w:val="0"/>
      <w:divBdr>
        <w:top w:val="none" w:sz="0" w:space="0" w:color="auto"/>
        <w:left w:val="none" w:sz="0" w:space="0" w:color="auto"/>
        <w:bottom w:val="none" w:sz="0" w:space="0" w:color="auto"/>
        <w:right w:val="none" w:sz="0" w:space="0" w:color="auto"/>
      </w:divBdr>
    </w:div>
    <w:div w:id="18358226">
      <w:bodyDiv w:val="1"/>
      <w:marLeft w:val="0"/>
      <w:marRight w:val="0"/>
      <w:marTop w:val="0"/>
      <w:marBottom w:val="0"/>
      <w:divBdr>
        <w:top w:val="none" w:sz="0" w:space="0" w:color="auto"/>
        <w:left w:val="none" w:sz="0" w:space="0" w:color="auto"/>
        <w:bottom w:val="none" w:sz="0" w:space="0" w:color="auto"/>
        <w:right w:val="none" w:sz="0" w:space="0" w:color="auto"/>
      </w:divBdr>
    </w:div>
    <w:div w:id="24526705">
      <w:bodyDiv w:val="1"/>
      <w:marLeft w:val="0"/>
      <w:marRight w:val="0"/>
      <w:marTop w:val="0"/>
      <w:marBottom w:val="0"/>
      <w:divBdr>
        <w:top w:val="none" w:sz="0" w:space="0" w:color="auto"/>
        <w:left w:val="none" w:sz="0" w:space="0" w:color="auto"/>
        <w:bottom w:val="none" w:sz="0" w:space="0" w:color="auto"/>
        <w:right w:val="none" w:sz="0" w:space="0" w:color="auto"/>
      </w:divBdr>
    </w:div>
    <w:div w:id="26684118">
      <w:bodyDiv w:val="1"/>
      <w:marLeft w:val="0"/>
      <w:marRight w:val="0"/>
      <w:marTop w:val="0"/>
      <w:marBottom w:val="0"/>
      <w:divBdr>
        <w:top w:val="none" w:sz="0" w:space="0" w:color="auto"/>
        <w:left w:val="none" w:sz="0" w:space="0" w:color="auto"/>
        <w:bottom w:val="none" w:sz="0" w:space="0" w:color="auto"/>
        <w:right w:val="none" w:sz="0" w:space="0" w:color="auto"/>
      </w:divBdr>
      <w:divsChild>
        <w:div w:id="111018261">
          <w:marLeft w:val="0"/>
          <w:marRight w:val="0"/>
          <w:marTop w:val="0"/>
          <w:marBottom w:val="0"/>
          <w:divBdr>
            <w:top w:val="none" w:sz="0" w:space="0" w:color="auto"/>
            <w:left w:val="none" w:sz="0" w:space="0" w:color="auto"/>
            <w:bottom w:val="none" w:sz="0" w:space="0" w:color="auto"/>
            <w:right w:val="none" w:sz="0" w:space="0" w:color="auto"/>
          </w:divBdr>
          <w:divsChild>
            <w:div w:id="27948821">
              <w:marLeft w:val="0"/>
              <w:marRight w:val="0"/>
              <w:marTop w:val="0"/>
              <w:marBottom w:val="0"/>
              <w:divBdr>
                <w:top w:val="none" w:sz="0" w:space="0" w:color="auto"/>
                <w:left w:val="none" w:sz="0" w:space="0" w:color="auto"/>
                <w:bottom w:val="none" w:sz="0" w:space="0" w:color="auto"/>
                <w:right w:val="none" w:sz="0" w:space="0" w:color="auto"/>
              </w:divBdr>
              <w:divsChild>
                <w:div w:id="572473472">
                  <w:marLeft w:val="0"/>
                  <w:marRight w:val="0"/>
                  <w:marTop w:val="0"/>
                  <w:marBottom w:val="0"/>
                  <w:divBdr>
                    <w:top w:val="none" w:sz="0" w:space="0" w:color="auto"/>
                    <w:left w:val="none" w:sz="0" w:space="0" w:color="auto"/>
                    <w:bottom w:val="none" w:sz="0" w:space="0" w:color="auto"/>
                    <w:right w:val="none" w:sz="0" w:space="0" w:color="auto"/>
                  </w:divBdr>
                  <w:divsChild>
                    <w:div w:id="9990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52061">
      <w:bodyDiv w:val="1"/>
      <w:marLeft w:val="0"/>
      <w:marRight w:val="0"/>
      <w:marTop w:val="0"/>
      <w:marBottom w:val="0"/>
      <w:divBdr>
        <w:top w:val="none" w:sz="0" w:space="0" w:color="auto"/>
        <w:left w:val="none" w:sz="0" w:space="0" w:color="auto"/>
        <w:bottom w:val="none" w:sz="0" w:space="0" w:color="auto"/>
        <w:right w:val="none" w:sz="0" w:space="0" w:color="auto"/>
      </w:divBdr>
      <w:divsChild>
        <w:div w:id="1102841396">
          <w:marLeft w:val="0"/>
          <w:marRight w:val="0"/>
          <w:marTop w:val="0"/>
          <w:marBottom w:val="0"/>
          <w:divBdr>
            <w:top w:val="none" w:sz="0" w:space="0" w:color="auto"/>
            <w:left w:val="none" w:sz="0" w:space="0" w:color="auto"/>
            <w:bottom w:val="none" w:sz="0" w:space="0" w:color="auto"/>
            <w:right w:val="none" w:sz="0" w:space="0" w:color="auto"/>
          </w:divBdr>
          <w:divsChild>
            <w:div w:id="573247037">
              <w:marLeft w:val="0"/>
              <w:marRight w:val="0"/>
              <w:marTop w:val="0"/>
              <w:marBottom w:val="0"/>
              <w:divBdr>
                <w:top w:val="none" w:sz="0" w:space="0" w:color="auto"/>
                <w:left w:val="none" w:sz="0" w:space="0" w:color="auto"/>
                <w:bottom w:val="none" w:sz="0" w:space="0" w:color="auto"/>
                <w:right w:val="none" w:sz="0" w:space="0" w:color="auto"/>
              </w:divBdr>
              <w:divsChild>
                <w:div w:id="1974434295">
                  <w:marLeft w:val="0"/>
                  <w:marRight w:val="0"/>
                  <w:marTop w:val="0"/>
                  <w:marBottom w:val="0"/>
                  <w:divBdr>
                    <w:top w:val="none" w:sz="0" w:space="0" w:color="auto"/>
                    <w:left w:val="none" w:sz="0" w:space="0" w:color="auto"/>
                    <w:bottom w:val="none" w:sz="0" w:space="0" w:color="auto"/>
                    <w:right w:val="none" w:sz="0" w:space="0" w:color="auto"/>
                  </w:divBdr>
                  <w:divsChild>
                    <w:div w:id="6683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62019">
      <w:bodyDiv w:val="1"/>
      <w:marLeft w:val="0"/>
      <w:marRight w:val="0"/>
      <w:marTop w:val="0"/>
      <w:marBottom w:val="0"/>
      <w:divBdr>
        <w:top w:val="none" w:sz="0" w:space="0" w:color="auto"/>
        <w:left w:val="none" w:sz="0" w:space="0" w:color="auto"/>
        <w:bottom w:val="none" w:sz="0" w:space="0" w:color="auto"/>
        <w:right w:val="none" w:sz="0" w:space="0" w:color="auto"/>
      </w:divBdr>
    </w:div>
    <w:div w:id="42676652">
      <w:bodyDiv w:val="1"/>
      <w:marLeft w:val="0"/>
      <w:marRight w:val="0"/>
      <w:marTop w:val="0"/>
      <w:marBottom w:val="0"/>
      <w:divBdr>
        <w:top w:val="none" w:sz="0" w:space="0" w:color="auto"/>
        <w:left w:val="none" w:sz="0" w:space="0" w:color="auto"/>
        <w:bottom w:val="none" w:sz="0" w:space="0" w:color="auto"/>
        <w:right w:val="none" w:sz="0" w:space="0" w:color="auto"/>
      </w:divBdr>
    </w:div>
    <w:div w:id="54278904">
      <w:bodyDiv w:val="1"/>
      <w:marLeft w:val="0"/>
      <w:marRight w:val="0"/>
      <w:marTop w:val="0"/>
      <w:marBottom w:val="0"/>
      <w:divBdr>
        <w:top w:val="none" w:sz="0" w:space="0" w:color="auto"/>
        <w:left w:val="none" w:sz="0" w:space="0" w:color="auto"/>
        <w:bottom w:val="none" w:sz="0" w:space="0" w:color="auto"/>
        <w:right w:val="none" w:sz="0" w:space="0" w:color="auto"/>
      </w:divBdr>
      <w:divsChild>
        <w:div w:id="833378717">
          <w:marLeft w:val="0"/>
          <w:marRight w:val="0"/>
          <w:marTop w:val="0"/>
          <w:marBottom w:val="0"/>
          <w:divBdr>
            <w:top w:val="none" w:sz="0" w:space="0" w:color="auto"/>
            <w:left w:val="none" w:sz="0" w:space="0" w:color="auto"/>
            <w:bottom w:val="none" w:sz="0" w:space="0" w:color="auto"/>
            <w:right w:val="none" w:sz="0" w:space="0" w:color="auto"/>
          </w:divBdr>
          <w:divsChild>
            <w:div w:id="896430946">
              <w:marLeft w:val="0"/>
              <w:marRight w:val="0"/>
              <w:marTop w:val="0"/>
              <w:marBottom w:val="0"/>
              <w:divBdr>
                <w:top w:val="none" w:sz="0" w:space="0" w:color="auto"/>
                <w:left w:val="none" w:sz="0" w:space="0" w:color="auto"/>
                <w:bottom w:val="none" w:sz="0" w:space="0" w:color="auto"/>
                <w:right w:val="none" w:sz="0" w:space="0" w:color="auto"/>
              </w:divBdr>
              <w:divsChild>
                <w:div w:id="515388795">
                  <w:marLeft w:val="0"/>
                  <w:marRight w:val="0"/>
                  <w:marTop w:val="0"/>
                  <w:marBottom w:val="0"/>
                  <w:divBdr>
                    <w:top w:val="none" w:sz="0" w:space="0" w:color="auto"/>
                    <w:left w:val="none" w:sz="0" w:space="0" w:color="auto"/>
                    <w:bottom w:val="none" w:sz="0" w:space="0" w:color="auto"/>
                    <w:right w:val="none" w:sz="0" w:space="0" w:color="auto"/>
                  </w:divBdr>
                  <w:divsChild>
                    <w:div w:id="214403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91570">
      <w:bodyDiv w:val="1"/>
      <w:marLeft w:val="0"/>
      <w:marRight w:val="0"/>
      <w:marTop w:val="0"/>
      <w:marBottom w:val="0"/>
      <w:divBdr>
        <w:top w:val="none" w:sz="0" w:space="0" w:color="auto"/>
        <w:left w:val="none" w:sz="0" w:space="0" w:color="auto"/>
        <w:bottom w:val="none" w:sz="0" w:space="0" w:color="auto"/>
        <w:right w:val="none" w:sz="0" w:space="0" w:color="auto"/>
      </w:divBdr>
      <w:divsChild>
        <w:div w:id="1918321812">
          <w:marLeft w:val="0"/>
          <w:marRight w:val="0"/>
          <w:marTop w:val="0"/>
          <w:marBottom w:val="0"/>
          <w:divBdr>
            <w:top w:val="none" w:sz="0" w:space="0" w:color="auto"/>
            <w:left w:val="none" w:sz="0" w:space="0" w:color="auto"/>
            <w:bottom w:val="none" w:sz="0" w:space="0" w:color="auto"/>
            <w:right w:val="none" w:sz="0" w:space="0" w:color="auto"/>
          </w:divBdr>
          <w:divsChild>
            <w:div w:id="1360742021">
              <w:marLeft w:val="0"/>
              <w:marRight w:val="0"/>
              <w:marTop w:val="0"/>
              <w:marBottom w:val="0"/>
              <w:divBdr>
                <w:top w:val="none" w:sz="0" w:space="0" w:color="auto"/>
                <w:left w:val="none" w:sz="0" w:space="0" w:color="auto"/>
                <w:bottom w:val="none" w:sz="0" w:space="0" w:color="auto"/>
                <w:right w:val="none" w:sz="0" w:space="0" w:color="auto"/>
              </w:divBdr>
              <w:divsChild>
                <w:div w:id="1850635267">
                  <w:marLeft w:val="0"/>
                  <w:marRight w:val="0"/>
                  <w:marTop w:val="0"/>
                  <w:marBottom w:val="0"/>
                  <w:divBdr>
                    <w:top w:val="none" w:sz="0" w:space="0" w:color="auto"/>
                    <w:left w:val="none" w:sz="0" w:space="0" w:color="auto"/>
                    <w:bottom w:val="none" w:sz="0" w:space="0" w:color="auto"/>
                    <w:right w:val="none" w:sz="0" w:space="0" w:color="auto"/>
                  </w:divBdr>
                  <w:divsChild>
                    <w:div w:id="167314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20374">
      <w:bodyDiv w:val="1"/>
      <w:marLeft w:val="0"/>
      <w:marRight w:val="0"/>
      <w:marTop w:val="0"/>
      <w:marBottom w:val="0"/>
      <w:divBdr>
        <w:top w:val="none" w:sz="0" w:space="0" w:color="auto"/>
        <w:left w:val="none" w:sz="0" w:space="0" w:color="auto"/>
        <w:bottom w:val="none" w:sz="0" w:space="0" w:color="auto"/>
        <w:right w:val="none" w:sz="0" w:space="0" w:color="auto"/>
      </w:divBdr>
    </w:div>
    <w:div w:id="76555984">
      <w:bodyDiv w:val="1"/>
      <w:marLeft w:val="0"/>
      <w:marRight w:val="0"/>
      <w:marTop w:val="0"/>
      <w:marBottom w:val="0"/>
      <w:divBdr>
        <w:top w:val="none" w:sz="0" w:space="0" w:color="auto"/>
        <w:left w:val="none" w:sz="0" w:space="0" w:color="auto"/>
        <w:bottom w:val="none" w:sz="0" w:space="0" w:color="auto"/>
        <w:right w:val="none" w:sz="0" w:space="0" w:color="auto"/>
      </w:divBdr>
    </w:div>
    <w:div w:id="83037652">
      <w:bodyDiv w:val="1"/>
      <w:marLeft w:val="0"/>
      <w:marRight w:val="0"/>
      <w:marTop w:val="0"/>
      <w:marBottom w:val="0"/>
      <w:divBdr>
        <w:top w:val="none" w:sz="0" w:space="0" w:color="auto"/>
        <w:left w:val="none" w:sz="0" w:space="0" w:color="auto"/>
        <w:bottom w:val="none" w:sz="0" w:space="0" w:color="auto"/>
        <w:right w:val="none" w:sz="0" w:space="0" w:color="auto"/>
      </w:divBdr>
      <w:divsChild>
        <w:div w:id="469976629">
          <w:marLeft w:val="0"/>
          <w:marRight w:val="0"/>
          <w:marTop w:val="240"/>
          <w:marBottom w:val="240"/>
          <w:divBdr>
            <w:top w:val="none" w:sz="0" w:space="0" w:color="auto"/>
            <w:left w:val="none" w:sz="0" w:space="0" w:color="auto"/>
            <w:bottom w:val="none" w:sz="0" w:space="0" w:color="auto"/>
            <w:right w:val="none" w:sz="0" w:space="0" w:color="auto"/>
          </w:divBdr>
        </w:div>
      </w:divsChild>
    </w:div>
    <w:div w:id="83378420">
      <w:bodyDiv w:val="1"/>
      <w:marLeft w:val="0"/>
      <w:marRight w:val="0"/>
      <w:marTop w:val="0"/>
      <w:marBottom w:val="0"/>
      <w:divBdr>
        <w:top w:val="none" w:sz="0" w:space="0" w:color="auto"/>
        <w:left w:val="none" w:sz="0" w:space="0" w:color="auto"/>
        <w:bottom w:val="none" w:sz="0" w:space="0" w:color="auto"/>
        <w:right w:val="none" w:sz="0" w:space="0" w:color="auto"/>
      </w:divBdr>
    </w:div>
    <w:div w:id="86731551">
      <w:bodyDiv w:val="1"/>
      <w:marLeft w:val="0"/>
      <w:marRight w:val="0"/>
      <w:marTop w:val="0"/>
      <w:marBottom w:val="0"/>
      <w:divBdr>
        <w:top w:val="none" w:sz="0" w:space="0" w:color="auto"/>
        <w:left w:val="none" w:sz="0" w:space="0" w:color="auto"/>
        <w:bottom w:val="none" w:sz="0" w:space="0" w:color="auto"/>
        <w:right w:val="none" w:sz="0" w:space="0" w:color="auto"/>
      </w:divBdr>
    </w:div>
    <w:div w:id="112752100">
      <w:bodyDiv w:val="1"/>
      <w:marLeft w:val="0"/>
      <w:marRight w:val="0"/>
      <w:marTop w:val="0"/>
      <w:marBottom w:val="0"/>
      <w:divBdr>
        <w:top w:val="none" w:sz="0" w:space="0" w:color="auto"/>
        <w:left w:val="none" w:sz="0" w:space="0" w:color="auto"/>
        <w:bottom w:val="none" w:sz="0" w:space="0" w:color="auto"/>
        <w:right w:val="none" w:sz="0" w:space="0" w:color="auto"/>
      </w:divBdr>
    </w:div>
    <w:div w:id="113332688">
      <w:bodyDiv w:val="1"/>
      <w:marLeft w:val="0"/>
      <w:marRight w:val="0"/>
      <w:marTop w:val="0"/>
      <w:marBottom w:val="0"/>
      <w:divBdr>
        <w:top w:val="none" w:sz="0" w:space="0" w:color="auto"/>
        <w:left w:val="none" w:sz="0" w:space="0" w:color="auto"/>
        <w:bottom w:val="none" w:sz="0" w:space="0" w:color="auto"/>
        <w:right w:val="none" w:sz="0" w:space="0" w:color="auto"/>
      </w:divBdr>
    </w:div>
    <w:div w:id="119424998">
      <w:bodyDiv w:val="1"/>
      <w:marLeft w:val="0"/>
      <w:marRight w:val="0"/>
      <w:marTop w:val="0"/>
      <w:marBottom w:val="0"/>
      <w:divBdr>
        <w:top w:val="none" w:sz="0" w:space="0" w:color="auto"/>
        <w:left w:val="none" w:sz="0" w:space="0" w:color="auto"/>
        <w:bottom w:val="none" w:sz="0" w:space="0" w:color="auto"/>
        <w:right w:val="none" w:sz="0" w:space="0" w:color="auto"/>
      </w:divBdr>
      <w:divsChild>
        <w:div w:id="1166818488">
          <w:marLeft w:val="0"/>
          <w:marRight w:val="0"/>
          <w:marTop w:val="0"/>
          <w:marBottom w:val="0"/>
          <w:divBdr>
            <w:top w:val="none" w:sz="0" w:space="0" w:color="auto"/>
            <w:left w:val="none" w:sz="0" w:space="0" w:color="auto"/>
            <w:bottom w:val="none" w:sz="0" w:space="0" w:color="auto"/>
            <w:right w:val="none" w:sz="0" w:space="0" w:color="auto"/>
          </w:divBdr>
          <w:divsChild>
            <w:div w:id="1856378410">
              <w:marLeft w:val="0"/>
              <w:marRight w:val="0"/>
              <w:marTop w:val="0"/>
              <w:marBottom w:val="0"/>
              <w:divBdr>
                <w:top w:val="none" w:sz="0" w:space="0" w:color="auto"/>
                <w:left w:val="none" w:sz="0" w:space="0" w:color="auto"/>
                <w:bottom w:val="none" w:sz="0" w:space="0" w:color="auto"/>
                <w:right w:val="none" w:sz="0" w:space="0" w:color="auto"/>
              </w:divBdr>
              <w:divsChild>
                <w:div w:id="434059851">
                  <w:marLeft w:val="0"/>
                  <w:marRight w:val="0"/>
                  <w:marTop w:val="0"/>
                  <w:marBottom w:val="0"/>
                  <w:divBdr>
                    <w:top w:val="none" w:sz="0" w:space="0" w:color="auto"/>
                    <w:left w:val="none" w:sz="0" w:space="0" w:color="auto"/>
                    <w:bottom w:val="none" w:sz="0" w:space="0" w:color="auto"/>
                    <w:right w:val="none" w:sz="0" w:space="0" w:color="auto"/>
                  </w:divBdr>
                  <w:divsChild>
                    <w:div w:id="141755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30268">
      <w:bodyDiv w:val="1"/>
      <w:marLeft w:val="0"/>
      <w:marRight w:val="0"/>
      <w:marTop w:val="0"/>
      <w:marBottom w:val="0"/>
      <w:divBdr>
        <w:top w:val="none" w:sz="0" w:space="0" w:color="auto"/>
        <w:left w:val="none" w:sz="0" w:space="0" w:color="auto"/>
        <w:bottom w:val="none" w:sz="0" w:space="0" w:color="auto"/>
        <w:right w:val="none" w:sz="0" w:space="0" w:color="auto"/>
      </w:divBdr>
      <w:divsChild>
        <w:div w:id="754059969">
          <w:marLeft w:val="0"/>
          <w:marRight w:val="0"/>
          <w:marTop w:val="0"/>
          <w:marBottom w:val="0"/>
          <w:divBdr>
            <w:top w:val="none" w:sz="0" w:space="0" w:color="auto"/>
            <w:left w:val="none" w:sz="0" w:space="0" w:color="auto"/>
            <w:bottom w:val="none" w:sz="0" w:space="0" w:color="auto"/>
            <w:right w:val="none" w:sz="0" w:space="0" w:color="auto"/>
          </w:divBdr>
          <w:divsChild>
            <w:div w:id="737896476">
              <w:marLeft w:val="0"/>
              <w:marRight w:val="0"/>
              <w:marTop w:val="0"/>
              <w:marBottom w:val="0"/>
              <w:divBdr>
                <w:top w:val="none" w:sz="0" w:space="0" w:color="auto"/>
                <w:left w:val="none" w:sz="0" w:space="0" w:color="auto"/>
                <w:bottom w:val="none" w:sz="0" w:space="0" w:color="auto"/>
                <w:right w:val="none" w:sz="0" w:space="0" w:color="auto"/>
              </w:divBdr>
              <w:divsChild>
                <w:div w:id="1090465970">
                  <w:marLeft w:val="0"/>
                  <w:marRight w:val="0"/>
                  <w:marTop w:val="0"/>
                  <w:marBottom w:val="0"/>
                  <w:divBdr>
                    <w:top w:val="none" w:sz="0" w:space="0" w:color="auto"/>
                    <w:left w:val="none" w:sz="0" w:space="0" w:color="auto"/>
                    <w:bottom w:val="none" w:sz="0" w:space="0" w:color="auto"/>
                    <w:right w:val="none" w:sz="0" w:space="0" w:color="auto"/>
                  </w:divBdr>
                  <w:divsChild>
                    <w:div w:id="15206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38154">
      <w:bodyDiv w:val="1"/>
      <w:marLeft w:val="0"/>
      <w:marRight w:val="0"/>
      <w:marTop w:val="0"/>
      <w:marBottom w:val="0"/>
      <w:divBdr>
        <w:top w:val="none" w:sz="0" w:space="0" w:color="auto"/>
        <w:left w:val="none" w:sz="0" w:space="0" w:color="auto"/>
        <w:bottom w:val="none" w:sz="0" w:space="0" w:color="auto"/>
        <w:right w:val="none" w:sz="0" w:space="0" w:color="auto"/>
      </w:divBdr>
      <w:divsChild>
        <w:div w:id="891039080">
          <w:marLeft w:val="0"/>
          <w:marRight w:val="0"/>
          <w:marTop w:val="0"/>
          <w:marBottom w:val="0"/>
          <w:divBdr>
            <w:top w:val="none" w:sz="0" w:space="0" w:color="auto"/>
            <w:left w:val="none" w:sz="0" w:space="0" w:color="auto"/>
            <w:bottom w:val="none" w:sz="0" w:space="0" w:color="auto"/>
            <w:right w:val="none" w:sz="0" w:space="0" w:color="auto"/>
          </w:divBdr>
          <w:divsChild>
            <w:div w:id="247539553">
              <w:marLeft w:val="0"/>
              <w:marRight w:val="0"/>
              <w:marTop w:val="0"/>
              <w:marBottom w:val="0"/>
              <w:divBdr>
                <w:top w:val="none" w:sz="0" w:space="0" w:color="auto"/>
                <w:left w:val="none" w:sz="0" w:space="0" w:color="auto"/>
                <w:bottom w:val="none" w:sz="0" w:space="0" w:color="auto"/>
                <w:right w:val="none" w:sz="0" w:space="0" w:color="auto"/>
              </w:divBdr>
              <w:divsChild>
                <w:div w:id="1744792420">
                  <w:marLeft w:val="0"/>
                  <w:marRight w:val="0"/>
                  <w:marTop w:val="0"/>
                  <w:marBottom w:val="0"/>
                  <w:divBdr>
                    <w:top w:val="none" w:sz="0" w:space="0" w:color="auto"/>
                    <w:left w:val="none" w:sz="0" w:space="0" w:color="auto"/>
                    <w:bottom w:val="none" w:sz="0" w:space="0" w:color="auto"/>
                    <w:right w:val="none" w:sz="0" w:space="0" w:color="auto"/>
                  </w:divBdr>
                  <w:divsChild>
                    <w:div w:id="15970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21575">
      <w:bodyDiv w:val="1"/>
      <w:marLeft w:val="0"/>
      <w:marRight w:val="0"/>
      <w:marTop w:val="0"/>
      <w:marBottom w:val="0"/>
      <w:divBdr>
        <w:top w:val="none" w:sz="0" w:space="0" w:color="auto"/>
        <w:left w:val="none" w:sz="0" w:space="0" w:color="auto"/>
        <w:bottom w:val="none" w:sz="0" w:space="0" w:color="auto"/>
        <w:right w:val="none" w:sz="0" w:space="0" w:color="auto"/>
      </w:divBdr>
      <w:divsChild>
        <w:div w:id="537548913">
          <w:marLeft w:val="0"/>
          <w:marRight w:val="0"/>
          <w:marTop w:val="0"/>
          <w:marBottom w:val="0"/>
          <w:divBdr>
            <w:top w:val="none" w:sz="0" w:space="0" w:color="auto"/>
            <w:left w:val="none" w:sz="0" w:space="0" w:color="auto"/>
            <w:bottom w:val="none" w:sz="0" w:space="0" w:color="auto"/>
            <w:right w:val="none" w:sz="0" w:space="0" w:color="auto"/>
          </w:divBdr>
          <w:divsChild>
            <w:div w:id="35203426">
              <w:marLeft w:val="0"/>
              <w:marRight w:val="0"/>
              <w:marTop w:val="0"/>
              <w:marBottom w:val="0"/>
              <w:divBdr>
                <w:top w:val="none" w:sz="0" w:space="0" w:color="auto"/>
                <w:left w:val="none" w:sz="0" w:space="0" w:color="auto"/>
                <w:bottom w:val="none" w:sz="0" w:space="0" w:color="auto"/>
                <w:right w:val="none" w:sz="0" w:space="0" w:color="auto"/>
              </w:divBdr>
              <w:divsChild>
                <w:div w:id="765927176">
                  <w:marLeft w:val="0"/>
                  <w:marRight w:val="0"/>
                  <w:marTop w:val="0"/>
                  <w:marBottom w:val="0"/>
                  <w:divBdr>
                    <w:top w:val="none" w:sz="0" w:space="0" w:color="auto"/>
                    <w:left w:val="none" w:sz="0" w:space="0" w:color="auto"/>
                    <w:bottom w:val="none" w:sz="0" w:space="0" w:color="auto"/>
                    <w:right w:val="none" w:sz="0" w:space="0" w:color="auto"/>
                  </w:divBdr>
                  <w:divsChild>
                    <w:div w:id="85611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63220">
      <w:bodyDiv w:val="1"/>
      <w:marLeft w:val="0"/>
      <w:marRight w:val="0"/>
      <w:marTop w:val="0"/>
      <w:marBottom w:val="0"/>
      <w:divBdr>
        <w:top w:val="none" w:sz="0" w:space="0" w:color="auto"/>
        <w:left w:val="none" w:sz="0" w:space="0" w:color="auto"/>
        <w:bottom w:val="none" w:sz="0" w:space="0" w:color="auto"/>
        <w:right w:val="none" w:sz="0" w:space="0" w:color="auto"/>
      </w:divBdr>
      <w:divsChild>
        <w:div w:id="1153445775">
          <w:marLeft w:val="0"/>
          <w:marRight w:val="0"/>
          <w:marTop w:val="0"/>
          <w:marBottom w:val="0"/>
          <w:divBdr>
            <w:top w:val="none" w:sz="0" w:space="0" w:color="auto"/>
            <w:left w:val="none" w:sz="0" w:space="0" w:color="auto"/>
            <w:bottom w:val="none" w:sz="0" w:space="0" w:color="auto"/>
            <w:right w:val="none" w:sz="0" w:space="0" w:color="auto"/>
          </w:divBdr>
          <w:divsChild>
            <w:div w:id="176700795">
              <w:marLeft w:val="0"/>
              <w:marRight w:val="0"/>
              <w:marTop w:val="0"/>
              <w:marBottom w:val="0"/>
              <w:divBdr>
                <w:top w:val="none" w:sz="0" w:space="0" w:color="auto"/>
                <w:left w:val="none" w:sz="0" w:space="0" w:color="auto"/>
                <w:bottom w:val="none" w:sz="0" w:space="0" w:color="auto"/>
                <w:right w:val="none" w:sz="0" w:space="0" w:color="auto"/>
              </w:divBdr>
              <w:divsChild>
                <w:div w:id="1733918359">
                  <w:marLeft w:val="0"/>
                  <w:marRight w:val="0"/>
                  <w:marTop w:val="0"/>
                  <w:marBottom w:val="0"/>
                  <w:divBdr>
                    <w:top w:val="none" w:sz="0" w:space="0" w:color="auto"/>
                    <w:left w:val="none" w:sz="0" w:space="0" w:color="auto"/>
                    <w:bottom w:val="none" w:sz="0" w:space="0" w:color="auto"/>
                    <w:right w:val="none" w:sz="0" w:space="0" w:color="auto"/>
                  </w:divBdr>
                  <w:divsChild>
                    <w:div w:id="143447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4317">
      <w:bodyDiv w:val="1"/>
      <w:marLeft w:val="0"/>
      <w:marRight w:val="0"/>
      <w:marTop w:val="0"/>
      <w:marBottom w:val="0"/>
      <w:divBdr>
        <w:top w:val="none" w:sz="0" w:space="0" w:color="auto"/>
        <w:left w:val="none" w:sz="0" w:space="0" w:color="auto"/>
        <w:bottom w:val="none" w:sz="0" w:space="0" w:color="auto"/>
        <w:right w:val="none" w:sz="0" w:space="0" w:color="auto"/>
      </w:divBdr>
    </w:div>
    <w:div w:id="146014371">
      <w:bodyDiv w:val="1"/>
      <w:marLeft w:val="0"/>
      <w:marRight w:val="0"/>
      <w:marTop w:val="0"/>
      <w:marBottom w:val="0"/>
      <w:divBdr>
        <w:top w:val="none" w:sz="0" w:space="0" w:color="auto"/>
        <w:left w:val="none" w:sz="0" w:space="0" w:color="auto"/>
        <w:bottom w:val="none" w:sz="0" w:space="0" w:color="auto"/>
        <w:right w:val="none" w:sz="0" w:space="0" w:color="auto"/>
      </w:divBdr>
      <w:divsChild>
        <w:div w:id="1439176742">
          <w:marLeft w:val="0"/>
          <w:marRight w:val="0"/>
          <w:marTop w:val="0"/>
          <w:marBottom w:val="0"/>
          <w:divBdr>
            <w:top w:val="none" w:sz="0" w:space="0" w:color="auto"/>
            <w:left w:val="none" w:sz="0" w:space="0" w:color="auto"/>
            <w:bottom w:val="none" w:sz="0" w:space="0" w:color="auto"/>
            <w:right w:val="none" w:sz="0" w:space="0" w:color="auto"/>
          </w:divBdr>
          <w:divsChild>
            <w:div w:id="2096246809">
              <w:marLeft w:val="0"/>
              <w:marRight w:val="0"/>
              <w:marTop w:val="0"/>
              <w:marBottom w:val="0"/>
              <w:divBdr>
                <w:top w:val="none" w:sz="0" w:space="0" w:color="auto"/>
                <w:left w:val="none" w:sz="0" w:space="0" w:color="auto"/>
                <w:bottom w:val="none" w:sz="0" w:space="0" w:color="auto"/>
                <w:right w:val="none" w:sz="0" w:space="0" w:color="auto"/>
              </w:divBdr>
              <w:divsChild>
                <w:div w:id="1509130065">
                  <w:marLeft w:val="0"/>
                  <w:marRight w:val="0"/>
                  <w:marTop w:val="0"/>
                  <w:marBottom w:val="0"/>
                  <w:divBdr>
                    <w:top w:val="none" w:sz="0" w:space="0" w:color="auto"/>
                    <w:left w:val="none" w:sz="0" w:space="0" w:color="auto"/>
                    <w:bottom w:val="none" w:sz="0" w:space="0" w:color="auto"/>
                    <w:right w:val="none" w:sz="0" w:space="0" w:color="auto"/>
                  </w:divBdr>
                  <w:divsChild>
                    <w:div w:id="9981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25478">
      <w:bodyDiv w:val="1"/>
      <w:marLeft w:val="0"/>
      <w:marRight w:val="0"/>
      <w:marTop w:val="0"/>
      <w:marBottom w:val="0"/>
      <w:divBdr>
        <w:top w:val="none" w:sz="0" w:space="0" w:color="auto"/>
        <w:left w:val="none" w:sz="0" w:space="0" w:color="auto"/>
        <w:bottom w:val="none" w:sz="0" w:space="0" w:color="auto"/>
        <w:right w:val="none" w:sz="0" w:space="0" w:color="auto"/>
      </w:divBdr>
    </w:div>
    <w:div w:id="149444806">
      <w:bodyDiv w:val="1"/>
      <w:marLeft w:val="0"/>
      <w:marRight w:val="0"/>
      <w:marTop w:val="0"/>
      <w:marBottom w:val="0"/>
      <w:divBdr>
        <w:top w:val="none" w:sz="0" w:space="0" w:color="auto"/>
        <w:left w:val="none" w:sz="0" w:space="0" w:color="auto"/>
        <w:bottom w:val="none" w:sz="0" w:space="0" w:color="auto"/>
        <w:right w:val="none" w:sz="0" w:space="0" w:color="auto"/>
      </w:divBdr>
    </w:div>
    <w:div w:id="153493884">
      <w:bodyDiv w:val="1"/>
      <w:marLeft w:val="0"/>
      <w:marRight w:val="0"/>
      <w:marTop w:val="0"/>
      <w:marBottom w:val="0"/>
      <w:divBdr>
        <w:top w:val="none" w:sz="0" w:space="0" w:color="auto"/>
        <w:left w:val="none" w:sz="0" w:space="0" w:color="auto"/>
        <w:bottom w:val="none" w:sz="0" w:space="0" w:color="auto"/>
        <w:right w:val="none" w:sz="0" w:space="0" w:color="auto"/>
      </w:divBdr>
      <w:divsChild>
        <w:div w:id="1561480044">
          <w:marLeft w:val="0"/>
          <w:marRight w:val="0"/>
          <w:marTop w:val="0"/>
          <w:marBottom w:val="0"/>
          <w:divBdr>
            <w:top w:val="none" w:sz="0" w:space="0" w:color="auto"/>
            <w:left w:val="none" w:sz="0" w:space="0" w:color="auto"/>
            <w:bottom w:val="none" w:sz="0" w:space="0" w:color="auto"/>
            <w:right w:val="none" w:sz="0" w:space="0" w:color="auto"/>
          </w:divBdr>
          <w:divsChild>
            <w:div w:id="1773815081">
              <w:marLeft w:val="0"/>
              <w:marRight w:val="0"/>
              <w:marTop w:val="0"/>
              <w:marBottom w:val="0"/>
              <w:divBdr>
                <w:top w:val="none" w:sz="0" w:space="0" w:color="auto"/>
                <w:left w:val="none" w:sz="0" w:space="0" w:color="auto"/>
                <w:bottom w:val="none" w:sz="0" w:space="0" w:color="auto"/>
                <w:right w:val="none" w:sz="0" w:space="0" w:color="auto"/>
              </w:divBdr>
              <w:divsChild>
                <w:div w:id="143937631">
                  <w:marLeft w:val="0"/>
                  <w:marRight w:val="0"/>
                  <w:marTop w:val="0"/>
                  <w:marBottom w:val="0"/>
                  <w:divBdr>
                    <w:top w:val="none" w:sz="0" w:space="0" w:color="auto"/>
                    <w:left w:val="none" w:sz="0" w:space="0" w:color="auto"/>
                    <w:bottom w:val="none" w:sz="0" w:space="0" w:color="auto"/>
                    <w:right w:val="none" w:sz="0" w:space="0" w:color="auto"/>
                  </w:divBdr>
                  <w:divsChild>
                    <w:div w:id="62508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82025">
      <w:bodyDiv w:val="1"/>
      <w:marLeft w:val="0"/>
      <w:marRight w:val="0"/>
      <w:marTop w:val="0"/>
      <w:marBottom w:val="0"/>
      <w:divBdr>
        <w:top w:val="none" w:sz="0" w:space="0" w:color="auto"/>
        <w:left w:val="none" w:sz="0" w:space="0" w:color="auto"/>
        <w:bottom w:val="none" w:sz="0" w:space="0" w:color="auto"/>
        <w:right w:val="none" w:sz="0" w:space="0" w:color="auto"/>
      </w:divBdr>
    </w:div>
    <w:div w:id="181555248">
      <w:bodyDiv w:val="1"/>
      <w:marLeft w:val="0"/>
      <w:marRight w:val="0"/>
      <w:marTop w:val="0"/>
      <w:marBottom w:val="0"/>
      <w:divBdr>
        <w:top w:val="none" w:sz="0" w:space="0" w:color="auto"/>
        <w:left w:val="none" w:sz="0" w:space="0" w:color="auto"/>
        <w:bottom w:val="none" w:sz="0" w:space="0" w:color="auto"/>
        <w:right w:val="none" w:sz="0" w:space="0" w:color="auto"/>
      </w:divBdr>
      <w:divsChild>
        <w:div w:id="229266288">
          <w:marLeft w:val="0"/>
          <w:marRight w:val="0"/>
          <w:marTop w:val="0"/>
          <w:marBottom w:val="0"/>
          <w:divBdr>
            <w:top w:val="none" w:sz="0" w:space="0" w:color="auto"/>
            <w:left w:val="none" w:sz="0" w:space="0" w:color="auto"/>
            <w:bottom w:val="none" w:sz="0" w:space="0" w:color="auto"/>
            <w:right w:val="none" w:sz="0" w:space="0" w:color="auto"/>
          </w:divBdr>
          <w:divsChild>
            <w:div w:id="889339759">
              <w:marLeft w:val="0"/>
              <w:marRight w:val="0"/>
              <w:marTop w:val="0"/>
              <w:marBottom w:val="0"/>
              <w:divBdr>
                <w:top w:val="none" w:sz="0" w:space="0" w:color="auto"/>
                <w:left w:val="none" w:sz="0" w:space="0" w:color="auto"/>
                <w:bottom w:val="none" w:sz="0" w:space="0" w:color="auto"/>
                <w:right w:val="none" w:sz="0" w:space="0" w:color="auto"/>
              </w:divBdr>
              <w:divsChild>
                <w:div w:id="1680736761">
                  <w:marLeft w:val="0"/>
                  <w:marRight w:val="0"/>
                  <w:marTop w:val="0"/>
                  <w:marBottom w:val="0"/>
                  <w:divBdr>
                    <w:top w:val="none" w:sz="0" w:space="0" w:color="auto"/>
                    <w:left w:val="none" w:sz="0" w:space="0" w:color="auto"/>
                    <w:bottom w:val="none" w:sz="0" w:space="0" w:color="auto"/>
                    <w:right w:val="none" w:sz="0" w:space="0" w:color="auto"/>
                  </w:divBdr>
                  <w:divsChild>
                    <w:div w:id="49500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12324">
      <w:bodyDiv w:val="1"/>
      <w:marLeft w:val="0"/>
      <w:marRight w:val="0"/>
      <w:marTop w:val="0"/>
      <w:marBottom w:val="0"/>
      <w:divBdr>
        <w:top w:val="none" w:sz="0" w:space="0" w:color="auto"/>
        <w:left w:val="none" w:sz="0" w:space="0" w:color="auto"/>
        <w:bottom w:val="none" w:sz="0" w:space="0" w:color="auto"/>
        <w:right w:val="none" w:sz="0" w:space="0" w:color="auto"/>
      </w:divBdr>
    </w:div>
    <w:div w:id="182669344">
      <w:bodyDiv w:val="1"/>
      <w:marLeft w:val="0"/>
      <w:marRight w:val="0"/>
      <w:marTop w:val="0"/>
      <w:marBottom w:val="0"/>
      <w:divBdr>
        <w:top w:val="none" w:sz="0" w:space="0" w:color="auto"/>
        <w:left w:val="none" w:sz="0" w:space="0" w:color="auto"/>
        <w:bottom w:val="none" w:sz="0" w:space="0" w:color="auto"/>
        <w:right w:val="none" w:sz="0" w:space="0" w:color="auto"/>
      </w:divBdr>
    </w:div>
    <w:div w:id="195630130">
      <w:bodyDiv w:val="1"/>
      <w:marLeft w:val="0"/>
      <w:marRight w:val="0"/>
      <w:marTop w:val="0"/>
      <w:marBottom w:val="0"/>
      <w:divBdr>
        <w:top w:val="none" w:sz="0" w:space="0" w:color="auto"/>
        <w:left w:val="none" w:sz="0" w:space="0" w:color="auto"/>
        <w:bottom w:val="none" w:sz="0" w:space="0" w:color="auto"/>
        <w:right w:val="none" w:sz="0" w:space="0" w:color="auto"/>
      </w:divBdr>
    </w:div>
    <w:div w:id="199362833">
      <w:bodyDiv w:val="1"/>
      <w:marLeft w:val="0"/>
      <w:marRight w:val="0"/>
      <w:marTop w:val="0"/>
      <w:marBottom w:val="0"/>
      <w:divBdr>
        <w:top w:val="none" w:sz="0" w:space="0" w:color="auto"/>
        <w:left w:val="none" w:sz="0" w:space="0" w:color="auto"/>
        <w:bottom w:val="none" w:sz="0" w:space="0" w:color="auto"/>
        <w:right w:val="none" w:sz="0" w:space="0" w:color="auto"/>
      </w:divBdr>
    </w:div>
    <w:div w:id="199558382">
      <w:bodyDiv w:val="1"/>
      <w:marLeft w:val="0"/>
      <w:marRight w:val="0"/>
      <w:marTop w:val="0"/>
      <w:marBottom w:val="0"/>
      <w:divBdr>
        <w:top w:val="none" w:sz="0" w:space="0" w:color="auto"/>
        <w:left w:val="none" w:sz="0" w:space="0" w:color="auto"/>
        <w:bottom w:val="none" w:sz="0" w:space="0" w:color="auto"/>
        <w:right w:val="none" w:sz="0" w:space="0" w:color="auto"/>
      </w:divBdr>
      <w:divsChild>
        <w:div w:id="825439373">
          <w:marLeft w:val="0"/>
          <w:marRight w:val="0"/>
          <w:marTop w:val="0"/>
          <w:marBottom w:val="0"/>
          <w:divBdr>
            <w:top w:val="none" w:sz="0" w:space="0" w:color="auto"/>
            <w:left w:val="none" w:sz="0" w:space="0" w:color="auto"/>
            <w:bottom w:val="none" w:sz="0" w:space="0" w:color="auto"/>
            <w:right w:val="none" w:sz="0" w:space="0" w:color="auto"/>
          </w:divBdr>
          <w:divsChild>
            <w:div w:id="522062506">
              <w:marLeft w:val="0"/>
              <w:marRight w:val="0"/>
              <w:marTop w:val="0"/>
              <w:marBottom w:val="0"/>
              <w:divBdr>
                <w:top w:val="none" w:sz="0" w:space="0" w:color="auto"/>
                <w:left w:val="none" w:sz="0" w:space="0" w:color="auto"/>
                <w:bottom w:val="none" w:sz="0" w:space="0" w:color="auto"/>
                <w:right w:val="none" w:sz="0" w:space="0" w:color="auto"/>
              </w:divBdr>
              <w:divsChild>
                <w:div w:id="2023781171">
                  <w:marLeft w:val="0"/>
                  <w:marRight w:val="0"/>
                  <w:marTop w:val="0"/>
                  <w:marBottom w:val="0"/>
                  <w:divBdr>
                    <w:top w:val="none" w:sz="0" w:space="0" w:color="auto"/>
                    <w:left w:val="none" w:sz="0" w:space="0" w:color="auto"/>
                    <w:bottom w:val="none" w:sz="0" w:space="0" w:color="auto"/>
                    <w:right w:val="none" w:sz="0" w:space="0" w:color="auto"/>
                  </w:divBdr>
                  <w:divsChild>
                    <w:div w:id="146940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72310">
      <w:bodyDiv w:val="1"/>
      <w:marLeft w:val="0"/>
      <w:marRight w:val="0"/>
      <w:marTop w:val="0"/>
      <w:marBottom w:val="0"/>
      <w:divBdr>
        <w:top w:val="none" w:sz="0" w:space="0" w:color="auto"/>
        <w:left w:val="none" w:sz="0" w:space="0" w:color="auto"/>
        <w:bottom w:val="none" w:sz="0" w:space="0" w:color="auto"/>
        <w:right w:val="none" w:sz="0" w:space="0" w:color="auto"/>
      </w:divBdr>
    </w:div>
    <w:div w:id="216554859">
      <w:bodyDiv w:val="1"/>
      <w:marLeft w:val="0"/>
      <w:marRight w:val="0"/>
      <w:marTop w:val="0"/>
      <w:marBottom w:val="0"/>
      <w:divBdr>
        <w:top w:val="none" w:sz="0" w:space="0" w:color="auto"/>
        <w:left w:val="none" w:sz="0" w:space="0" w:color="auto"/>
        <w:bottom w:val="none" w:sz="0" w:space="0" w:color="auto"/>
        <w:right w:val="none" w:sz="0" w:space="0" w:color="auto"/>
      </w:divBdr>
    </w:div>
    <w:div w:id="217935004">
      <w:bodyDiv w:val="1"/>
      <w:marLeft w:val="0"/>
      <w:marRight w:val="0"/>
      <w:marTop w:val="0"/>
      <w:marBottom w:val="0"/>
      <w:divBdr>
        <w:top w:val="none" w:sz="0" w:space="0" w:color="auto"/>
        <w:left w:val="none" w:sz="0" w:space="0" w:color="auto"/>
        <w:bottom w:val="none" w:sz="0" w:space="0" w:color="auto"/>
        <w:right w:val="none" w:sz="0" w:space="0" w:color="auto"/>
      </w:divBdr>
    </w:div>
    <w:div w:id="225771782">
      <w:bodyDiv w:val="1"/>
      <w:marLeft w:val="0"/>
      <w:marRight w:val="0"/>
      <w:marTop w:val="0"/>
      <w:marBottom w:val="0"/>
      <w:divBdr>
        <w:top w:val="none" w:sz="0" w:space="0" w:color="auto"/>
        <w:left w:val="none" w:sz="0" w:space="0" w:color="auto"/>
        <w:bottom w:val="none" w:sz="0" w:space="0" w:color="auto"/>
        <w:right w:val="none" w:sz="0" w:space="0" w:color="auto"/>
      </w:divBdr>
      <w:divsChild>
        <w:div w:id="2006667340">
          <w:marLeft w:val="0"/>
          <w:marRight w:val="0"/>
          <w:marTop w:val="0"/>
          <w:marBottom w:val="0"/>
          <w:divBdr>
            <w:top w:val="none" w:sz="0" w:space="0" w:color="auto"/>
            <w:left w:val="none" w:sz="0" w:space="0" w:color="auto"/>
            <w:bottom w:val="none" w:sz="0" w:space="0" w:color="auto"/>
            <w:right w:val="none" w:sz="0" w:space="0" w:color="auto"/>
          </w:divBdr>
          <w:divsChild>
            <w:div w:id="574318209">
              <w:marLeft w:val="0"/>
              <w:marRight w:val="0"/>
              <w:marTop w:val="0"/>
              <w:marBottom w:val="0"/>
              <w:divBdr>
                <w:top w:val="none" w:sz="0" w:space="0" w:color="auto"/>
                <w:left w:val="none" w:sz="0" w:space="0" w:color="auto"/>
                <w:bottom w:val="none" w:sz="0" w:space="0" w:color="auto"/>
                <w:right w:val="none" w:sz="0" w:space="0" w:color="auto"/>
              </w:divBdr>
              <w:divsChild>
                <w:div w:id="594360008">
                  <w:marLeft w:val="0"/>
                  <w:marRight w:val="0"/>
                  <w:marTop w:val="0"/>
                  <w:marBottom w:val="0"/>
                  <w:divBdr>
                    <w:top w:val="none" w:sz="0" w:space="0" w:color="auto"/>
                    <w:left w:val="none" w:sz="0" w:space="0" w:color="auto"/>
                    <w:bottom w:val="none" w:sz="0" w:space="0" w:color="auto"/>
                    <w:right w:val="none" w:sz="0" w:space="0" w:color="auto"/>
                  </w:divBdr>
                  <w:divsChild>
                    <w:div w:id="153584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09829">
      <w:bodyDiv w:val="1"/>
      <w:marLeft w:val="0"/>
      <w:marRight w:val="0"/>
      <w:marTop w:val="0"/>
      <w:marBottom w:val="0"/>
      <w:divBdr>
        <w:top w:val="none" w:sz="0" w:space="0" w:color="auto"/>
        <w:left w:val="none" w:sz="0" w:space="0" w:color="auto"/>
        <w:bottom w:val="none" w:sz="0" w:space="0" w:color="auto"/>
        <w:right w:val="none" w:sz="0" w:space="0" w:color="auto"/>
      </w:divBdr>
    </w:div>
    <w:div w:id="241380908">
      <w:bodyDiv w:val="1"/>
      <w:marLeft w:val="0"/>
      <w:marRight w:val="0"/>
      <w:marTop w:val="0"/>
      <w:marBottom w:val="0"/>
      <w:divBdr>
        <w:top w:val="none" w:sz="0" w:space="0" w:color="auto"/>
        <w:left w:val="none" w:sz="0" w:space="0" w:color="auto"/>
        <w:bottom w:val="none" w:sz="0" w:space="0" w:color="auto"/>
        <w:right w:val="none" w:sz="0" w:space="0" w:color="auto"/>
      </w:divBdr>
    </w:div>
    <w:div w:id="246692632">
      <w:bodyDiv w:val="1"/>
      <w:marLeft w:val="0"/>
      <w:marRight w:val="0"/>
      <w:marTop w:val="0"/>
      <w:marBottom w:val="0"/>
      <w:divBdr>
        <w:top w:val="none" w:sz="0" w:space="0" w:color="auto"/>
        <w:left w:val="none" w:sz="0" w:space="0" w:color="auto"/>
        <w:bottom w:val="none" w:sz="0" w:space="0" w:color="auto"/>
        <w:right w:val="none" w:sz="0" w:space="0" w:color="auto"/>
      </w:divBdr>
      <w:divsChild>
        <w:div w:id="1323465253">
          <w:marLeft w:val="0"/>
          <w:marRight w:val="0"/>
          <w:marTop w:val="0"/>
          <w:marBottom w:val="0"/>
          <w:divBdr>
            <w:top w:val="none" w:sz="0" w:space="0" w:color="auto"/>
            <w:left w:val="none" w:sz="0" w:space="0" w:color="auto"/>
            <w:bottom w:val="none" w:sz="0" w:space="0" w:color="auto"/>
            <w:right w:val="none" w:sz="0" w:space="0" w:color="auto"/>
          </w:divBdr>
          <w:divsChild>
            <w:div w:id="1932742070">
              <w:marLeft w:val="0"/>
              <w:marRight w:val="0"/>
              <w:marTop w:val="0"/>
              <w:marBottom w:val="0"/>
              <w:divBdr>
                <w:top w:val="none" w:sz="0" w:space="0" w:color="auto"/>
                <w:left w:val="none" w:sz="0" w:space="0" w:color="auto"/>
                <w:bottom w:val="none" w:sz="0" w:space="0" w:color="auto"/>
                <w:right w:val="none" w:sz="0" w:space="0" w:color="auto"/>
              </w:divBdr>
              <w:divsChild>
                <w:div w:id="1201629274">
                  <w:marLeft w:val="0"/>
                  <w:marRight w:val="0"/>
                  <w:marTop w:val="0"/>
                  <w:marBottom w:val="0"/>
                  <w:divBdr>
                    <w:top w:val="none" w:sz="0" w:space="0" w:color="auto"/>
                    <w:left w:val="none" w:sz="0" w:space="0" w:color="auto"/>
                    <w:bottom w:val="none" w:sz="0" w:space="0" w:color="auto"/>
                    <w:right w:val="none" w:sz="0" w:space="0" w:color="auto"/>
                  </w:divBdr>
                  <w:divsChild>
                    <w:div w:id="8002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452666">
      <w:bodyDiv w:val="1"/>
      <w:marLeft w:val="0"/>
      <w:marRight w:val="0"/>
      <w:marTop w:val="0"/>
      <w:marBottom w:val="0"/>
      <w:divBdr>
        <w:top w:val="none" w:sz="0" w:space="0" w:color="auto"/>
        <w:left w:val="none" w:sz="0" w:space="0" w:color="auto"/>
        <w:bottom w:val="none" w:sz="0" w:space="0" w:color="auto"/>
        <w:right w:val="none" w:sz="0" w:space="0" w:color="auto"/>
      </w:divBdr>
      <w:divsChild>
        <w:div w:id="1826241754">
          <w:marLeft w:val="0"/>
          <w:marRight w:val="0"/>
          <w:marTop w:val="0"/>
          <w:marBottom w:val="0"/>
          <w:divBdr>
            <w:top w:val="none" w:sz="0" w:space="0" w:color="auto"/>
            <w:left w:val="none" w:sz="0" w:space="0" w:color="auto"/>
            <w:bottom w:val="none" w:sz="0" w:space="0" w:color="auto"/>
            <w:right w:val="none" w:sz="0" w:space="0" w:color="auto"/>
          </w:divBdr>
          <w:divsChild>
            <w:div w:id="883716340">
              <w:marLeft w:val="0"/>
              <w:marRight w:val="0"/>
              <w:marTop w:val="0"/>
              <w:marBottom w:val="0"/>
              <w:divBdr>
                <w:top w:val="none" w:sz="0" w:space="0" w:color="auto"/>
                <w:left w:val="none" w:sz="0" w:space="0" w:color="auto"/>
                <w:bottom w:val="none" w:sz="0" w:space="0" w:color="auto"/>
                <w:right w:val="none" w:sz="0" w:space="0" w:color="auto"/>
              </w:divBdr>
              <w:divsChild>
                <w:div w:id="1800342837">
                  <w:marLeft w:val="0"/>
                  <w:marRight w:val="0"/>
                  <w:marTop w:val="0"/>
                  <w:marBottom w:val="0"/>
                  <w:divBdr>
                    <w:top w:val="none" w:sz="0" w:space="0" w:color="auto"/>
                    <w:left w:val="none" w:sz="0" w:space="0" w:color="auto"/>
                    <w:bottom w:val="none" w:sz="0" w:space="0" w:color="auto"/>
                    <w:right w:val="none" w:sz="0" w:space="0" w:color="auto"/>
                  </w:divBdr>
                  <w:divsChild>
                    <w:div w:id="18740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030470">
      <w:bodyDiv w:val="1"/>
      <w:marLeft w:val="0"/>
      <w:marRight w:val="0"/>
      <w:marTop w:val="0"/>
      <w:marBottom w:val="0"/>
      <w:divBdr>
        <w:top w:val="none" w:sz="0" w:space="0" w:color="auto"/>
        <w:left w:val="none" w:sz="0" w:space="0" w:color="auto"/>
        <w:bottom w:val="none" w:sz="0" w:space="0" w:color="auto"/>
        <w:right w:val="none" w:sz="0" w:space="0" w:color="auto"/>
      </w:divBdr>
    </w:div>
    <w:div w:id="275603436">
      <w:bodyDiv w:val="1"/>
      <w:marLeft w:val="0"/>
      <w:marRight w:val="0"/>
      <w:marTop w:val="0"/>
      <w:marBottom w:val="0"/>
      <w:divBdr>
        <w:top w:val="none" w:sz="0" w:space="0" w:color="auto"/>
        <w:left w:val="none" w:sz="0" w:space="0" w:color="auto"/>
        <w:bottom w:val="none" w:sz="0" w:space="0" w:color="auto"/>
        <w:right w:val="none" w:sz="0" w:space="0" w:color="auto"/>
      </w:divBdr>
    </w:div>
    <w:div w:id="276445929">
      <w:bodyDiv w:val="1"/>
      <w:marLeft w:val="0"/>
      <w:marRight w:val="0"/>
      <w:marTop w:val="0"/>
      <w:marBottom w:val="0"/>
      <w:divBdr>
        <w:top w:val="none" w:sz="0" w:space="0" w:color="auto"/>
        <w:left w:val="none" w:sz="0" w:space="0" w:color="auto"/>
        <w:bottom w:val="none" w:sz="0" w:space="0" w:color="auto"/>
        <w:right w:val="none" w:sz="0" w:space="0" w:color="auto"/>
      </w:divBdr>
      <w:divsChild>
        <w:div w:id="383217555">
          <w:marLeft w:val="0"/>
          <w:marRight w:val="0"/>
          <w:marTop w:val="0"/>
          <w:marBottom w:val="0"/>
          <w:divBdr>
            <w:top w:val="none" w:sz="0" w:space="0" w:color="auto"/>
            <w:left w:val="none" w:sz="0" w:space="0" w:color="auto"/>
            <w:bottom w:val="none" w:sz="0" w:space="0" w:color="auto"/>
            <w:right w:val="none" w:sz="0" w:space="0" w:color="auto"/>
          </w:divBdr>
          <w:divsChild>
            <w:div w:id="1833717102">
              <w:marLeft w:val="0"/>
              <w:marRight w:val="0"/>
              <w:marTop w:val="0"/>
              <w:marBottom w:val="0"/>
              <w:divBdr>
                <w:top w:val="none" w:sz="0" w:space="0" w:color="auto"/>
                <w:left w:val="none" w:sz="0" w:space="0" w:color="auto"/>
                <w:bottom w:val="none" w:sz="0" w:space="0" w:color="auto"/>
                <w:right w:val="none" w:sz="0" w:space="0" w:color="auto"/>
              </w:divBdr>
              <w:divsChild>
                <w:div w:id="161819020">
                  <w:marLeft w:val="0"/>
                  <w:marRight w:val="0"/>
                  <w:marTop w:val="0"/>
                  <w:marBottom w:val="0"/>
                  <w:divBdr>
                    <w:top w:val="none" w:sz="0" w:space="0" w:color="auto"/>
                    <w:left w:val="none" w:sz="0" w:space="0" w:color="auto"/>
                    <w:bottom w:val="none" w:sz="0" w:space="0" w:color="auto"/>
                    <w:right w:val="none" w:sz="0" w:space="0" w:color="auto"/>
                  </w:divBdr>
                  <w:divsChild>
                    <w:div w:id="9657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452930">
      <w:bodyDiv w:val="1"/>
      <w:marLeft w:val="0"/>
      <w:marRight w:val="0"/>
      <w:marTop w:val="0"/>
      <w:marBottom w:val="0"/>
      <w:divBdr>
        <w:top w:val="none" w:sz="0" w:space="0" w:color="auto"/>
        <w:left w:val="none" w:sz="0" w:space="0" w:color="auto"/>
        <w:bottom w:val="none" w:sz="0" w:space="0" w:color="auto"/>
        <w:right w:val="none" w:sz="0" w:space="0" w:color="auto"/>
      </w:divBdr>
    </w:div>
    <w:div w:id="282007915">
      <w:bodyDiv w:val="1"/>
      <w:marLeft w:val="0"/>
      <w:marRight w:val="0"/>
      <w:marTop w:val="0"/>
      <w:marBottom w:val="0"/>
      <w:divBdr>
        <w:top w:val="none" w:sz="0" w:space="0" w:color="auto"/>
        <w:left w:val="none" w:sz="0" w:space="0" w:color="auto"/>
        <w:bottom w:val="none" w:sz="0" w:space="0" w:color="auto"/>
        <w:right w:val="none" w:sz="0" w:space="0" w:color="auto"/>
      </w:divBdr>
    </w:div>
    <w:div w:id="286088712">
      <w:bodyDiv w:val="1"/>
      <w:marLeft w:val="0"/>
      <w:marRight w:val="0"/>
      <w:marTop w:val="0"/>
      <w:marBottom w:val="0"/>
      <w:divBdr>
        <w:top w:val="none" w:sz="0" w:space="0" w:color="auto"/>
        <w:left w:val="none" w:sz="0" w:space="0" w:color="auto"/>
        <w:bottom w:val="none" w:sz="0" w:space="0" w:color="auto"/>
        <w:right w:val="none" w:sz="0" w:space="0" w:color="auto"/>
      </w:divBdr>
    </w:div>
    <w:div w:id="296188236">
      <w:bodyDiv w:val="1"/>
      <w:marLeft w:val="0"/>
      <w:marRight w:val="0"/>
      <w:marTop w:val="0"/>
      <w:marBottom w:val="0"/>
      <w:divBdr>
        <w:top w:val="none" w:sz="0" w:space="0" w:color="auto"/>
        <w:left w:val="none" w:sz="0" w:space="0" w:color="auto"/>
        <w:bottom w:val="none" w:sz="0" w:space="0" w:color="auto"/>
        <w:right w:val="none" w:sz="0" w:space="0" w:color="auto"/>
      </w:divBdr>
    </w:div>
    <w:div w:id="300497872">
      <w:bodyDiv w:val="1"/>
      <w:marLeft w:val="0"/>
      <w:marRight w:val="0"/>
      <w:marTop w:val="0"/>
      <w:marBottom w:val="0"/>
      <w:divBdr>
        <w:top w:val="none" w:sz="0" w:space="0" w:color="auto"/>
        <w:left w:val="none" w:sz="0" w:space="0" w:color="auto"/>
        <w:bottom w:val="none" w:sz="0" w:space="0" w:color="auto"/>
        <w:right w:val="none" w:sz="0" w:space="0" w:color="auto"/>
      </w:divBdr>
    </w:div>
    <w:div w:id="319113985">
      <w:bodyDiv w:val="1"/>
      <w:marLeft w:val="0"/>
      <w:marRight w:val="0"/>
      <w:marTop w:val="0"/>
      <w:marBottom w:val="0"/>
      <w:divBdr>
        <w:top w:val="none" w:sz="0" w:space="0" w:color="auto"/>
        <w:left w:val="none" w:sz="0" w:space="0" w:color="auto"/>
        <w:bottom w:val="none" w:sz="0" w:space="0" w:color="auto"/>
        <w:right w:val="none" w:sz="0" w:space="0" w:color="auto"/>
      </w:divBdr>
    </w:div>
    <w:div w:id="330260670">
      <w:bodyDiv w:val="1"/>
      <w:marLeft w:val="0"/>
      <w:marRight w:val="0"/>
      <w:marTop w:val="0"/>
      <w:marBottom w:val="0"/>
      <w:divBdr>
        <w:top w:val="none" w:sz="0" w:space="0" w:color="auto"/>
        <w:left w:val="none" w:sz="0" w:space="0" w:color="auto"/>
        <w:bottom w:val="none" w:sz="0" w:space="0" w:color="auto"/>
        <w:right w:val="none" w:sz="0" w:space="0" w:color="auto"/>
      </w:divBdr>
      <w:divsChild>
        <w:div w:id="962810923">
          <w:marLeft w:val="0"/>
          <w:marRight w:val="0"/>
          <w:marTop w:val="0"/>
          <w:marBottom w:val="0"/>
          <w:divBdr>
            <w:top w:val="none" w:sz="0" w:space="0" w:color="auto"/>
            <w:left w:val="none" w:sz="0" w:space="0" w:color="auto"/>
            <w:bottom w:val="none" w:sz="0" w:space="0" w:color="auto"/>
            <w:right w:val="none" w:sz="0" w:space="0" w:color="auto"/>
          </w:divBdr>
          <w:divsChild>
            <w:div w:id="1370379838">
              <w:marLeft w:val="0"/>
              <w:marRight w:val="0"/>
              <w:marTop w:val="0"/>
              <w:marBottom w:val="0"/>
              <w:divBdr>
                <w:top w:val="none" w:sz="0" w:space="0" w:color="auto"/>
                <w:left w:val="none" w:sz="0" w:space="0" w:color="auto"/>
                <w:bottom w:val="none" w:sz="0" w:space="0" w:color="auto"/>
                <w:right w:val="none" w:sz="0" w:space="0" w:color="auto"/>
              </w:divBdr>
              <w:divsChild>
                <w:div w:id="1012993561">
                  <w:marLeft w:val="0"/>
                  <w:marRight w:val="0"/>
                  <w:marTop w:val="0"/>
                  <w:marBottom w:val="0"/>
                  <w:divBdr>
                    <w:top w:val="none" w:sz="0" w:space="0" w:color="auto"/>
                    <w:left w:val="none" w:sz="0" w:space="0" w:color="auto"/>
                    <w:bottom w:val="none" w:sz="0" w:space="0" w:color="auto"/>
                    <w:right w:val="none" w:sz="0" w:space="0" w:color="auto"/>
                  </w:divBdr>
                  <w:divsChild>
                    <w:div w:id="179726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180258">
      <w:bodyDiv w:val="1"/>
      <w:marLeft w:val="0"/>
      <w:marRight w:val="0"/>
      <w:marTop w:val="0"/>
      <w:marBottom w:val="0"/>
      <w:divBdr>
        <w:top w:val="none" w:sz="0" w:space="0" w:color="auto"/>
        <w:left w:val="none" w:sz="0" w:space="0" w:color="auto"/>
        <w:bottom w:val="none" w:sz="0" w:space="0" w:color="auto"/>
        <w:right w:val="none" w:sz="0" w:space="0" w:color="auto"/>
      </w:divBdr>
    </w:div>
    <w:div w:id="347029074">
      <w:bodyDiv w:val="1"/>
      <w:marLeft w:val="0"/>
      <w:marRight w:val="0"/>
      <w:marTop w:val="0"/>
      <w:marBottom w:val="0"/>
      <w:divBdr>
        <w:top w:val="none" w:sz="0" w:space="0" w:color="auto"/>
        <w:left w:val="none" w:sz="0" w:space="0" w:color="auto"/>
        <w:bottom w:val="none" w:sz="0" w:space="0" w:color="auto"/>
        <w:right w:val="none" w:sz="0" w:space="0" w:color="auto"/>
      </w:divBdr>
      <w:divsChild>
        <w:div w:id="1270815333">
          <w:marLeft w:val="0"/>
          <w:marRight w:val="0"/>
          <w:marTop w:val="0"/>
          <w:marBottom w:val="0"/>
          <w:divBdr>
            <w:top w:val="none" w:sz="0" w:space="0" w:color="auto"/>
            <w:left w:val="none" w:sz="0" w:space="0" w:color="auto"/>
            <w:bottom w:val="none" w:sz="0" w:space="0" w:color="auto"/>
            <w:right w:val="none" w:sz="0" w:space="0" w:color="auto"/>
          </w:divBdr>
          <w:divsChild>
            <w:div w:id="1932661313">
              <w:marLeft w:val="0"/>
              <w:marRight w:val="0"/>
              <w:marTop w:val="0"/>
              <w:marBottom w:val="0"/>
              <w:divBdr>
                <w:top w:val="none" w:sz="0" w:space="0" w:color="auto"/>
                <w:left w:val="none" w:sz="0" w:space="0" w:color="auto"/>
                <w:bottom w:val="none" w:sz="0" w:space="0" w:color="auto"/>
                <w:right w:val="none" w:sz="0" w:space="0" w:color="auto"/>
              </w:divBdr>
              <w:divsChild>
                <w:div w:id="2067333577">
                  <w:marLeft w:val="0"/>
                  <w:marRight w:val="0"/>
                  <w:marTop w:val="0"/>
                  <w:marBottom w:val="0"/>
                  <w:divBdr>
                    <w:top w:val="none" w:sz="0" w:space="0" w:color="auto"/>
                    <w:left w:val="none" w:sz="0" w:space="0" w:color="auto"/>
                    <w:bottom w:val="none" w:sz="0" w:space="0" w:color="auto"/>
                    <w:right w:val="none" w:sz="0" w:space="0" w:color="auto"/>
                  </w:divBdr>
                  <w:divsChild>
                    <w:div w:id="156506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001916">
      <w:bodyDiv w:val="1"/>
      <w:marLeft w:val="0"/>
      <w:marRight w:val="0"/>
      <w:marTop w:val="0"/>
      <w:marBottom w:val="0"/>
      <w:divBdr>
        <w:top w:val="none" w:sz="0" w:space="0" w:color="auto"/>
        <w:left w:val="none" w:sz="0" w:space="0" w:color="auto"/>
        <w:bottom w:val="none" w:sz="0" w:space="0" w:color="auto"/>
        <w:right w:val="none" w:sz="0" w:space="0" w:color="auto"/>
      </w:divBdr>
    </w:div>
    <w:div w:id="368458831">
      <w:bodyDiv w:val="1"/>
      <w:marLeft w:val="0"/>
      <w:marRight w:val="0"/>
      <w:marTop w:val="0"/>
      <w:marBottom w:val="0"/>
      <w:divBdr>
        <w:top w:val="none" w:sz="0" w:space="0" w:color="auto"/>
        <w:left w:val="none" w:sz="0" w:space="0" w:color="auto"/>
        <w:bottom w:val="none" w:sz="0" w:space="0" w:color="auto"/>
        <w:right w:val="none" w:sz="0" w:space="0" w:color="auto"/>
      </w:divBdr>
    </w:div>
    <w:div w:id="373846163">
      <w:bodyDiv w:val="1"/>
      <w:marLeft w:val="0"/>
      <w:marRight w:val="0"/>
      <w:marTop w:val="0"/>
      <w:marBottom w:val="0"/>
      <w:divBdr>
        <w:top w:val="none" w:sz="0" w:space="0" w:color="auto"/>
        <w:left w:val="none" w:sz="0" w:space="0" w:color="auto"/>
        <w:bottom w:val="none" w:sz="0" w:space="0" w:color="auto"/>
        <w:right w:val="none" w:sz="0" w:space="0" w:color="auto"/>
      </w:divBdr>
      <w:divsChild>
        <w:div w:id="177894996">
          <w:marLeft w:val="0"/>
          <w:marRight w:val="0"/>
          <w:marTop w:val="0"/>
          <w:marBottom w:val="0"/>
          <w:divBdr>
            <w:top w:val="none" w:sz="0" w:space="0" w:color="auto"/>
            <w:left w:val="none" w:sz="0" w:space="0" w:color="auto"/>
            <w:bottom w:val="none" w:sz="0" w:space="0" w:color="auto"/>
            <w:right w:val="none" w:sz="0" w:space="0" w:color="auto"/>
          </w:divBdr>
          <w:divsChild>
            <w:div w:id="933248558">
              <w:marLeft w:val="0"/>
              <w:marRight w:val="0"/>
              <w:marTop w:val="0"/>
              <w:marBottom w:val="0"/>
              <w:divBdr>
                <w:top w:val="none" w:sz="0" w:space="0" w:color="auto"/>
                <w:left w:val="none" w:sz="0" w:space="0" w:color="auto"/>
                <w:bottom w:val="none" w:sz="0" w:space="0" w:color="auto"/>
                <w:right w:val="none" w:sz="0" w:space="0" w:color="auto"/>
              </w:divBdr>
              <w:divsChild>
                <w:div w:id="1603487687">
                  <w:marLeft w:val="0"/>
                  <w:marRight w:val="0"/>
                  <w:marTop w:val="0"/>
                  <w:marBottom w:val="0"/>
                  <w:divBdr>
                    <w:top w:val="none" w:sz="0" w:space="0" w:color="auto"/>
                    <w:left w:val="none" w:sz="0" w:space="0" w:color="auto"/>
                    <w:bottom w:val="none" w:sz="0" w:space="0" w:color="auto"/>
                    <w:right w:val="none" w:sz="0" w:space="0" w:color="auto"/>
                  </w:divBdr>
                  <w:divsChild>
                    <w:div w:id="108240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131130">
      <w:bodyDiv w:val="1"/>
      <w:marLeft w:val="0"/>
      <w:marRight w:val="0"/>
      <w:marTop w:val="0"/>
      <w:marBottom w:val="0"/>
      <w:divBdr>
        <w:top w:val="none" w:sz="0" w:space="0" w:color="auto"/>
        <w:left w:val="none" w:sz="0" w:space="0" w:color="auto"/>
        <w:bottom w:val="none" w:sz="0" w:space="0" w:color="auto"/>
        <w:right w:val="none" w:sz="0" w:space="0" w:color="auto"/>
      </w:divBdr>
    </w:div>
    <w:div w:id="375278628">
      <w:bodyDiv w:val="1"/>
      <w:marLeft w:val="0"/>
      <w:marRight w:val="0"/>
      <w:marTop w:val="0"/>
      <w:marBottom w:val="0"/>
      <w:divBdr>
        <w:top w:val="none" w:sz="0" w:space="0" w:color="auto"/>
        <w:left w:val="none" w:sz="0" w:space="0" w:color="auto"/>
        <w:bottom w:val="none" w:sz="0" w:space="0" w:color="auto"/>
        <w:right w:val="none" w:sz="0" w:space="0" w:color="auto"/>
      </w:divBdr>
    </w:div>
    <w:div w:id="386805034">
      <w:bodyDiv w:val="1"/>
      <w:marLeft w:val="0"/>
      <w:marRight w:val="0"/>
      <w:marTop w:val="0"/>
      <w:marBottom w:val="0"/>
      <w:divBdr>
        <w:top w:val="none" w:sz="0" w:space="0" w:color="auto"/>
        <w:left w:val="none" w:sz="0" w:space="0" w:color="auto"/>
        <w:bottom w:val="none" w:sz="0" w:space="0" w:color="auto"/>
        <w:right w:val="none" w:sz="0" w:space="0" w:color="auto"/>
      </w:divBdr>
      <w:divsChild>
        <w:div w:id="1004742269">
          <w:marLeft w:val="0"/>
          <w:marRight w:val="0"/>
          <w:marTop w:val="0"/>
          <w:marBottom w:val="0"/>
          <w:divBdr>
            <w:top w:val="none" w:sz="0" w:space="0" w:color="auto"/>
            <w:left w:val="none" w:sz="0" w:space="0" w:color="auto"/>
            <w:bottom w:val="none" w:sz="0" w:space="0" w:color="auto"/>
            <w:right w:val="none" w:sz="0" w:space="0" w:color="auto"/>
          </w:divBdr>
          <w:divsChild>
            <w:div w:id="1467043500">
              <w:marLeft w:val="0"/>
              <w:marRight w:val="0"/>
              <w:marTop w:val="0"/>
              <w:marBottom w:val="0"/>
              <w:divBdr>
                <w:top w:val="none" w:sz="0" w:space="0" w:color="auto"/>
                <w:left w:val="none" w:sz="0" w:space="0" w:color="auto"/>
                <w:bottom w:val="none" w:sz="0" w:space="0" w:color="auto"/>
                <w:right w:val="none" w:sz="0" w:space="0" w:color="auto"/>
              </w:divBdr>
              <w:divsChild>
                <w:div w:id="670454989">
                  <w:marLeft w:val="0"/>
                  <w:marRight w:val="0"/>
                  <w:marTop w:val="0"/>
                  <w:marBottom w:val="0"/>
                  <w:divBdr>
                    <w:top w:val="none" w:sz="0" w:space="0" w:color="auto"/>
                    <w:left w:val="none" w:sz="0" w:space="0" w:color="auto"/>
                    <w:bottom w:val="none" w:sz="0" w:space="0" w:color="auto"/>
                    <w:right w:val="none" w:sz="0" w:space="0" w:color="auto"/>
                  </w:divBdr>
                  <w:divsChild>
                    <w:div w:id="3541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737470">
      <w:bodyDiv w:val="1"/>
      <w:marLeft w:val="0"/>
      <w:marRight w:val="0"/>
      <w:marTop w:val="0"/>
      <w:marBottom w:val="0"/>
      <w:divBdr>
        <w:top w:val="none" w:sz="0" w:space="0" w:color="auto"/>
        <w:left w:val="none" w:sz="0" w:space="0" w:color="auto"/>
        <w:bottom w:val="none" w:sz="0" w:space="0" w:color="auto"/>
        <w:right w:val="none" w:sz="0" w:space="0" w:color="auto"/>
      </w:divBdr>
      <w:divsChild>
        <w:div w:id="580023748">
          <w:marLeft w:val="547"/>
          <w:marRight w:val="0"/>
          <w:marTop w:val="0"/>
          <w:marBottom w:val="0"/>
          <w:divBdr>
            <w:top w:val="none" w:sz="0" w:space="0" w:color="auto"/>
            <w:left w:val="none" w:sz="0" w:space="0" w:color="auto"/>
            <w:bottom w:val="none" w:sz="0" w:space="0" w:color="auto"/>
            <w:right w:val="none" w:sz="0" w:space="0" w:color="auto"/>
          </w:divBdr>
        </w:div>
        <w:div w:id="1604917428">
          <w:marLeft w:val="547"/>
          <w:marRight w:val="0"/>
          <w:marTop w:val="0"/>
          <w:marBottom w:val="0"/>
          <w:divBdr>
            <w:top w:val="none" w:sz="0" w:space="0" w:color="auto"/>
            <w:left w:val="none" w:sz="0" w:space="0" w:color="auto"/>
            <w:bottom w:val="none" w:sz="0" w:space="0" w:color="auto"/>
            <w:right w:val="none" w:sz="0" w:space="0" w:color="auto"/>
          </w:divBdr>
        </w:div>
        <w:div w:id="800349070">
          <w:marLeft w:val="547"/>
          <w:marRight w:val="0"/>
          <w:marTop w:val="0"/>
          <w:marBottom w:val="0"/>
          <w:divBdr>
            <w:top w:val="none" w:sz="0" w:space="0" w:color="auto"/>
            <w:left w:val="none" w:sz="0" w:space="0" w:color="auto"/>
            <w:bottom w:val="none" w:sz="0" w:space="0" w:color="auto"/>
            <w:right w:val="none" w:sz="0" w:space="0" w:color="auto"/>
          </w:divBdr>
        </w:div>
        <w:div w:id="1699501193">
          <w:marLeft w:val="547"/>
          <w:marRight w:val="0"/>
          <w:marTop w:val="0"/>
          <w:marBottom w:val="0"/>
          <w:divBdr>
            <w:top w:val="none" w:sz="0" w:space="0" w:color="auto"/>
            <w:left w:val="none" w:sz="0" w:space="0" w:color="auto"/>
            <w:bottom w:val="none" w:sz="0" w:space="0" w:color="auto"/>
            <w:right w:val="none" w:sz="0" w:space="0" w:color="auto"/>
          </w:divBdr>
        </w:div>
        <w:div w:id="1599750470">
          <w:marLeft w:val="547"/>
          <w:marRight w:val="0"/>
          <w:marTop w:val="0"/>
          <w:marBottom w:val="0"/>
          <w:divBdr>
            <w:top w:val="none" w:sz="0" w:space="0" w:color="auto"/>
            <w:left w:val="none" w:sz="0" w:space="0" w:color="auto"/>
            <w:bottom w:val="none" w:sz="0" w:space="0" w:color="auto"/>
            <w:right w:val="none" w:sz="0" w:space="0" w:color="auto"/>
          </w:divBdr>
        </w:div>
        <w:div w:id="326634241">
          <w:marLeft w:val="547"/>
          <w:marRight w:val="0"/>
          <w:marTop w:val="0"/>
          <w:marBottom w:val="0"/>
          <w:divBdr>
            <w:top w:val="none" w:sz="0" w:space="0" w:color="auto"/>
            <w:left w:val="none" w:sz="0" w:space="0" w:color="auto"/>
            <w:bottom w:val="none" w:sz="0" w:space="0" w:color="auto"/>
            <w:right w:val="none" w:sz="0" w:space="0" w:color="auto"/>
          </w:divBdr>
        </w:div>
        <w:div w:id="931670328">
          <w:marLeft w:val="547"/>
          <w:marRight w:val="0"/>
          <w:marTop w:val="0"/>
          <w:marBottom w:val="0"/>
          <w:divBdr>
            <w:top w:val="none" w:sz="0" w:space="0" w:color="auto"/>
            <w:left w:val="none" w:sz="0" w:space="0" w:color="auto"/>
            <w:bottom w:val="none" w:sz="0" w:space="0" w:color="auto"/>
            <w:right w:val="none" w:sz="0" w:space="0" w:color="auto"/>
          </w:divBdr>
        </w:div>
        <w:div w:id="735399688">
          <w:marLeft w:val="547"/>
          <w:marRight w:val="0"/>
          <w:marTop w:val="0"/>
          <w:marBottom w:val="0"/>
          <w:divBdr>
            <w:top w:val="none" w:sz="0" w:space="0" w:color="auto"/>
            <w:left w:val="none" w:sz="0" w:space="0" w:color="auto"/>
            <w:bottom w:val="none" w:sz="0" w:space="0" w:color="auto"/>
            <w:right w:val="none" w:sz="0" w:space="0" w:color="auto"/>
          </w:divBdr>
        </w:div>
        <w:div w:id="2115316898">
          <w:marLeft w:val="547"/>
          <w:marRight w:val="0"/>
          <w:marTop w:val="0"/>
          <w:marBottom w:val="0"/>
          <w:divBdr>
            <w:top w:val="none" w:sz="0" w:space="0" w:color="auto"/>
            <w:left w:val="none" w:sz="0" w:space="0" w:color="auto"/>
            <w:bottom w:val="none" w:sz="0" w:space="0" w:color="auto"/>
            <w:right w:val="none" w:sz="0" w:space="0" w:color="auto"/>
          </w:divBdr>
        </w:div>
        <w:div w:id="1266233201">
          <w:marLeft w:val="547"/>
          <w:marRight w:val="0"/>
          <w:marTop w:val="0"/>
          <w:marBottom w:val="0"/>
          <w:divBdr>
            <w:top w:val="none" w:sz="0" w:space="0" w:color="auto"/>
            <w:left w:val="none" w:sz="0" w:space="0" w:color="auto"/>
            <w:bottom w:val="none" w:sz="0" w:space="0" w:color="auto"/>
            <w:right w:val="none" w:sz="0" w:space="0" w:color="auto"/>
          </w:divBdr>
        </w:div>
      </w:divsChild>
    </w:div>
    <w:div w:id="395476383">
      <w:bodyDiv w:val="1"/>
      <w:marLeft w:val="0"/>
      <w:marRight w:val="0"/>
      <w:marTop w:val="0"/>
      <w:marBottom w:val="0"/>
      <w:divBdr>
        <w:top w:val="none" w:sz="0" w:space="0" w:color="auto"/>
        <w:left w:val="none" w:sz="0" w:space="0" w:color="auto"/>
        <w:bottom w:val="none" w:sz="0" w:space="0" w:color="auto"/>
        <w:right w:val="none" w:sz="0" w:space="0" w:color="auto"/>
      </w:divBdr>
      <w:divsChild>
        <w:div w:id="1108351102">
          <w:marLeft w:val="0"/>
          <w:marRight w:val="0"/>
          <w:marTop w:val="0"/>
          <w:marBottom w:val="0"/>
          <w:divBdr>
            <w:top w:val="none" w:sz="0" w:space="0" w:color="auto"/>
            <w:left w:val="none" w:sz="0" w:space="0" w:color="auto"/>
            <w:bottom w:val="none" w:sz="0" w:space="0" w:color="auto"/>
            <w:right w:val="none" w:sz="0" w:space="0" w:color="auto"/>
          </w:divBdr>
          <w:divsChild>
            <w:div w:id="1713071690">
              <w:marLeft w:val="0"/>
              <w:marRight w:val="0"/>
              <w:marTop w:val="0"/>
              <w:marBottom w:val="0"/>
              <w:divBdr>
                <w:top w:val="none" w:sz="0" w:space="0" w:color="auto"/>
                <w:left w:val="none" w:sz="0" w:space="0" w:color="auto"/>
                <w:bottom w:val="none" w:sz="0" w:space="0" w:color="auto"/>
                <w:right w:val="none" w:sz="0" w:space="0" w:color="auto"/>
              </w:divBdr>
              <w:divsChild>
                <w:div w:id="1677344548">
                  <w:marLeft w:val="0"/>
                  <w:marRight w:val="0"/>
                  <w:marTop w:val="0"/>
                  <w:marBottom w:val="0"/>
                  <w:divBdr>
                    <w:top w:val="none" w:sz="0" w:space="0" w:color="auto"/>
                    <w:left w:val="none" w:sz="0" w:space="0" w:color="auto"/>
                    <w:bottom w:val="none" w:sz="0" w:space="0" w:color="auto"/>
                    <w:right w:val="none" w:sz="0" w:space="0" w:color="auto"/>
                  </w:divBdr>
                  <w:divsChild>
                    <w:div w:id="87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521288">
      <w:bodyDiv w:val="1"/>
      <w:marLeft w:val="0"/>
      <w:marRight w:val="0"/>
      <w:marTop w:val="0"/>
      <w:marBottom w:val="0"/>
      <w:divBdr>
        <w:top w:val="none" w:sz="0" w:space="0" w:color="auto"/>
        <w:left w:val="none" w:sz="0" w:space="0" w:color="auto"/>
        <w:bottom w:val="none" w:sz="0" w:space="0" w:color="auto"/>
        <w:right w:val="none" w:sz="0" w:space="0" w:color="auto"/>
      </w:divBdr>
    </w:div>
    <w:div w:id="402991949">
      <w:bodyDiv w:val="1"/>
      <w:marLeft w:val="0"/>
      <w:marRight w:val="0"/>
      <w:marTop w:val="0"/>
      <w:marBottom w:val="0"/>
      <w:divBdr>
        <w:top w:val="none" w:sz="0" w:space="0" w:color="auto"/>
        <w:left w:val="none" w:sz="0" w:space="0" w:color="auto"/>
        <w:bottom w:val="none" w:sz="0" w:space="0" w:color="auto"/>
        <w:right w:val="none" w:sz="0" w:space="0" w:color="auto"/>
      </w:divBdr>
    </w:div>
    <w:div w:id="419570733">
      <w:bodyDiv w:val="1"/>
      <w:marLeft w:val="0"/>
      <w:marRight w:val="0"/>
      <w:marTop w:val="0"/>
      <w:marBottom w:val="0"/>
      <w:divBdr>
        <w:top w:val="none" w:sz="0" w:space="0" w:color="auto"/>
        <w:left w:val="none" w:sz="0" w:space="0" w:color="auto"/>
        <w:bottom w:val="none" w:sz="0" w:space="0" w:color="auto"/>
        <w:right w:val="none" w:sz="0" w:space="0" w:color="auto"/>
      </w:divBdr>
    </w:div>
    <w:div w:id="420566104">
      <w:bodyDiv w:val="1"/>
      <w:marLeft w:val="0"/>
      <w:marRight w:val="0"/>
      <w:marTop w:val="0"/>
      <w:marBottom w:val="0"/>
      <w:divBdr>
        <w:top w:val="none" w:sz="0" w:space="0" w:color="auto"/>
        <w:left w:val="none" w:sz="0" w:space="0" w:color="auto"/>
        <w:bottom w:val="none" w:sz="0" w:space="0" w:color="auto"/>
        <w:right w:val="none" w:sz="0" w:space="0" w:color="auto"/>
      </w:divBdr>
    </w:div>
    <w:div w:id="420762753">
      <w:bodyDiv w:val="1"/>
      <w:marLeft w:val="0"/>
      <w:marRight w:val="0"/>
      <w:marTop w:val="0"/>
      <w:marBottom w:val="0"/>
      <w:divBdr>
        <w:top w:val="none" w:sz="0" w:space="0" w:color="auto"/>
        <w:left w:val="none" w:sz="0" w:space="0" w:color="auto"/>
        <w:bottom w:val="none" w:sz="0" w:space="0" w:color="auto"/>
        <w:right w:val="none" w:sz="0" w:space="0" w:color="auto"/>
      </w:divBdr>
    </w:div>
    <w:div w:id="423495939">
      <w:bodyDiv w:val="1"/>
      <w:marLeft w:val="0"/>
      <w:marRight w:val="0"/>
      <w:marTop w:val="0"/>
      <w:marBottom w:val="0"/>
      <w:divBdr>
        <w:top w:val="none" w:sz="0" w:space="0" w:color="auto"/>
        <w:left w:val="none" w:sz="0" w:space="0" w:color="auto"/>
        <w:bottom w:val="none" w:sz="0" w:space="0" w:color="auto"/>
        <w:right w:val="none" w:sz="0" w:space="0" w:color="auto"/>
      </w:divBdr>
      <w:divsChild>
        <w:div w:id="1277904576">
          <w:marLeft w:val="0"/>
          <w:marRight w:val="0"/>
          <w:marTop w:val="0"/>
          <w:marBottom w:val="0"/>
          <w:divBdr>
            <w:top w:val="none" w:sz="0" w:space="0" w:color="auto"/>
            <w:left w:val="none" w:sz="0" w:space="0" w:color="auto"/>
            <w:bottom w:val="none" w:sz="0" w:space="0" w:color="auto"/>
            <w:right w:val="none" w:sz="0" w:space="0" w:color="auto"/>
          </w:divBdr>
        </w:div>
        <w:div w:id="1534079303">
          <w:marLeft w:val="0"/>
          <w:marRight w:val="0"/>
          <w:marTop w:val="0"/>
          <w:marBottom w:val="0"/>
          <w:divBdr>
            <w:top w:val="none" w:sz="0" w:space="0" w:color="auto"/>
            <w:left w:val="none" w:sz="0" w:space="0" w:color="auto"/>
            <w:bottom w:val="none" w:sz="0" w:space="0" w:color="auto"/>
            <w:right w:val="none" w:sz="0" w:space="0" w:color="auto"/>
          </w:divBdr>
        </w:div>
        <w:div w:id="2075394787">
          <w:marLeft w:val="0"/>
          <w:marRight w:val="0"/>
          <w:marTop w:val="0"/>
          <w:marBottom w:val="0"/>
          <w:divBdr>
            <w:top w:val="none" w:sz="0" w:space="0" w:color="auto"/>
            <w:left w:val="none" w:sz="0" w:space="0" w:color="auto"/>
            <w:bottom w:val="none" w:sz="0" w:space="0" w:color="auto"/>
            <w:right w:val="none" w:sz="0" w:space="0" w:color="auto"/>
          </w:divBdr>
        </w:div>
        <w:div w:id="1961184084">
          <w:marLeft w:val="0"/>
          <w:marRight w:val="0"/>
          <w:marTop w:val="0"/>
          <w:marBottom w:val="0"/>
          <w:divBdr>
            <w:top w:val="none" w:sz="0" w:space="0" w:color="auto"/>
            <w:left w:val="none" w:sz="0" w:space="0" w:color="auto"/>
            <w:bottom w:val="none" w:sz="0" w:space="0" w:color="auto"/>
            <w:right w:val="none" w:sz="0" w:space="0" w:color="auto"/>
          </w:divBdr>
          <w:divsChild>
            <w:div w:id="1306198840">
              <w:marLeft w:val="0"/>
              <w:marRight w:val="0"/>
              <w:marTop w:val="0"/>
              <w:marBottom w:val="0"/>
              <w:divBdr>
                <w:top w:val="none" w:sz="0" w:space="0" w:color="auto"/>
                <w:left w:val="none" w:sz="0" w:space="0" w:color="auto"/>
                <w:bottom w:val="none" w:sz="0" w:space="0" w:color="auto"/>
                <w:right w:val="none" w:sz="0" w:space="0" w:color="auto"/>
              </w:divBdr>
            </w:div>
          </w:divsChild>
        </w:div>
        <w:div w:id="2027126480">
          <w:marLeft w:val="0"/>
          <w:marRight w:val="0"/>
          <w:marTop w:val="0"/>
          <w:marBottom w:val="0"/>
          <w:divBdr>
            <w:top w:val="none" w:sz="0" w:space="0" w:color="auto"/>
            <w:left w:val="none" w:sz="0" w:space="0" w:color="auto"/>
            <w:bottom w:val="none" w:sz="0" w:space="0" w:color="auto"/>
            <w:right w:val="none" w:sz="0" w:space="0" w:color="auto"/>
          </w:divBdr>
        </w:div>
      </w:divsChild>
    </w:div>
    <w:div w:id="430928291">
      <w:bodyDiv w:val="1"/>
      <w:marLeft w:val="0"/>
      <w:marRight w:val="0"/>
      <w:marTop w:val="0"/>
      <w:marBottom w:val="0"/>
      <w:divBdr>
        <w:top w:val="none" w:sz="0" w:space="0" w:color="auto"/>
        <w:left w:val="none" w:sz="0" w:space="0" w:color="auto"/>
        <w:bottom w:val="none" w:sz="0" w:space="0" w:color="auto"/>
        <w:right w:val="none" w:sz="0" w:space="0" w:color="auto"/>
      </w:divBdr>
      <w:divsChild>
        <w:div w:id="1731225104">
          <w:marLeft w:val="0"/>
          <w:marRight w:val="0"/>
          <w:marTop w:val="0"/>
          <w:marBottom w:val="0"/>
          <w:divBdr>
            <w:top w:val="none" w:sz="0" w:space="0" w:color="auto"/>
            <w:left w:val="none" w:sz="0" w:space="0" w:color="auto"/>
            <w:bottom w:val="none" w:sz="0" w:space="0" w:color="auto"/>
            <w:right w:val="none" w:sz="0" w:space="0" w:color="auto"/>
          </w:divBdr>
          <w:divsChild>
            <w:div w:id="1188561763">
              <w:marLeft w:val="0"/>
              <w:marRight w:val="0"/>
              <w:marTop w:val="0"/>
              <w:marBottom w:val="0"/>
              <w:divBdr>
                <w:top w:val="none" w:sz="0" w:space="0" w:color="auto"/>
                <w:left w:val="none" w:sz="0" w:space="0" w:color="auto"/>
                <w:bottom w:val="none" w:sz="0" w:space="0" w:color="auto"/>
                <w:right w:val="none" w:sz="0" w:space="0" w:color="auto"/>
              </w:divBdr>
              <w:divsChild>
                <w:div w:id="1694838545">
                  <w:marLeft w:val="0"/>
                  <w:marRight w:val="0"/>
                  <w:marTop w:val="0"/>
                  <w:marBottom w:val="0"/>
                  <w:divBdr>
                    <w:top w:val="none" w:sz="0" w:space="0" w:color="auto"/>
                    <w:left w:val="none" w:sz="0" w:space="0" w:color="auto"/>
                    <w:bottom w:val="none" w:sz="0" w:space="0" w:color="auto"/>
                    <w:right w:val="none" w:sz="0" w:space="0" w:color="auto"/>
                  </w:divBdr>
                  <w:divsChild>
                    <w:div w:id="190992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380547">
      <w:bodyDiv w:val="1"/>
      <w:marLeft w:val="0"/>
      <w:marRight w:val="0"/>
      <w:marTop w:val="0"/>
      <w:marBottom w:val="0"/>
      <w:divBdr>
        <w:top w:val="none" w:sz="0" w:space="0" w:color="auto"/>
        <w:left w:val="none" w:sz="0" w:space="0" w:color="auto"/>
        <w:bottom w:val="none" w:sz="0" w:space="0" w:color="auto"/>
        <w:right w:val="none" w:sz="0" w:space="0" w:color="auto"/>
      </w:divBdr>
      <w:divsChild>
        <w:div w:id="128860772">
          <w:marLeft w:val="0"/>
          <w:marRight w:val="0"/>
          <w:marTop w:val="0"/>
          <w:marBottom w:val="0"/>
          <w:divBdr>
            <w:top w:val="none" w:sz="0" w:space="0" w:color="auto"/>
            <w:left w:val="none" w:sz="0" w:space="0" w:color="auto"/>
            <w:bottom w:val="none" w:sz="0" w:space="0" w:color="auto"/>
            <w:right w:val="none" w:sz="0" w:space="0" w:color="auto"/>
          </w:divBdr>
          <w:divsChild>
            <w:div w:id="1679387622">
              <w:marLeft w:val="0"/>
              <w:marRight w:val="0"/>
              <w:marTop w:val="0"/>
              <w:marBottom w:val="0"/>
              <w:divBdr>
                <w:top w:val="none" w:sz="0" w:space="0" w:color="auto"/>
                <w:left w:val="none" w:sz="0" w:space="0" w:color="auto"/>
                <w:bottom w:val="none" w:sz="0" w:space="0" w:color="auto"/>
                <w:right w:val="none" w:sz="0" w:space="0" w:color="auto"/>
              </w:divBdr>
              <w:divsChild>
                <w:div w:id="147286791">
                  <w:marLeft w:val="0"/>
                  <w:marRight w:val="0"/>
                  <w:marTop w:val="0"/>
                  <w:marBottom w:val="0"/>
                  <w:divBdr>
                    <w:top w:val="none" w:sz="0" w:space="0" w:color="auto"/>
                    <w:left w:val="none" w:sz="0" w:space="0" w:color="auto"/>
                    <w:bottom w:val="none" w:sz="0" w:space="0" w:color="auto"/>
                    <w:right w:val="none" w:sz="0" w:space="0" w:color="auto"/>
                  </w:divBdr>
                  <w:divsChild>
                    <w:div w:id="1196191415">
                      <w:marLeft w:val="0"/>
                      <w:marRight w:val="0"/>
                      <w:marTop w:val="0"/>
                      <w:marBottom w:val="0"/>
                      <w:divBdr>
                        <w:top w:val="none" w:sz="0" w:space="0" w:color="auto"/>
                        <w:left w:val="none" w:sz="0" w:space="0" w:color="auto"/>
                        <w:bottom w:val="none" w:sz="0" w:space="0" w:color="auto"/>
                        <w:right w:val="none" w:sz="0" w:space="0" w:color="auto"/>
                      </w:divBdr>
                    </w:div>
                  </w:divsChild>
                </w:div>
                <w:div w:id="486015075">
                  <w:marLeft w:val="0"/>
                  <w:marRight w:val="0"/>
                  <w:marTop w:val="0"/>
                  <w:marBottom w:val="0"/>
                  <w:divBdr>
                    <w:top w:val="none" w:sz="0" w:space="0" w:color="auto"/>
                    <w:left w:val="none" w:sz="0" w:space="0" w:color="auto"/>
                    <w:bottom w:val="none" w:sz="0" w:space="0" w:color="auto"/>
                    <w:right w:val="none" w:sz="0" w:space="0" w:color="auto"/>
                  </w:divBdr>
                  <w:divsChild>
                    <w:div w:id="3498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966177">
      <w:bodyDiv w:val="1"/>
      <w:marLeft w:val="0"/>
      <w:marRight w:val="0"/>
      <w:marTop w:val="0"/>
      <w:marBottom w:val="0"/>
      <w:divBdr>
        <w:top w:val="none" w:sz="0" w:space="0" w:color="auto"/>
        <w:left w:val="none" w:sz="0" w:space="0" w:color="auto"/>
        <w:bottom w:val="none" w:sz="0" w:space="0" w:color="auto"/>
        <w:right w:val="none" w:sz="0" w:space="0" w:color="auto"/>
      </w:divBdr>
    </w:div>
    <w:div w:id="443811386">
      <w:bodyDiv w:val="1"/>
      <w:marLeft w:val="0"/>
      <w:marRight w:val="0"/>
      <w:marTop w:val="0"/>
      <w:marBottom w:val="0"/>
      <w:divBdr>
        <w:top w:val="none" w:sz="0" w:space="0" w:color="auto"/>
        <w:left w:val="none" w:sz="0" w:space="0" w:color="auto"/>
        <w:bottom w:val="none" w:sz="0" w:space="0" w:color="auto"/>
        <w:right w:val="none" w:sz="0" w:space="0" w:color="auto"/>
      </w:divBdr>
      <w:divsChild>
        <w:div w:id="1553039113">
          <w:marLeft w:val="0"/>
          <w:marRight w:val="0"/>
          <w:marTop w:val="0"/>
          <w:marBottom w:val="0"/>
          <w:divBdr>
            <w:top w:val="none" w:sz="0" w:space="0" w:color="auto"/>
            <w:left w:val="none" w:sz="0" w:space="0" w:color="auto"/>
            <w:bottom w:val="none" w:sz="0" w:space="0" w:color="auto"/>
            <w:right w:val="none" w:sz="0" w:space="0" w:color="auto"/>
          </w:divBdr>
          <w:divsChild>
            <w:div w:id="1796218130">
              <w:marLeft w:val="0"/>
              <w:marRight w:val="0"/>
              <w:marTop w:val="0"/>
              <w:marBottom w:val="0"/>
              <w:divBdr>
                <w:top w:val="none" w:sz="0" w:space="0" w:color="auto"/>
                <w:left w:val="none" w:sz="0" w:space="0" w:color="auto"/>
                <w:bottom w:val="none" w:sz="0" w:space="0" w:color="auto"/>
                <w:right w:val="none" w:sz="0" w:space="0" w:color="auto"/>
              </w:divBdr>
              <w:divsChild>
                <w:div w:id="455027110">
                  <w:marLeft w:val="0"/>
                  <w:marRight w:val="0"/>
                  <w:marTop w:val="0"/>
                  <w:marBottom w:val="0"/>
                  <w:divBdr>
                    <w:top w:val="none" w:sz="0" w:space="0" w:color="auto"/>
                    <w:left w:val="none" w:sz="0" w:space="0" w:color="auto"/>
                    <w:bottom w:val="none" w:sz="0" w:space="0" w:color="auto"/>
                    <w:right w:val="none" w:sz="0" w:space="0" w:color="auto"/>
                  </w:divBdr>
                  <w:divsChild>
                    <w:div w:id="1373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772947">
      <w:bodyDiv w:val="1"/>
      <w:marLeft w:val="0"/>
      <w:marRight w:val="0"/>
      <w:marTop w:val="0"/>
      <w:marBottom w:val="0"/>
      <w:divBdr>
        <w:top w:val="none" w:sz="0" w:space="0" w:color="auto"/>
        <w:left w:val="none" w:sz="0" w:space="0" w:color="auto"/>
        <w:bottom w:val="none" w:sz="0" w:space="0" w:color="auto"/>
        <w:right w:val="none" w:sz="0" w:space="0" w:color="auto"/>
      </w:divBdr>
    </w:div>
    <w:div w:id="449861440">
      <w:bodyDiv w:val="1"/>
      <w:marLeft w:val="0"/>
      <w:marRight w:val="0"/>
      <w:marTop w:val="0"/>
      <w:marBottom w:val="0"/>
      <w:divBdr>
        <w:top w:val="none" w:sz="0" w:space="0" w:color="auto"/>
        <w:left w:val="none" w:sz="0" w:space="0" w:color="auto"/>
        <w:bottom w:val="none" w:sz="0" w:space="0" w:color="auto"/>
        <w:right w:val="none" w:sz="0" w:space="0" w:color="auto"/>
      </w:divBdr>
    </w:div>
    <w:div w:id="457383066">
      <w:bodyDiv w:val="1"/>
      <w:marLeft w:val="0"/>
      <w:marRight w:val="0"/>
      <w:marTop w:val="0"/>
      <w:marBottom w:val="0"/>
      <w:divBdr>
        <w:top w:val="none" w:sz="0" w:space="0" w:color="auto"/>
        <w:left w:val="none" w:sz="0" w:space="0" w:color="auto"/>
        <w:bottom w:val="none" w:sz="0" w:space="0" w:color="auto"/>
        <w:right w:val="none" w:sz="0" w:space="0" w:color="auto"/>
      </w:divBdr>
    </w:div>
    <w:div w:id="460073392">
      <w:bodyDiv w:val="1"/>
      <w:marLeft w:val="0"/>
      <w:marRight w:val="0"/>
      <w:marTop w:val="0"/>
      <w:marBottom w:val="0"/>
      <w:divBdr>
        <w:top w:val="none" w:sz="0" w:space="0" w:color="auto"/>
        <w:left w:val="none" w:sz="0" w:space="0" w:color="auto"/>
        <w:bottom w:val="none" w:sz="0" w:space="0" w:color="auto"/>
        <w:right w:val="none" w:sz="0" w:space="0" w:color="auto"/>
      </w:divBdr>
      <w:divsChild>
        <w:div w:id="1147674276">
          <w:marLeft w:val="0"/>
          <w:marRight w:val="0"/>
          <w:marTop w:val="0"/>
          <w:marBottom w:val="0"/>
          <w:divBdr>
            <w:top w:val="none" w:sz="0" w:space="0" w:color="auto"/>
            <w:left w:val="none" w:sz="0" w:space="0" w:color="auto"/>
            <w:bottom w:val="none" w:sz="0" w:space="0" w:color="auto"/>
            <w:right w:val="none" w:sz="0" w:space="0" w:color="auto"/>
          </w:divBdr>
          <w:divsChild>
            <w:div w:id="1935552961">
              <w:marLeft w:val="0"/>
              <w:marRight w:val="0"/>
              <w:marTop w:val="0"/>
              <w:marBottom w:val="0"/>
              <w:divBdr>
                <w:top w:val="none" w:sz="0" w:space="0" w:color="auto"/>
                <w:left w:val="none" w:sz="0" w:space="0" w:color="auto"/>
                <w:bottom w:val="none" w:sz="0" w:space="0" w:color="auto"/>
                <w:right w:val="none" w:sz="0" w:space="0" w:color="auto"/>
              </w:divBdr>
              <w:divsChild>
                <w:div w:id="1370451225">
                  <w:marLeft w:val="0"/>
                  <w:marRight w:val="0"/>
                  <w:marTop w:val="0"/>
                  <w:marBottom w:val="0"/>
                  <w:divBdr>
                    <w:top w:val="none" w:sz="0" w:space="0" w:color="auto"/>
                    <w:left w:val="none" w:sz="0" w:space="0" w:color="auto"/>
                    <w:bottom w:val="none" w:sz="0" w:space="0" w:color="auto"/>
                    <w:right w:val="none" w:sz="0" w:space="0" w:color="auto"/>
                  </w:divBdr>
                  <w:divsChild>
                    <w:div w:id="16044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66209">
      <w:bodyDiv w:val="1"/>
      <w:marLeft w:val="0"/>
      <w:marRight w:val="0"/>
      <w:marTop w:val="0"/>
      <w:marBottom w:val="0"/>
      <w:divBdr>
        <w:top w:val="none" w:sz="0" w:space="0" w:color="auto"/>
        <w:left w:val="none" w:sz="0" w:space="0" w:color="auto"/>
        <w:bottom w:val="none" w:sz="0" w:space="0" w:color="auto"/>
        <w:right w:val="none" w:sz="0" w:space="0" w:color="auto"/>
      </w:divBdr>
      <w:divsChild>
        <w:div w:id="254560529">
          <w:marLeft w:val="0"/>
          <w:marRight w:val="0"/>
          <w:marTop w:val="0"/>
          <w:marBottom w:val="0"/>
          <w:divBdr>
            <w:top w:val="none" w:sz="0" w:space="0" w:color="auto"/>
            <w:left w:val="none" w:sz="0" w:space="0" w:color="auto"/>
            <w:bottom w:val="none" w:sz="0" w:space="0" w:color="auto"/>
            <w:right w:val="none" w:sz="0" w:space="0" w:color="auto"/>
          </w:divBdr>
          <w:divsChild>
            <w:div w:id="356079315">
              <w:marLeft w:val="0"/>
              <w:marRight w:val="0"/>
              <w:marTop w:val="0"/>
              <w:marBottom w:val="0"/>
              <w:divBdr>
                <w:top w:val="none" w:sz="0" w:space="0" w:color="auto"/>
                <w:left w:val="none" w:sz="0" w:space="0" w:color="auto"/>
                <w:bottom w:val="none" w:sz="0" w:space="0" w:color="auto"/>
                <w:right w:val="none" w:sz="0" w:space="0" w:color="auto"/>
              </w:divBdr>
              <w:divsChild>
                <w:div w:id="419565297">
                  <w:marLeft w:val="0"/>
                  <w:marRight w:val="0"/>
                  <w:marTop w:val="0"/>
                  <w:marBottom w:val="0"/>
                  <w:divBdr>
                    <w:top w:val="none" w:sz="0" w:space="0" w:color="auto"/>
                    <w:left w:val="none" w:sz="0" w:space="0" w:color="auto"/>
                    <w:bottom w:val="none" w:sz="0" w:space="0" w:color="auto"/>
                    <w:right w:val="none" w:sz="0" w:space="0" w:color="auto"/>
                  </w:divBdr>
                </w:div>
                <w:div w:id="962426643">
                  <w:marLeft w:val="0"/>
                  <w:marRight w:val="0"/>
                  <w:marTop w:val="0"/>
                  <w:marBottom w:val="0"/>
                  <w:divBdr>
                    <w:top w:val="none" w:sz="0" w:space="0" w:color="auto"/>
                    <w:left w:val="none" w:sz="0" w:space="0" w:color="auto"/>
                    <w:bottom w:val="none" w:sz="0" w:space="0" w:color="auto"/>
                    <w:right w:val="none" w:sz="0" w:space="0" w:color="auto"/>
                  </w:divBdr>
                </w:div>
                <w:div w:id="1263345410">
                  <w:marLeft w:val="0"/>
                  <w:marRight w:val="0"/>
                  <w:marTop w:val="0"/>
                  <w:marBottom w:val="0"/>
                  <w:divBdr>
                    <w:top w:val="none" w:sz="0" w:space="0" w:color="auto"/>
                    <w:left w:val="none" w:sz="0" w:space="0" w:color="auto"/>
                    <w:bottom w:val="none" w:sz="0" w:space="0" w:color="auto"/>
                    <w:right w:val="none" w:sz="0" w:space="0" w:color="auto"/>
                  </w:divBdr>
                </w:div>
                <w:div w:id="419526731">
                  <w:marLeft w:val="0"/>
                  <w:marRight w:val="0"/>
                  <w:marTop w:val="0"/>
                  <w:marBottom w:val="0"/>
                  <w:divBdr>
                    <w:top w:val="none" w:sz="0" w:space="0" w:color="auto"/>
                    <w:left w:val="none" w:sz="0" w:space="0" w:color="auto"/>
                    <w:bottom w:val="none" w:sz="0" w:space="0" w:color="auto"/>
                    <w:right w:val="none" w:sz="0" w:space="0" w:color="auto"/>
                  </w:divBdr>
                </w:div>
                <w:div w:id="1113013746">
                  <w:marLeft w:val="0"/>
                  <w:marRight w:val="0"/>
                  <w:marTop w:val="0"/>
                  <w:marBottom w:val="0"/>
                  <w:divBdr>
                    <w:top w:val="none" w:sz="0" w:space="0" w:color="auto"/>
                    <w:left w:val="none" w:sz="0" w:space="0" w:color="auto"/>
                    <w:bottom w:val="none" w:sz="0" w:space="0" w:color="auto"/>
                    <w:right w:val="none" w:sz="0" w:space="0" w:color="auto"/>
                  </w:divBdr>
                  <w:divsChild>
                    <w:div w:id="187900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04040">
          <w:marLeft w:val="0"/>
          <w:marRight w:val="0"/>
          <w:marTop w:val="0"/>
          <w:marBottom w:val="0"/>
          <w:divBdr>
            <w:top w:val="none" w:sz="0" w:space="0" w:color="auto"/>
            <w:left w:val="none" w:sz="0" w:space="0" w:color="auto"/>
            <w:bottom w:val="none" w:sz="0" w:space="0" w:color="auto"/>
            <w:right w:val="none" w:sz="0" w:space="0" w:color="auto"/>
          </w:divBdr>
          <w:divsChild>
            <w:div w:id="1155490335">
              <w:marLeft w:val="0"/>
              <w:marRight w:val="0"/>
              <w:marTop w:val="0"/>
              <w:marBottom w:val="0"/>
              <w:divBdr>
                <w:top w:val="none" w:sz="0" w:space="0" w:color="auto"/>
                <w:left w:val="none" w:sz="0" w:space="0" w:color="auto"/>
                <w:bottom w:val="none" w:sz="0" w:space="0" w:color="auto"/>
                <w:right w:val="none" w:sz="0" w:space="0" w:color="auto"/>
              </w:divBdr>
              <w:divsChild>
                <w:div w:id="585573252">
                  <w:marLeft w:val="0"/>
                  <w:marRight w:val="0"/>
                  <w:marTop w:val="0"/>
                  <w:marBottom w:val="0"/>
                  <w:divBdr>
                    <w:top w:val="none" w:sz="0" w:space="0" w:color="auto"/>
                    <w:left w:val="none" w:sz="0" w:space="0" w:color="auto"/>
                    <w:bottom w:val="none" w:sz="0" w:space="0" w:color="auto"/>
                    <w:right w:val="none" w:sz="0" w:space="0" w:color="auto"/>
                  </w:divBdr>
                </w:div>
                <w:div w:id="2095735049">
                  <w:marLeft w:val="0"/>
                  <w:marRight w:val="0"/>
                  <w:marTop w:val="0"/>
                  <w:marBottom w:val="0"/>
                  <w:divBdr>
                    <w:top w:val="none" w:sz="0" w:space="0" w:color="auto"/>
                    <w:left w:val="none" w:sz="0" w:space="0" w:color="auto"/>
                    <w:bottom w:val="none" w:sz="0" w:space="0" w:color="auto"/>
                    <w:right w:val="none" w:sz="0" w:space="0" w:color="auto"/>
                  </w:divBdr>
                  <w:divsChild>
                    <w:div w:id="480779379">
                      <w:marLeft w:val="0"/>
                      <w:marRight w:val="0"/>
                      <w:marTop w:val="0"/>
                      <w:marBottom w:val="0"/>
                      <w:divBdr>
                        <w:top w:val="none" w:sz="0" w:space="0" w:color="auto"/>
                        <w:left w:val="none" w:sz="0" w:space="0" w:color="auto"/>
                        <w:bottom w:val="none" w:sz="0" w:space="0" w:color="auto"/>
                        <w:right w:val="none" w:sz="0" w:space="0" w:color="auto"/>
                      </w:divBdr>
                    </w:div>
                  </w:divsChild>
                </w:div>
                <w:div w:id="1262568196">
                  <w:marLeft w:val="0"/>
                  <w:marRight w:val="0"/>
                  <w:marTop w:val="0"/>
                  <w:marBottom w:val="0"/>
                  <w:divBdr>
                    <w:top w:val="none" w:sz="0" w:space="0" w:color="auto"/>
                    <w:left w:val="none" w:sz="0" w:space="0" w:color="auto"/>
                    <w:bottom w:val="none" w:sz="0" w:space="0" w:color="auto"/>
                    <w:right w:val="none" w:sz="0" w:space="0" w:color="auto"/>
                  </w:divBdr>
                </w:div>
                <w:div w:id="37285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745648">
      <w:bodyDiv w:val="1"/>
      <w:marLeft w:val="0"/>
      <w:marRight w:val="0"/>
      <w:marTop w:val="0"/>
      <w:marBottom w:val="0"/>
      <w:divBdr>
        <w:top w:val="none" w:sz="0" w:space="0" w:color="auto"/>
        <w:left w:val="none" w:sz="0" w:space="0" w:color="auto"/>
        <w:bottom w:val="none" w:sz="0" w:space="0" w:color="auto"/>
        <w:right w:val="none" w:sz="0" w:space="0" w:color="auto"/>
      </w:divBdr>
    </w:div>
    <w:div w:id="472337701">
      <w:bodyDiv w:val="1"/>
      <w:marLeft w:val="0"/>
      <w:marRight w:val="0"/>
      <w:marTop w:val="0"/>
      <w:marBottom w:val="0"/>
      <w:divBdr>
        <w:top w:val="none" w:sz="0" w:space="0" w:color="auto"/>
        <w:left w:val="none" w:sz="0" w:space="0" w:color="auto"/>
        <w:bottom w:val="none" w:sz="0" w:space="0" w:color="auto"/>
        <w:right w:val="none" w:sz="0" w:space="0" w:color="auto"/>
      </w:divBdr>
      <w:divsChild>
        <w:div w:id="590897663">
          <w:marLeft w:val="0"/>
          <w:marRight w:val="0"/>
          <w:marTop w:val="0"/>
          <w:marBottom w:val="0"/>
          <w:divBdr>
            <w:top w:val="none" w:sz="0" w:space="0" w:color="auto"/>
            <w:left w:val="none" w:sz="0" w:space="0" w:color="auto"/>
            <w:bottom w:val="none" w:sz="0" w:space="0" w:color="auto"/>
            <w:right w:val="none" w:sz="0" w:space="0" w:color="auto"/>
          </w:divBdr>
          <w:divsChild>
            <w:div w:id="1419711624">
              <w:marLeft w:val="0"/>
              <w:marRight w:val="0"/>
              <w:marTop w:val="0"/>
              <w:marBottom w:val="0"/>
              <w:divBdr>
                <w:top w:val="none" w:sz="0" w:space="0" w:color="auto"/>
                <w:left w:val="none" w:sz="0" w:space="0" w:color="auto"/>
                <w:bottom w:val="none" w:sz="0" w:space="0" w:color="auto"/>
                <w:right w:val="none" w:sz="0" w:space="0" w:color="auto"/>
              </w:divBdr>
              <w:divsChild>
                <w:div w:id="197163739">
                  <w:marLeft w:val="0"/>
                  <w:marRight w:val="0"/>
                  <w:marTop w:val="0"/>
                  <w:marBottom w:val="0"/>
                  <w:divBdr>
                    <w:top w:val="none" w:sz="0" w:space="0" w:color="auto"/>
                    <w:left w:val="none" w:sz="0" w:space="0" w:color="auto"/>
                    <w:bottom w:val="none" w:sz="0" w:space="0" w:color="auto"/>
                    <w:right w:val="none" w:sz="0" w:space="0" w:color="auto"/>
                  </w:divBdr>
                  <w:divsChild>
                    <w:div w:id="16968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074469">
      <w:bodyDiv w:val="1"/>
      <w:marLeft w:val="0"/>
      <w:marRight w:val="0"/>
      <w:marTop w:val="0"/>
      <w:marBottom w:val="0"/>
      <w:divBdr>
        <w:top w:val="none" w:sz="0" w:space="0" w:color="auto"/>
        <w:left w:val="none" w:sz="0" w:space="0" w:color="auto"/>
        <w:bottom w:val="none" w:sz="0" w:space="0" w:color="auto"/>
        <w:right w:val="none" w:sz="0" w:space="0" w:color="auto"/>
      </w:divBdr>
    </w:div>
    <w:div w:id="481773743">
      <w:bodyDiv w:val="1"/>
      <w:marLeft w:val="0"/>
      <w:marRight w:val="0"/>
      <w:marTop w:val="0"/>
      <w:marBottom w:val="0"/>
      <w:divBdr>
        <w:top w:val="none" w:sz="0" w:space="0" w:color="auto"/>
        <w:left w:val="none" w:sz="0" w:space="0" w:color="auto"/>
        <w:bottom w:val="none" w:sz="0" w:space="0" w:color="auto"/>
        <w:right w:val="none" w:sz="0" w:space="0" w:color="auto"/>
      </w:divBdr>
    </w:div>
    <w:div w:id="482084188">
      <w:bodyDiv w:val="1"/>
      <w:marLeft w:val="0"/>
      <w:marRight w:val="0"/>
      <w:marTop w:val="0"/>
      <w:marBottom w:val="0"/>
      <w:divBdr>
        <w:top w:val="none" w:sz="0" w:space="0" w:color="auto"/>
        <w:left w:val="none" w:sz="0" w:space="0" w:color="auto"/>
        <w:bottom w:val="none" w:sz="0" w:space="0" w:color="auto"/>
        <w:right w:val="none" w:sz="0" w:space="0" w:color="auto"/>
      </w:divBdr>
    </w:div>
    <w:div w:id="503478842">
      <w:bodyDiv w:val="1"/>
      <w:marLeft w:val="0"/>
      <w:marRight w:val="0"/>
      <w:marTop w:val="0"/>
      <w:marBottom w:val="0"/>
      <w:divBdr>
        <w:top w:val="none" w:sz="0" w:space="0" w:color="auto"/>
        <w:left w:val="none" w:sz="0" w:space="0" w:color="auto"/>
        <w:bottom w:val="none" w:sz="0" w:space="0" w:color="auto"/>
        <w:right w:val="none" w:sz="0" w:space="0" w:color="auto"/>
      </w:divBdr>
      <w:divsChild>
        <w:div w:id="1839612953">
          <w:marLeft w:val="0"/>
          <w:marRight w:val="0"/>
          <w:marTop w:val="0"/>
          <w:marBottom w:val="0"/>
          <w:divBdr>
            <w:top w:val="none" w:sz="0" w:space="0" w:color="auto"/>
            <w:left w:val="none" w:sz="0" w:space="0" w:color="auto"/>
            <w:bottom w:val="none" w:sz="0" w:space="0" w:color="auto"/>
            <w:right w:val="none" w:sz="0" w:space="0" w:color="auto"/>
          </w:divBdr>
          <w:divsChild>
            <w:div w:id="1695770038">
              <w:marLeft w:val="0"/>
              <w:marRight w:val="0"/>
              <w:marTop w:val="0"/>
              <w:marBottom w:val="0"/>
              <w:divBdr>
                <w:top w:val="none" w:sz="0" w:space="0" w:color="auto"/>
                <w:left w:val="none" w:sz="0" w:space="0" w:color="auto"/>
                <w:bottom w:val="none" w:sz="0" w:space="0" w:color="auto"/>
                <w:right w:val="none" w:sz="0" w:space="0" w:color="auto"/>
              </w:divBdr>
            </w:div>
            <w:div w:id="613942278">
              <w:marLeft w:val="0"/>
              <w:marRight w:val="0"/>
              <w:marTop w:val="0"/>
              <w:marBottom w:val="0"/>
              <w:divBdr>
                <w:top w:val="none" w:sz="0" w:space="0" w:color="auto"/>
                <w:left w:val="none" w:sz="0" w:space="0" w:color="auto"/>
                <w:bottom w:val="none" w:sz="0" w:space="0" w:color="auto"/>
                <w:right w:val="none" w:sz="0" w:space="0" w:color="auto"/>
              </w:divBdr>
            </w:div>
            <w:div w:id="178920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769178">
      <w:bodyDiv w:val="1"/>
      <w:marLeft w:val="0"/>
      <w:marRight w:val="0"/>
      <w:marTop w:val="0"/>
      <w:marBottom w:val="0"/>
      <w:divBdr>
        <w:top w:val="none" w:sz="0" w:space="0" w:color="auto"/>
        <w:left w:val="none" w:sz="0" w:space="0" w:color="auto"/>
        <w:bottom w:val="none" w:sz="0" w:space="0" w:color="auto"/>
        <w:right w:val="none" w:sz="0" w:space="0" w:color="auto"/>
      </w:divBdr>
    </w:div>
    <w:div w:id="528445408">
      <w:bodyDiv w:val="1"/>
      <w:marLeft w:val="0"/>
      <w:marRight w:val="0"/>
      <w:marTop w:val="0"/>
      <w:marBottom w:val="0"/>
      <w:divBdr>
        <w:top w:val="none" w:sz="0" w:space="0" w:color="auto"/>
        <w:left w:val="none" w:sz="0" w:space="0" w:color="auto"/>
        <w:bottom w:val="none" w:sz="0" w:space="0" w:color="auto"/>
        <w:right w:val="none" w:sz="0" w:space="0" w:color="auto"/>
      </w:divBdr>
    </w:div>
    <w:div w:id="532764816">
      <w:bodyDiv w:val="1"/>
      <w:marLeft w:val="0"/>
      <w:marRight w:val="0"/>
      <w:marTop w:val="0"/>
      <w:marBottom w:val="0"/>
      <w:divBdr>
        <w:top w:val="none" w:sz="0" w:space="0" w:color="auto"/>
        <w:left w:val="none" w:sz="0" w:space="0" w:color="auto"/>
        <w:bottom w:val="none" w:sz="0" w:space="0" w:color="auto"/>
        <w:right w:val="none" w:sz="0" w:space="0" w:color="auto"/>
      </w:divBdr>
      <w:divsChild>
        <w:div w:id="1188526000">
          <w:marLeft w:val="0"/>
          <w:marRight w:val="0"/>
          <w:marTop w:val="0"/>
          <w:marBottom w:val="0"/>
          <w:divBdr>
            <w:top w:val="none" w:sz="0" w:space="0" w:color="auto"/>
            <w:left w:val="none" w:sz="0" w:space="0" w:color="auto"/>
            <w:bottom w:val="none" w:sz="0" w:space="0" w:color="auto"/>
            <w:right w:val="none" w:sz="0" w:space="0" w:color="auto"/>
          </w:divBdr>
        </w:div>
        <w:div w:id="1352880779">
          <w:marLeft w:val="0"/>
          <w:marRight w:val="0"/>
          <w:marTop w:val="0"/>
          <w:marBottom w:val="0"/>
          <w:divBdr>
            <w:top w:val="none" w:sz="0" w:space="0" w:color="auto"/>
            <w:left w:val="none" w:sz="0" w:space="0" w:color="auto"/>
            <w:bottom w:val="none" w:sz="0" w:space="0" w:color="auto"/>
            <w:right w:val="none" w:sz="0" w:space="0" w:color="auto"/>
          </w:divBdr>
        </w:div>
        <w:div w:id="885918719">
          <w:marLeft w:val="0"/>
          <w:marRight w:val="0"/>
          <w:marTop w:val="0"/>
          <w:marBottom w:val="0"/>
          <w:divBdr>
            <w:top w:val="none" w:sz="0" w:space="0" w:color="auto"/>
            <w:left w:val="none" w:sz="0" w:space="0" w:color="auto"/>
            <w:bottom w:val="none" w:sz="0" w:space="0" w:color="auto"/>
            <w:right w:val="none" w:sz="0" w:space="0" w:color="auto"/>
          </w:divBdr>
        </w:div>
        <w:div w:id="1367637285">
          <w:marLeft w:val="0"/>
          <w:marRight w:val="0"/>
          <w:marTop w:val="0"/>
          <w:marBottom w:val="0"/>
          <w:divBdr>
            <w:top w:val="none" w:sz="0" w:space="0" w:color="auto"/>
            <w:left w:val="none" w:sz="0" w:space="0" w:color="auto"/>
            <w:bottom w:val="none" w:sz="0" w:space="0" w:color="auto"/>
            <w:right w:val="none" w:sz="0" w:space="0" w:color="auto"/>
          </w:divBdr>
        </w:div>
        <w:div w:id="611210244">
          <w:marLeft w:val="0"/>
          <w:marRight w:val="0"/>
          <w:marTop w:val="0"/>
          <w:marBottom w:val="0"/>
          <w:divBdr>
            <w:top w:val="none" w:sz="0" w:space="0" w:color="auto"/>
            <w:left w:val="none" w:sz="0" w:space="0" w:color="auto"/>
            <w:bottom w:val="none" w:sz="0" w:space="0" w:color="auto"/>
            <w:right w:val="none" w:sz="0" w:space="0" w:color="auto"/>
          </w:divBdr>
        </w:div>
        <w:div w:id="1721857146">
          <w:marLeft w:val="0"/>
          <w:marRight w:val="0"/>
          <w:marTop w:val="0"/>
          <w:marBottom w:val="0"/>
          <w:divBdr>
            <w:top w:val="none" w:sz="0" w:space="0" w:color="auto"/>
            <w:left w:val="none" w:sz="0" w:space="0" w:color="auto"/>
            <w:bottom w:val="none" w:sz="0" w:space="0" w:color="auto"/>
            <w:right w:val="none" w:sz="0" w:space="0" w:color="auto"/>
          </w:divBdr>
          <w:divsChild>
            <w:div w:id="9857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14769">
      <w:bodyDiv w:val="1"/>
      <w:marLeft w:val="0"/>
      <w:marRight w:val="0"/>
      <w:marTop w:val="0"/>
      <w:marBottom w:val="0"/>
      <w:divBdr>
        <w:top w:val="none" w:sz="0" w:space="0" w:color="auto"/>
        <w:left w:val="none" w:sz="0" w:space="0" w:color="auto"/>
        <w:bottom w:val="none" w:sz="0" w:space="0" w:color="auto"/>
        <w:right w:val="none" w:sz="0" w:space="0" w:color="auto"/>
      </w:divBdr>
    </w:div>
    <w:div w:id="534196010">
      <w:bodyDiv w:val="1"/>
      <w:marLeft w:val="0"/>
      <w:marRight w:val="0"/>
      <w:marTop w:val="0"/>
      <w:marBottom w:val="0"/>
      <w:divBdr>
        <w:top w:val="none" w:sz="0" w:space="0" w:color="auto"/>
        <w:left w:val="none" w:sz="0" w:space="0" w:color="auto"/>
        <w:bottom w:val="none" w:sz="0" w:space="0" w:color="auto"/>
        <w:right w:val="none" w:sz="0" w:space="0" w:color="auto"/>
      </w:divBdr>
    </w:div>
    <w:div w:id="540292447">
      <w:bodyDiv w:val="1"/>
      <w:marLeft w:val="0"/>
      <w:marRight w:val="0"/>
      <w:marTop w:val="0"/>
      <w:marBottom w:val="0"/>
      <w:divBdr>
        <w:top w:val="none" w:sz="0" w:space="0" w:color="auto"/>
        <w:left w:val="none" w:sz="0" w:space="0" w:color="auto"/>
        <w:bottom w:val="none" w:sz="0" w:space="0" w:color="auto"/>
        <w:right w:val="none" w:sz="0" w:space="0" w:color="auto"/>
      </w:divBdr>
    </w:div>
    <w:div w:id="548686026">
      <w:bodyDiv w:val="1"/>
      <w:marLeft w:val="0"/>
      <w:marRight w:val="0"/>
      <w:marTop w:val="0"/>
      <w:marBottom w:val="0"/>
      <w:divBdr>
        <w:top w:val="none" w:sz="0" w:space="0" w:color="auto"/>
        <w:left w:val="none" w:sz="0" w:space="0" w:color="auto"/>
        <w:bottom w:val="none" w:sz="0" w:space="0" w:color="auto"/>
        <w:right w:val="none" w:sz="0" w:space="0" w:color="auto"/>
      </w:divBdr>
      <w:divsChild>
        <w:div w:id="1396467166">
          <w:marLeft w:val="0"/>
          <w:marRight w:val="0"/>
          <w:marTop w:val="0"/>
          <w:marBottom w:val="0"/>
          <w:divBdr>
            <w:top w:val="none" w:sz="0" w:space="0" w:color="auto"/>
            <w:left w:val="none" w:sz="0" w:space="0" w:color="auto"/>
            <w:bottom w:val="none" w:sz="0" w:space="0" w:color="auto"/>
            <w:right w:val="none" w:sz="0" w:space="0" w:color="auto"/>
          </w:divBdr>
          <w:divsChild>
            <w:div w:id="239338972">
              <w:marLeft w:val="0"/>
              <w:marRight w:val="0"/>
              <w:marTop w:val="0"/>
              <w:marBottom w:val="0"/>
              <w:divBdr>
                <w:top w:val="none" w:sz="0" w:space="0" w:color="auto"/>
                <w:left w:val="none" w:sz="0" w:space="0" w:color="auto"/>
                <w:bottom w:val="none" w:sz="0" w:space="0" w:color="auto"/>
                <w:right w:val="none" w:sz="0" w:space="0" w:color="auto"/>
              </w:divBdr>
              <w:divsChild>
                <w:div w:id="1583643403">
                  <w:marLeft w:val="0"/>
                  <w:marRight w:val="0"/>
                  <w:marTop w:val="0"/>
                  <w:marBottom w:val="0"/>
                  <w:divBdr>
                    <w:top w:val="none" w:sz="0" w:space="0" w:color="auto"/>
                    <w:left w:val="none" w:sz="0" w:space="0" w:color="auto"/>
                    <w:bottom w:val="none" w:sz="0" w:space="0" w:color="auto"/>
                    <w:right w:val="none" w:sz="0" w:space="0" w:color="auto"/>
                  </w:divBdr>
                  <w:divsChild>
                    <w:div w:id="12078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120532">
      <w:bodyDiv w:val="1"/>
      <w:marLeft w:val="0"/>
      <w:marRight w:val="0"/>
      <w:marTop w:val="0"/>
      <w:marBottom w:val="0"/>
      <w:divBdr>
        <w:top w:val="none" w:sz="0" w:space="0" w:color="auto"/>
        <w:left w:val="none" w:sz="0" w:space="0" w:color="auto"/>
        <w:bottom w:val="none" w:sz="0" w:space="0" w:color="auto"/>
        <w:right w:val="none" w:sz="0" w:space="0" w:color="auto"/>
      </w:divBdr>
    </w:div>
    <w:div w:id="556672964">
      <w:bodyDiv w:val="1"/>
      <w:marLeft w:val="0"/>
      <w:marRight w:val="0"/>
      <w:marTop w:val="0"/>
      <w:marBottom w:val="0"/>
      <w:divBdr>
        <w:top w:val="none" w:sz="0" w:space="0" w:color="auto"/>
        <w:left w:val="none" w:sz="0" w:space="0" w:color="auto"/>
        <w:bottom w:val="none" w:sz="0" w:space="0" w:color="auto"/>
        <w:right w:val="none" w:sz="0" w:space="0" w:color="auto"/>
      </w:divBdr>
      <w:divsChild>
        <w:div w:id="712463163">
          <w:marLeft w:val="0"/>
          <w:marRight w:val="0"/>
          <w:marTop w:val="0"/>
          <w:marBottom w:val="0"/>
          <w:divBdr>
            <w:top w:val="none" w:sz="0" w:space="0" w:color="auto"/>
            <w:left w:val="none" w:sz="0" w:space="0" w:color="auto"/>
            <w:bottom w:val="none" w:sz="0" w:space="0" w:color="auto"/>
            <w:right w:val="none" w:sz="0" w:space="0" w:color="auto"/>
          </w:divBdr>
          <w:divsChild>
            <w:div w:id="151068145">
              <w:marLeft w:val="0"/>
              <w:marRight w:val="0"/>
              <w:marTop w:val="0"/>
              <w:marBottom w:val="0"/>
              <w:divBdr>
                <w:top w:val="none" w:sz="0" w:space="0" w:color="auto"/>
                <w:left w:val="none" w:sz="0" w:space="0" w:color="auto"/>
                <w:bottom w:val="none" w:sz="0" w:space="0" w:color="auto"/>
                <w:right w:val="none" w:sz="0" w:space="0" w:color="auto"/>
              </w:divBdr>
              <w:divsChild>
                <w:div w:id="1356811226">
                  <w:marLeft w:val="0"/>
                  <w:marRight w:val="0"/>
                  <w:marTop w:val="0"/>
                  <w:marBottom w:val="0"/>
                  <w:divBdr>
                    <w:top w:val="none" w:sz="0" w:space="0" w:color="auto"/>
                    <w:left w:val="none" w:sz="0" w:space="0" w:color="auto"/>
                    <w:bottom w:val="none" w:sz="0" w:space="0" w:color="auto"/>
                    <w:right w:val="none" w:sz="0" w:space="0" w:color="auto"/>
                  </w:divBdr>
                  <w:divsChild>
                    <w:div w:id="11560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370150">
      <w:bodyDiv w:val="1"/>
      <w:marLeft w:val="0"/>
      <w:marRight w:val="0"/>
      <w:marTop w:val="0"/>
      <w:marBottom w:val="0"/>
      <w:divBdr>
        <w:top w:val="none" w:sz="0" w:space="0" w:color="auto"/>
        <w:left w:val="none" w:sz="0" w:space="0" w:color="auto"/>
        <w:bottom w:val="none" w:sz="0" w:space="0" w:color="auto"/>
        <w:right w:val="none" w:sz="0" w:space="0" w:color="auto"/>
      </w:divBdr>
      <w:divsChild>
        <w:div w:id="260139176">
          <w:marLeft w:val="0"/>
          <w:marRight w:val="0"/>
          <w:marTop w:val="0"/>
          <w:marBottom w:val="0"/>
          <w:divBdr>
            <w:top w:val="none" w:sz="0" w:space="0" w:color="auto"/>
            <w:left w:val="none" w:sz="0" w:space="0" w:color="auto"/>
            <w:bottom w:val="none" w:sz="0" w:space="0" w:color="auto"/>
            <w:right w:val="none" w:sz="0" w:space="0" w:color="auto"/>
          </w:divBdr>
          <w:divsChild>
            <w:div w:id="462429649">
              <w:marLeft w:val="0"/>
              <w:marRight w:val="0"/>
              <w:marTop w:val="0"/>
              <w:marBottom w:val="0"/>
              <w:divBdr>
                <w:top w:val="none" w:sz="0" w:space="0" w:color="auto"/>
                <w:left w:val="none" w:sz="0" w:space="0" w:color="auto"/>
                <w:bottom w:val="none" w:sz="0" w:space="0" w:color="auto"/>
                <w:right w:val="none" w:sz="0" w:space="0" w:color="auto"/>
              </w:divBdr>
            </w:div>
            <w:div w:id="1592815433">
              <w:marLeft w:val="0"/>
              <w:marRight w:val="0"/>
              <w:marTop w:val="0"/>
              <w:marBottom w:val="0"/>
              <w:divBdr>
                <w:top w:val="none" w:sz="0" w:space="0" w:color="auto"/>
                <w:left w:val="none" w:sz="0" w:space="0" w:color="auto"/>
                <w:bottom w:val="none" w:sz="0" w:space="0" w:color="auto"/>
                <w:right w:val="none" w:sz="0" w:space="0" w:color="auto"/>
              </w:divBdr>
            </w:div>
            <w:div w:id="17035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2944">
      <w:bodyDiv w:val="1"/>
      <w:marLeft w:val="0"/>
      <w:marRight w:val="0"/>
      <w:marTop w:val="0"/>
      <w:marBottom w:val="0"/>
      <w:divBdr>
        <w:top w:val="none" w:sz="0" w:space="0" w:color="auto"/>
        <w:left w:val="none" w:sz="0" w:space="0" w:color="auto"/>
        <w:bottom w:val="none" w:sz="0" w:space="0" w:color="auto"/>
        <w:right w:val="none" w:sz="0" w:space="0" w:color="auto"/>
      </w:divBdr>
    </w:div>
    <w:div w:id="571281714">
      <w:bodyDiv w:val="1"/>
      <w:marLeft w:val="0"/>
      <w:marRight w:val="0"/>
      <w:marTop w:val="0"/>
      <w:marBottom w:val="0"/>
      <w:divBdr>
        <w:top w:val="none" w:sz="0" w:space="0" w:color="auto"/>
        <w:left w:val="none" w:sz="0" w:space="0" w:color="auto"/>
        <w:bottom w:val="none" w:sz="0" w:space="0" w:color="auto"/>
        <w:right w:val="none" w:sz="0" w:space="0" w:color="auto"/>
      </w:divBdr>
      <w:divsChild>
        <w:div w:id="809981178">
          <w:marLeft w:val="0"/>
          <w:marRight w:val="0"/>
          <w:marTop w:val="0"/>
          <w:marBottom w:val="0"/>
          <w:divBdr>
            <w:top w:val="none" w:sz="0" w:space="0" w:color="auto"/>
            <w:left w:val="none" w:sz="0" w:space="0" w:color="auto"/>
            <w:bottom w:val="none" w:sz="0" w:space="0" w:color="auto"/>
            <w:right w:val="none" w:sz="0" w:space="0" w:color="auto"/>
          </w:divBdr>
          <w:divsChild>
            <w:div w:id="2137915490">
              <w:marLeft w:val="0"/>
              <w:marRight w:val="0"/>
              <w:marTop w:val="0"/>
              <w:marBottom w:val="0"/>
              <w:divBdr>
                <w:top w:val="none" w:sz="0" w:space="0" w:color="auto"/>
                <w:left w:val="none" w:sz="0" w:space="0" w:color="auto"/>
                <w:bottom w:val="none" w:sz="0" w:space="0" w:color="auto"/>
                <w:right w:val="none" w:sz="0" w:space="0" w:color="auto"/>
              </w:divBdr>
              <w:divsChild>
                <w:div w:id="611088713">
                  <w:marLeft w:val="0"/>
                  <w:marRight w:val="0"/>
                  <w:marTop w:val="0"/>
                  <w:marBottom w:val="0"/>
                  <w:divBdr>
                    <w:top w:val="none" w:sz="0" w:space="0" w:color="auto"/>
                    <w:left w:val="none" w:sz="0" w:space="0" w:color="auto"/>
                    <w:bottom w:val="none" w:sz="0" w:space="0" w:color="auto"/>
                    <w:right w:val="none" w:sz="0" w:space="0" w:color="auto"/>
                  </w:divBdr>
                  <w:divsChild>
                    <w:div w:id="106922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205188">
      <w:bodyDiv w:val="1"/>
      <w:marLeft w:val="0"/>
      <w:marRight w:val="0"/>
      <w:marTop w:val="0"/>
      <w:marBottom w:val="0"/>
      <w:divBdr>
        <w:top w:val="none" w:sz="0" w:space="0" w:color="auto"/>
        <w:left w:val="none" w:sz="0" w:space="0" w:color="auto"/>
        <w:bottom w:val="none" w:sz="0" w:space="0" w:color="auto"/>
        <w:right w:val="none" w:sz="0" w:space="0" w:color="auto"/>
      </w:divBdr>
    </w:div>
    <w:div w:id="574438181">
      <w:bodyDiv w:val="1"/>
      <w:marLeft w:val="0"/>
      <w:marRight w:val="0"/>
      <w:marTop w:val="0"/>
      <w:marBottom w:val="0"/>
      <w:divBdr>
        <w:top w:val="none" w:sz="0" w:space="0" w:color="auto"/>
        <w:left w:val="none" w:sz="0" w:space="0" w:color="auto"/>
        <w:bottom w:val="none" w:sz="0" w:space="0" w:color="auto"/>
        <w:right w:val="none" w:sz="0" w:space="0" w:color="auto"/>
      </w:divBdr>
    </w:div>
    <w:div w:id="574822277">
      <w:bodyDiv w:val="1"/>
      <w:marLeft w:val="0"/>
      <w:marRight w:val="0"/>
      <w:marTop w:val="0"/>
      <w:marBottom w:val="0"/>
      <w:divBdr>
        <w:top w:val="none" w:sz="0" w:space="0" w:color="auto"/>
        <w:left w:val="none" w:sz="0" w:space="0" w:color="auto"/>
        <w:bottom w:val="none" w:sz="0" w:space="0" w:color="auto"/>
        <w:right w:val="none" w:sz="0" w:space="0" w:color="auto"/>
      </w:divBdr>
      <w:divsChild>
        <w:div w:id="1636909812">
          <w:marLeft w:val="0"/>
          <w:marRight w:val="0"/>
          <w:marTop w:val="0"/>
          <w:marBottom w:val="0"/>
          <w:divBdr>
            <w:top w:val="none" w:sz="0" w:space="0" w:color="auto"/>
            <w:left w:val="none" w:sz="0" w:space="0" w:color="auto"/>
            <w:bottom w:val="none" w:sz="0" w:space="0" w:color="auto"/>
            <w:right w:val="none" w:sz="0" w:space="0" w:color="auto"/>
          </w:divBdr>
          <w:divsChild>
            <w:div w:id="322398411">
              <w:marLeft w:val="0"/>
              <w:marRight w:val="0"/>
              <w:marTop w:val="0"/>
              <w:marBottom w:val="0"/>
              <w:divBdr>
                <w:top w:val="none" w:sz="0" w:space="0" w:color="auto"/>
                <w:left w:val="none" w:sz="0" w:space="0" w:color="auto"/>
                <w:bottom w:val="none" w:sz="0" w:space="0" w:color="auto"/>
                <w:right w:val="none" w:sz="0" w:space="0" w:color="auto"/>
              </w:divBdr>
              <w:divsChild>
                <w:div w:id="265964887">
                  <w:marLeft w:val="0"/>
                  <w:marRight w:val="0"/>
                  <w:marTop w:val="0"/>
                  <w:marBottom w:val="0"/>
                  <w:divBdr>
                    <w:top w:val="none" w:sz="0" w:space="0" w:color="auto"/>
                    <w:left w:val="none" w:sz="0" w:space="0" w:color="auto"/>
                    <w:bottom w:val="none" w:sz="0" w:space="0" w:color="auto"/>
                    <w:right w:val="none" w:sz="0" w:space="0" w:color="auto"/>
                  </w:divBdr>
                  <w:divsChild>
                    <w:div w:id="40445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475298">
      <w:bodyDiv w:val="1"/>
      <w:marLeft w:val="0"/>
      <w:marRight w:val="0"/>
      <w:marTop w:val="0"/>
      <w:marBottom w:val="0"/>
      <w:divBdr>
        <w:top w:val="none" w:sz="0" w:space="0" w:color="auto"/>
        <w:left w:val="none" w:sz="0" w:space="0" w:color="auto"/>
        <w:bottom w:val="none" w:sz="0" w:space="0" w:color="auto"/>
        <w:right w:val="none" w:sz="0" w:space="0" w:color="auto"/>
      </w:divBdr>
    </w:div>
    <w:div w:id="582447950">
      <w:bodyDiv w:val="1"/>
      <w:marLeft w:val="0"/>
      <w:marRight w:val="0"/>
      <w:marTop w:val="0"/>
      <w:marBottom w:val="0"/>
      <w:divBdr>
        <w:top w:val="none" w:sz="0" w:space="0" w:color="auto"/>
        <w:left w:val="none" w:sz="0" w:space="0" w:color="auto"/>
        <w:bottom w:val="none" w:sz="0" w:space="0" w:color="auto"/>
        <w:right w:val="none" w:sz="0" w:space="0" w:color="auto"/>
      </w:divBdr>
      <w:divsChild>
        <w:div w:id="777140395">
          <w:marLeft w:val="0"/>
          <w:marRight w:val="0"/>
          <w:marTop w:val="0"/>
          <w:marBottom w:val="0"/>
          <w:divBdr>
            <w:top w:val="none" w:sz="0" w:space="0" w:color="auto"/>
            <w:left w:val="none" w:sz="0" w:space="0" w:color="auto"/>
            <w:bottom w:val="none" w:sz="0" w:space="0" w:color="auto"/>
            <w:right w:val="none" w:sz="0" w:space="0" w:color="auto"/>
          </w:divBdr>
          <w:divsChild>
            <w:div w:id="1228685394">
              <w:marLeft w:val="0"/>
              <w:marRight w:val="0"/>
              <w:marTop w:val="0"/>
              <w:marBottom w:val="0"/>
              <w:divBdr>
                <w:top w:val="none" w:sz="0" w:space="0" w:color="auto"/>
                <w:left w:val="none" w:sz="0" w:space="0" w:color="auto"/>
                <w:bottom w:val="none" w:sz="0" w:space="0" w:color="auto"/>
                <w:right w:val="none" w:sz="0" w:space="0" w:color="auto"/>
              </w:divBdr>
              <w:divsChild>
                <w:div w:id="1590846773">
                  <w:marLeft w:val="0"/>
                  <w:marRight w:val="0"/>
                  <w:marTop w:val="0"/>
                  <w:marBottom w:val="0"/>
                  <w:divBdr>
                    <w:top w:val="none" w:sz="0" w:space="0" w:color="auto"/>
                    <w:left w:val="none" w:sz="0" w:space="0" w:color="auto"/>
                    <w:bottom w:val="none" w:sz="0" w:space="0" w:color="auto"/>
                    <w:right w:val="none" w:sz="0" w:space="0" w:color="auto"/>
                  </w:divBdr>
                  <w:divsChild>
                    <w:div w:id="7819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761479">
      <w:bodyDiv w:val="1"/>
      <w:marLeft w:val="0"/>
      <w:marRight w:val="0"/>
      <w:marTop w:val="0"/>
      <w:marBottom w:val="0"/>
      <w:divBdr>
        <w:top w:val="none" w:sz="0" w:space="0" w:color="auto"/>
        <w:left w:val="none" w:sz="0" w:space="0" w:color="auto"/>
        <w:bottom w:val="none" w:sz="0" w:space="0" w:color="auto"/>
        <w:right w:val="none" w:sz="0" w:space="0" w:color="auto"/>
      </w:divBdr>
    </w:div>
    <w:div w:id="582880354">
      <w:bodyDiv w:val="1"/>
      <w:marLeft w:val="0"/>
      <w:marRight w:val="0"/>
      <w:marTop w:val="0"/>
      <w:marBottom w:val="0"/>
      <w:divBdr>
        <w:top w:val="none" w:sz="0" w:space="0" w:color="auto"/>
        <w:left w:val="none" w:sz="0" w:space="0" w:color="auto"/>
        <w:bottom w:val="none" w:sz="0" w:space="0" w:color="auto"/>
        <w:right w:val="none" w:sz="0" w:space="0" w:color="auto"/>
      </w:divBdr>
    </w:div>
    <w:div w:id="585500782">
      <w:bodyDiv w:val="1"/>
      <w:marLeft w:val="0"/>
      <w:marRight w:val="0"/>
      <w:marTop w:val="0"/>
      <w:marBottom w:val="0"/>
      <w:divBdr>
        <w:top w:val="none" w:sz="0" w:space="0" w:color="auto"/>
        <w:left w:val="none" w:sz="0" w:space="0" w:color="auto"/>
        <w:bottom w:val="none" w:sz="0" w:space="0" w:color="auto"/>
        <w:right w:val="none" w:sz="0" w:space="0" w:color="auto"/>
      </w:divBdr>
    </w:div>
    <w:div w:id="590430964">
      <w:bodyDiv w:val="1"/>
      <w:marLeft w:val="0"/>
      <w:marRight w:val="0"/>
      <w:marTop w:val="0"/>
      <w:marBottom w:val="0"/>
      <w:divBdr>
        <w:top w:val="none" w:sz="0" w:space="0" w:color="auto"/>
        <w:left w:val="none" w:sz="0" w:space="0" w:color="auto"/>
        <w:bottom w:val="none" w:sz="0" w:space="0" w:color="auto"/>
        <w:right w:val="none" w:sz="0" w:space="0" w:color="auto"/>
      </w:divBdr>
    </w:div>
    <w:div w:id="595095895">
      <w:bodyDiv w:val="1"/>
      <w:marLeft w:val="0"/>
      <w:marRight w:val="0"/>
      <w:marTop w:val="0"/>
      <w:marBottom w:val="0"/>
      <w:divBdr>
        <w:top w:val="none" w:sz="0" w:space="0" w:color="auto"/>
        <w:left w:val="none" w:sz="0" w:space="0" w:color="auto"/>
        <w:bottom w:val="none" w:sz="0" w:space="0" w:color="auto"/>
        <w:right w:val="none" w:sz="0" w:space="0" w:color="auto"/>
      </w:divBdr>
    </w:div>
    <w:div w:id="598296580">
      <w:bodyDiv w:val="1"/>
      <w:marLeft w:val="0"/>
      <w:marRight w:val="0"/>
      <w:marTop w:val="0"/>
      <w:marBottom w:val="0"/>
      <w:divBdr>
        <w:top w:val="none" w:sz="0" w:space="0" w:color="auto"/>
        <w:left w:val="none" w:sz="0" w:space="0" w:color="auto"/>
        <w:bottom w:val="none" w:sz="0" w:space="0" w:color="auto"/>
        <w:right w:val="none" w:sz="0" w:space="0" w:color="auto"/>
      </w:divBdr>
    </w:div>
    <w:div w:id="602150413">
      <w:bodyDiv w:val="1"/>
      <w:marLeft w:val="0"/>
      <w:marRight w:val="0"/>
      <w:marTop w:val="0"/>
      <w:marBottom w:val="0"/>
      <w:divBdr>
        <w:top w:val="none" w:sz="0" w:space="0" w:color="auto"/>
        <w:left w:val="none" w:sz="0" w:space="0" w:color="auto"/>
        <w:bottom w:val="none" w:sz="0" w:space="0" w:color="auto"/>
        <w:right w:val="none" w:sz="0" w:space="0" w:color="auto"/>
      </w:divBdr>
      <w:divsChild>
        <w:div w:id="1267078009">
          <w:marLeft w:val="0"/>
          <w:marRight w:val="0"/>
          <w:marTop w:val="0"/>
          <w:marBottom w:val="0"/>
          <w:divBdr>
            <w:top w:val="none" w:sz="0" w:space="0" w:color="auto"/>
            <w:left w:val="none" w:sz="0" w:space="0" w:color="auto"/>
            <w:bottom w:val="none" w:sz="0" w:space="0" w:color="auto"/>
            <w:right w:val="none" w:sz="0" w:space="0" w:color="auto"/>
          </w:divBdr>
          <w:divsChild>
            <w:div w:id="305743115">
              <w:marLeft w:val="0"/>
              <w:marRight w:val="0"/>
              <w:marTop w:val="0"/>
              <w:marBottom w:val="0"/>
              <w:divBdr>
                <w:top w:val="none" w:sz="0" w:space="0" w:color="auto"/>
                <w:left w:val="none" w:sz="0" w:space="0" w:color="auto"/>
                <w:bottom w:val="none" w:sz="0" w:space="0" w:color="auto"/>
                <w:right w:val="none" w:sz="0" w:space="0" w:color="auto"/>
              </w:divBdr>
              <w:divsChild>
                <w:div w:id="1291284962">
                  <w:marLeft w:val="0"/>
                  <w:marRight w:val="0"/>
                  <w:marTop w:val="0"/>
                  <w:marBottom w:val="0"/>
                  <w:divBdr>
                    <w:top w:val="none" w:sz="0" w:space="0" w:color="auto"/>
                    <w:left w:val="none" w:sz="0" w:space="0" w:color="auto"/>
                    <w:bottom w:val="none" w:sz="0" w:space="0" w:color="auto"/>
                    <w:right w:val="none" w:sz="0" w:space="0" w:color="auto"/>
                  </w:divBdr>
                  <w:divsChild>
                    <w:div w:id="138556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560160">
      <w:bodyDiv w:val="1"/>
      <w:marLeft w:val="0"/>
      <w:marRight w:val="0"/>
      <w:marTop w:val="0"/>
      <w:marBottom w:val="0"/>
      <w:divBdr>
        <w:top w:val="none" w:sz="0" w:space="0" w:color="auto"/>
        <w:left w:val="none" w:sz="0" w:space="0" w:color="auto"/>
        <w:bottom w:val="none" w:sz="0" w:space="0" w:color="auto"/>
        <w:right w:val="none" w:sz="0" w:space="0" w:color="auto"/>
      </w:divBdr>
    </w:div>
    <w:div w:id="619799895">
      <w:bodyDiv w:val="1"/>
      <w:marLeft w:val="0"/>
      <w:marRight w:val="0"/>
      <w:marTop w:val="0"/>
      <w:marBottom w:val="0"/>
      <w:divBdr>
        <w:top w:val="none" w:sz="0" w:space="0" w:color="auto"/>
        <w:left w:val="none" w:sz="0" w:space="0" w:color="auto"/>
        <w:bottom w:val="none" w:sz="0" w:space="0" w:color="auto"/>
        <w:right w:val="none" w:sz="0" w:space="0" w:color="auto"/>
      </w:divBdr>
    </w:div>
    <w:div w:id="629828014">
      <w:bodyDiv w:val="1"/>
      <w:marLeft w:val="0"/>
      <w:marRight w:val="0"/>
      <w:marTop w:val="0"/>
      <w:marBottom w:val="0"/>
      <w:divBdr>
        <w:top w:val="none" w:sz="0" w:space="0" w:color="auto"/>
        <w:left w:val="none" w:sz="0" w:space="0" w:color="auto"/>
        <w:bottom w:val="none" w:sz="0" w:space="0" w:color="auto"/>
        <w:right w:val="none" w:sz="0" w:space="0" w:color="auto"/>
      </w:divBdr>
      <w:divsChild>
        <w:div w:id="249200306">
          <w:marLeft w:val="0"/>
          <w:marRight w:val="0"/>
          <w:marTop w:val="0"/>
          <w:marBottom w:val="0"/>
          <w:divBdr>
            <w:top w:val="none" w:sz="0" w:space="0" w:color="auto"/>
            <w:left w:val="none" w:sz="0" w:space="0" w:color="auto"/>
            <w:bottom w:val="none" w:sz="0" w:space="0" w:color="auto"/>
            <w:right w:val="none" w:sz="0" w:space="0" w:color="auto"/>
          </w:divBdr>
          <w:divsChild>
            <w:div w:id="320698640">
              <w:marLeft w:val="0"/>
              <w:marRight w:val="0"/>
              <w:marTop w:val="0"/>
              <w:marBottom w:val="0"/>
              <w:divBdr>
                <w:top w:val="none" w:sz="0" w:space="0" w:color="auto"/>
                <w:left w:val="none" w:sz="0" w:space="0" w:color="auto"/>
                <w:bottom w:val="none" w:sz="0" w:space="0" w:color="auto"/>
                <w:right w:val="none" w:sz="0" w:space="0" w:color="auto"/>
              </w:divBdr>
              <w:divsChild>
                <w:div w:id="1998998791">
                  <w:marLeft w:val="0"/>
                  <w:marRight w:val="0"/>
                  <w:marTop w:val="0"/>
                  <w:marBottom w:val="0"/>
                  <w:divBdr>
                    <w:top w:val="none" w:sz="0" w:space="0" w:color="auto"/>
                    <w:left w:val="none" w:sz="0" w:space="0" w:color="auto"/>
                    <w:bottom w:val="none" w:sz="0" w:space="0" w:color="auto"/>
                    <w:right w:val="none" w:sz="0" w:space="0" w:color="auto"/>
                  </w:divBdr>
                  <w:divsChild>
                    <w:div w:id="128518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90610">
      <w:bodyDiv w:val="1"/>
      <w:marLeft w:val="0"/>
      <w:marRight w:val="0"/>
      <w:marTop w:val="0"/>
      <w:marBottom w:val="0"/>
      <w:divBdr>
        <w:top w:val="none" w:sz="0" w:space="0" w:color="auto"/>
        <w:left w:val="none" w:sz="0" w:space="0" w:color="auto"/>
        <w:bottom w:val="none" w:sz="0" w:space="0" w:color="auto"/>
        <w:right w:val="none" w:sz="0" w:space="0" w:color="auto"/>
      </w:divBdr>
    </w:div>
    <w:div w:id="633607153">
      <w:bodyDiv w:val="1"/>
      <w:marLeft w:val="0"/>
      <w:marRight w:val="0"/>
      <w:marTop w:val="0"/>
      <w:marBottom w:val="0"/>
      <w:divBdr>
        <w:top w:val="none" w:sz="0" w:space="0" w:color="auto"/>
        <w:left w:val="none" w:sz="0" w:space="0" w:color="auto"/>
        <w:bottom w:val="none" w:sz="0" w:space="0" w:color="auto"/>
        <w:right w:val="none" w:sz="0" w:space="0" w:color="auto"/>
      </w:divBdr>
      <w:divsChild>
        <w:div w:id="1294753780">
          <w:marLeft w:val="0"/>
          <w:marRight w:val="0"/>
          <w:marTop w:val="0"/>
          <w:marBottom w:val="0"/>
          <w:divBdr>
            <w:top w:val="none" w:sz="0" w:space="0" w:color="auto"/>
            <w:left w:val="none" w:sz="0" w:space="0" w:color="auto"/>
            <w:bottom w:val="none" w:sz="0" w:space="0" w:color="auto"/>
            <w:right w:val="none" w:sz="0" w:space="0" w:color="auto"/>
          </w:divBdr>
          <w:divsChild>
            <w:div w:id="811292984">
              <w:marLeft w:val="0"/>
              <w:marRight w:val="0"/>
              <w:marTop w:val="0"/>
              <w:marBottom w:val="0"/>
              <w:divBdr>
                <w:top w:val="none" w:sz="0" w:space="0" w:color="auto"/>
                <w:left w:val="none" w:sz="0" w:space="0" w:color="auto"/>
                <w:bottom w:val="none" w:sz="0" w:space="0" w:color="auto"/>
                <w:right w:val="none" w:sz="0" w:space="0" w:color="auto"/>
              </w:divBdr>
              <w:divsChild>
                <w:div w:id="1095370143">
                  <w:marLeft w:val="0"/>
                  <w:marRight w:val="0"/>
                  <w:marTop w:val="0"/>
                  <w:marBottom w:val="0"/>
                  <w:divBdr>
                    <w:top w:val="none" w:sz="0" w:space="0" w:color="auto"/>
                    <w:left w:val="none" w:sz="0" w:space="0" w:color="auto"/>
                    <w:bottom w:val="none" w:sz="0" w:space="0" w:color="auto"/>
                    <w:right w:val="none" w:sz="0" w:space="0" w:color="auto"/>
                  </w:divBdr>
                  <w:divsChild>
                    <w:div w:id="167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758955">
      <w:bodyDiv w:val="1"/>
      <w:marLeft w:val="0"/>
      <w:marRight w:val="0"/>
      <w:marTop w:val="0"/>
      <w:marBottom w:val="0"/>
      <w:divBdr>
        <w:top w:val="none" w:sz="0" w:space="0" w:color="auto"/>
        <w:left w:val="none" w:sz="0" w:space="0" w:color="auto"/>
        <w:bottom w:val="none" w:sz="0" w:space="0" w:color="auto"/>
        <w:right w:val="none" w:sz="0" w:space="0" w:color="auto"/>
      </w:divBdr>
    </w:div>
    <w:div w:id="637221330">
      <w:bodyDiv w:val="1"/>
      <w:marLeft w:val="0"/>
      <w:marRight w:val="0"/>
      <w:marTop w:val="0"/>
      <w:marBottom w:val="0"/>
      <w:divBdr>
        <w:top w:val="none" w:sz="0" w:space="0" w:color="auto"/>
        <w:left w:val="none" w:sz="0" w:space="0" w:color="auto"/>
        <w:bottom w:val="none" w:sz="0" w:space="0" w:color="auto"/>
        <w:right w:val="none" w:sz="0" w:space="0" w:color="auto"/>
      </w:divBdr>
    </w:div>
    <w:div w:id="654332765">
      <w:bodyDiv w:val="1"/>
      <w:marLeft w:val="0"/>
      <w:marRight w:val="0"/>
      <w:marTop w:val="0"/>
      <w:marBottom w:val="0"/>
      <w:divBdr>
        <w:top w:val="none" w:sz="0" w:space="0" w:color="auto"/>
        <w:left w:val="none" w:sz="0" w:space="0" w:color="auto"/>
        <w:bottom w:val="none" w:sz="0" w:space="0" w:color="auto"/>
        <w:right w:val="none" w:sz="0" w:space="0" w:color="auto"/>
      </w:divBdr>
    </w:div>
    <w:div w:id="658265235">
      <w:bodyDiv w:val="1"/>
      <w:marLeft w:val="0"/>
      <w:marRight w:val="0"/>
      <w:marTop w:val="0"/>
      <w:marBottom w:val="0"/>
      <w:divBdr>
        <w:top w:val="none" w:sz="0" w:space="0" w:color="auto"/>
        <w:left w:val="none" w:sz="0" w:space="0" w:color="auto"/>
        <w:bottom w:val="none" w:sz="0" w:space="0" w:color="auto"/>
        <w:right w:val="none" w:sz="0" w:space="0" w:color="auto"/>
      </w:divBdr>
    </w:div>
    <w:div w:id="671299562">
      <w:bodyDiv w:val="1"/>
      <w:marLeft w:val="0"/>
      <w:marRight w:val="0"/>
      <w:marTop w:val="0"/>
      <w:marBottom w:val="0"/>
      <w:divBdr>
        <w:top w:val="none" w:sz="0" w:space="0" w:color="auto"/>
        <w:left w:val="none" w:sz="0" w:space="0" w:color="auto"/>
        <w:bottom w:val="none" w:sz="0" w:space="0" w:color="auto"/>
        <w:right w:val="none" w:sz="0" w:space="0" w:color="auto"/>
      </w:divBdr>
    </w:div>
    <w:div w:id="678696312">
      <w:bodyDiv w:val="1"/>
      <w:marLeft w:val="0"/>
      <w:marRight w:val="0"/>
      <w:marTop w:val="0"/>
      <w:marBottom w:val="0"/>
      <w:divBdr>
        <w:top w:val="none" w:sz="0" w:space="0" w:color="auto"/>
        <w:left w:val="none" w:sz="0" w:space="0" w:color="auto"/>
        <w:bottom w:val="none" w:sz="0" w:space="0" w:color="auto"/>
        <w:right w:val="none" w:sz="0" w:space="0" w:color="auto"/>
      </w:divBdr>
    </w:div>
    <w:div w:id="682585502">
      <w:bodyDiv w:val="1"/>
      <w:marLeft w:val="0"/>
      <w:marRight w:val="0"/>
      <w:marTop w:val="0"/>
      <w:marBottom w:val="0"/>
      <w:divBdr>
        <w:top w:val="none" w:sz="0" w:space="0" w:color="auto"/>
        <w:left w:val="none" w:sz="0" w:space="0" w:color="auto"/>
        <w:bottom w:val="none" w:sz="0" w:space="0" w:color="auto"/>
        <w:right w:val="none" w:sz="0" w:space="0" w:color="auto"/>
      </w:divBdr>
      <w:divsChild>
        <w:div w:id="2006127451">
          <w:marLeft w:val="0"/>
          <w:marRight w:val="0"/>
          <w:marTop w:val="0"/>
          <w:marBottom w:val="0"/>
          <w:divBdr>
            <w:top w:val="none" w:sz="0" w:space="0" w:color="auto"/>
            <w:left w:val="none" w:sz="0" w:space="0" w:color="auto"/>
            <w:bottom w:val="none" w:sz="0" w:space="0" w:color="auto"/>
            <w:right w:val="none" w:sz="0" w:space="0" w:color="auto"/>
          </w:divBdr>
          <w:divsChild>
            <w:div w:id="1411124842">
              <w:marLeft w:val="0"/>
              <w:marRight w:val="0"/>
              <w:marTop w:val="0"/>
              <w:marBottom w:val="0"/>
              <w:divBdr>
                <w:top w:val="none" w:sz="0" w:space="0" w:color="auto"/>
                <w:left w:val="none" w:sz="0" w:space="0" w:color="auto"/>
                <w:bottom w:val="none" w:sz="0" w:space="0" w:color="auto"/>
                <w:right w:val="none" w:sz="0" w:space="0" w:color="auto"/>
              </w:divBdr>
              <w:divsChild>
                <w:div w:id="789276314">
                  <w:marLeft w:val="0"/>
                  <w:marRight w:val="0"/>
                  <w:marTop w:val="0"/>
                  <w:marBottom w:val="0"/>
                  <w:divBdr>
                    <w:top w:val="none" w:sz="0" w:space="0" w:color="auto"/>
                    <w:left w:val="none" w:sz="0" w:space="0" w:color="auto"/>
                    <w:bottom w:val="none" w:sz="0" w:space="0" w:color="auto"/>
                    <w:right w:val="none" w:sz="0" w:space="0" w:color="auto"/>
                  </w:divBdr>
                  <w:divsChild>
                    <w:div w:id="82139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299126">
      <w:bodyDiv w:val="1"/>
      <w:marLeft w:val="0"/>
      <w:marRight w:val="0"/>
      <w:marTop w:val="0"/>
      <w:marBottom w:val="0"/>
      <w:divBdr>
        <w:top w:val="none" w:sz="0" w:space="0" w:color="auto"/>
        <w:left w:val="none" w:sz="0" w:space="0" w:color="auto"/>
        <w:bottom w:val="none" w:sz="0" w:space="0" w:color="auto"/>
        <w:right w:val="none" w:sz="0" w:space="0" w:color="auto"/>
      </w:divBdr>
      <w:divsChild>
        <w:div w:id="351803828">
          <w:marLeft w:val="0"/>
          <w:marRight w:val="0"/>
          <w:marTop w:val="0"/>
          <w:marBottom w:val="0"/>
          <w:divBdr>
            <w:top w:val="none" w:sz="0" w:space="0" w:color="auto"/>
            <w:left w:val="none" w:sz="0" w:space="0" w:color="auto"/>
            <w:bottom w:val="none" w:sz="0" w:space="0" w:color="auto"/>
            <w:right w:val="none" w:sz="0" w:space="0" w:color="auto"/>
          </w:divBdr>
          <w:divsChild>
            <w:div w:id="415370008">
              <w:marLeft w:val="0"/>
              <w:marRight w:val="0"/>
              <w:marTop w:val="0"/>
              <w:marBottom w:val="0"/>
              <w:divBdr>
                <w:top w:val="none" w:sz="0" w:space="0" w:color="auto"/>
                <w:left w:val="none" w:sz="0" w:space="0" w:color="auto"/>
                <w:bottom w:val="none" w:sz="0" w:space="0" w:color="auto"/>
                <w:right w:val="none" w:sz="0" w:space="0" w:color="auto"/>
              </w:divBdr>
              <w:divsChild>
                <w:div w:id="1043406517">
                  <w:marLeft w:val="0"/>
                  <w:marRight w:val="0"/>
                  <w:marTop w:val="0"/>
                  <w:marBottom w:val="0"/>
                  <w:divBdr>
                    <w:top w:val="none" w:sz="0" w:space="0" w:color="auto"/>
                    <w:left w:val="none" w:sz="0" w:space="0" w:color="auto"/>
                    <w:bottom w:val="none" w:sz="0" w:space="0" w:color="auto"/>
                    <w:right w:val="none" w:sz="0" w:space="0" w:color="auto"/>
                  </w:divBdr>
                  <w:divsChild>
                    <w:div w:id="189923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337455">
      <w:bodyDiv w:val="1"/>
      <w:marLeft w:val="0"/>
      <w:marRight w:val="0"/>
      <w:marTop w:val="0"/>
      <w:marBottom w:val="0"/>
      <w:divBdr>
        <w:top w:val="none" w:sz="0" w:space="0" w:color="auto"/>
        <w:left w:val="none" w:sz="0" w:space="0" w:color="auto"/>
        <w:bottom w:val="none" w:sz="0" w:space="0" w:color="auto"/>
        <w:right w:val="none" w:sz="0" w:space="0" w:color="auto"/>
      </w:divBdr>
    </w:div>
    <w:div w:id="696390587">
      <w:bodyDiv w:val="1"/>
      <w:marLeft w:val="0"/>
      <w:marRight w:val="0"/>
      <w:marTop w:val="0"/>
      <w:marBottom w:val="0"/>
      <w:divBdr>
        <w:top w:val="none" w:sz="0" w:space="0" w:color="auto"/>
        <w:left w:val="none" w:sz="0" w:space="0" w:color="auto"/>
        <w:bottom w:val="none" w:sz="0" w:space="0" w:color="auto"/>
        <w:right w:val="none" w:sz="0" w:space="0" w:color="auto"/>
      </w:divBdr>
    </w:div>
    <w:div w:id="698239789">
      <w:bodyDiv w:val="1"/>
      <w:marLeft w:val="0"/>
      <w:marRight w:val="0"/>
      <w:marTop w:val="0"/>
      <w:marBottom w:val="0"/>
      <w:divBdr>
        <w:top w:val="none" w:sz="0" w:space="0" w:color="auto"/>
        <w:left w:val="none" w:sz="0" w:space="0" w:color="auto"/>
        <w:bottom w:val="none" w:sz="0" w:space="0" w:color="auto"/>
        <w:right w:val="none" w:sz="0" w:space="0" w:color="auto"/>
      </w:divBdr>
      <w:divsChild>
        <w:div w:id="281881777">
          <w:marLeft w:val="0"/>
          <w:marRight w:val="0"/>
          <w:marTop w:val="0"/>
          <w:marBottom w:val="0"/>
          <w:divBdr>
            <w:top w:val="none" w:sz="0" w:space="0" w:color="auto"/>
            <w:left w:val="none" w:sz="0" w:space="0" w:color="auto"/>
            <w:bottom w:val="none" w:sz="0" w:space="0" w:color="auto"/>
            <w:right w:val="none" w:sz="0" w:space="0" w:color="auto"/>
          </w:divBdr>
          <w:divsChild>
            <w:div w:id="2095852974">
              <w:marLeft w:val="0"/>
              <w:marRight w:val="0"/>
              <w:marTop w:val="0"/>
              <w:marBottom w:val="0"/>
              <w:divBdr>
                <w:top w:val="none" w:sz="0" w:space="0" w:color="auto"/>
                <w:left w:val="none" w:sz="0" w:space="0" w:color="auto"/>
                <w:bottom w:val="none" w:sz="0" w:space="0" w:color="auto"/>
                <w:right w:val="none" w:sz="0" w:space="0" w:color="auto"/>
              </w:divBdr>
              <w:divsChild>
                <w:div w:id="1749644119">
                  <w:marLeft w:val="0"/>
                  <w:marRight w:val="0"/>
                  <w:marTop w:val="0"/>
                  <w:marBottom w:val="0"/>
                  <w:divBdr>
                    <w:top w:val="none" w:sz="0" w:space="0" w:color="auto"/>
                    <w:left w:val="none" w:sz="0" w:space="0" w:color="auto"/>
                    <w:bottom w:val="none" w:sz="0" w:space="0" w:color="auto"/>
                    <w:right w:val="none" w:sz="0" w:space="0" w:color="auto"/>
                  </w:divBdr>
                  <w:divsChild>
                    <w:div w:id="73728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232944">
      <w:bodyDiv w:val="1"/>
      <w:marLeft w:val="0"/>
      <w:marRight w:val="0"/>
      <w:marTop w:val="0"/>
      <w:marBottom w:val="0"/>
      <w:divBdr>
        <w:top w:val="none" w:sz="0" w:space="0" w:color="auto"/>
        <w:left w:val="none" w:sz="0" w:space="0" w:color="auto"/>
        <w:bottom w:val="none" w:sz="0" w:space="0" w:color="auto"/>
        <w:right w:val="none" w:sz="0" w:space="0" w:color="auto"/>
      </w:divBdr>
    </w:div>
    <w:div w:id="710882746">
      <w:bodyDiv w:val="1"/>
      <w:marLeft w:val="0"/>
      <w:marRight w:val="0"/>
      <w:marTop w:val="0"/>
      <w:marBottom w:val="0"/>
      <w:divBdr>
        <w:top w:val="none" w:sz="0" w:space="0" w:color="auto"/>
        <w:left w:val="none" w:sz="0" w:space="0" w:color="auto"/>
        <w:bottom w:val="none" w:sz="0" w:space="0" w:color="auto"/>
        <w:right w:val="none" w:sz="0" w:space="0" w:color="auto"/>
      </w:divBdr>
      <w:divsChild>
        <w:div w:id="988367114">
          <w:marLeft w:val="0"/>
          <w:marRight w:val="0"/>
          <w:marTop w:val="0"/>
          <w:marBottom w:val="0"/>
          <w:divBdr>
            <w:top w:val="none" w:sz="0" w:space="0" w:color="auto"/>
            <w:left w:val="none" w:sz="0" w:space="0" w:color="auto"/>
            <w:bottom w:val="none" w:sz="0" w:space="0" w:color="auto"/>
            <w:right w:val="none" w:sz="0" w:space="0" w:color="auto"/>
          </w:divBdr>
          <w:divsChild>
            <w:div w:id="625694631">
              <w:marLeft w:val="0"/>
              <w:marRight w:val="0"/>
              <w:marTop w:val="0"/>
              <w:marBottom w:val="0"/>
              <w:divBdr>
                <w:top w:val="none" w:sz="0" w:space="0" w:color="auto"/>
                <w:left w:val="none" w:sz="0" w:space="0" w:color="auto"/>
                <w:bottom w:val="none" w:sz="0" w:space="0" w:color="auto"/>
                <w:right w:val="none" w:sz="0" w:space="0" w:color="auto"/>
              </w:divBdr>
              <w:divsChild>
                <w:div w:id="2092769190">
                  <w:marLeft w:val="0"/>
                  <w:marRight w:val="0"/>
                  <w:marTop w:val="0"/>
                  <w:marBottom w:val="0"/>
                  <w:divBdr>
                    <w:top w:val="none" w:sz="0" w:space="0" w:color="auto"/>
                    <w:left w:val="none" w:sz="0" w:space="0" w:color="auto"/>
                    <w:bottom w:val="none" w:sz="0" w:space="0" w:color="auto"/>
                    <w:right w:val="none" w:sz="0" w:space="0" w:color="auto"/>
                  </w:divBdr>
                  <w:divsChild>
                    <w:div w:id="101603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555023">
      <w:bodyDiv w:val="1"/>
      <w:marLeft w:val="0"/>
      <w:marRight w:val="0"/>
      <w:marTop w:val="0"/>
      <w:marBottom w:val="0"/>
      <w:divBdr>
        <w:top w:val="none" w:sz="0" w:space="0" w:color="auto"/>
        <w:left w:val="none" w:sz="0" w:space="0" w:color="auto"/>
        <w:bottom w:val="none" w:sz="0" w:space="0" w:color="auto"/>
        <w:right w:val="none" w:sz="0" w:space="0" w:color="auto"/>
      </w:divBdr>
      <w:divsChild>
        <w:div w:id="235556237">
          <w:marLeft w:val="0"/>
          <w:marRight w:val="0"/>
          <w:marTop w:val="0"/>
          <w:marBottom w:val="0"/>
          <w:divBdr>
            <w:top w:val="none" w:sz="0" w:space="0" w:color="auto"/>
            <w:left w:val="none" w:sz="0" w:space="0" w:color="auto"/>
            <w:bottom w:val="none" w:sz="0" w:space="0" w:color="auto"/>
            <w:right w:val="none" w:sz="0" w:space="0" w:color="auto"/>
          </w:divBdr>
          <w:divsChild>
            <w:div w:id="372509600">
              <w:marLeft w:val="0"/>
              <w:marRight w:val="0"/>
              <w:marTop w:val="0"/>
              <w:marBottom w:val="0"/>
              <w:divBdr>
                <w:top w:val="none" w:sz="0" w:space="0" w:color="auto"/>
                <w:left w:val="none" w:sz="0" w:space="0" w:color="auto"/>
                <w:bottom w:val="none" w:sz="0" w:space="0" w:color="auto"/>
                <w:right w:val="none" w:sz="0" w:space="0" w:color="auto"/>
              </w:divBdr>
              <w:divsChild>
                <w:div w:id="1721703396">
                  <w:marLeft w:val="0"/>
                  <w:marRight w:val="0"/>
                  <w:marTop w:val="0"/>
                  <w:marBottom w:val="0"/>
                  <w:divBdr>
                    <w:top w:val="none" w:sz="0" w:space="0" w:color="auto"/>
                    <w:left w:val="none" w:sz="0" w:space="0" w:color="auto"/>
                    <w:bottom w:val="none" w:sz="0" w:space="0" w:color="auto"/>
                    <w:right w:val="none" w:sz="0" w:space="0" w:color="auto"/>
                  </w:divBdr>
                  <w:divsChild>
                    <w:div w:id="2938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253289">
      <w:bodyDiv w:val="1"/>
      <w:marLeft w:val="0"/>
      <w:marRight w:val="0"/>
      <w:marTop w:val="0"/>
      <w:marBottom w:val="0"/>
      <w:divBdr>
        <w:top w:val="none" w:sz="0" w:space="0" w:color="auto"/>
        <w:left w:val="none" w:sz="0" w:space="0" w:color="auto"/>
        <w:bottom w:val="none" w:sz="0" w:space="0" w:color="auto"/>
        <w:right w:val="none" w:sz="0" w:space="0" w:color="auto"/>
      </w:divBdr>
    </w:div>
    <w:div w:id="725295655">
      <w:bodyDiv w:val="1"/>
      <w:marLeft w:val="0"/>
      <w:marRight w:val="0"/>
      <w:marTop w:val="0"/>
      <w:marBottom w:val="0"/>
      <w:divBdr>
        <w:top w:val="none" w:sz="0" w:space="0" w:color="auto"/>
        <w:left w:val="none" w:sz="0" w:space="0" w:color="auto"/>
        <w:bottom w:val="none" w:sz="0" w:space="0" w:color="auto"/>
        <w:right w:val="none" w:sz="0" w:space="0" w:color="auto"/>
      </w:divBdr>
    </w:div>
    <w:div w:id="728262153">
      <w:bodyDiv w:val="1"/>
      <w:marLeft w:val="0"/>
      <w:marRight w:val="0"/>
      <w:marTop w:val="0"/>
      <w:marBottom w:val="0"/>
      <w:divBdr>
        <w:top w:val="none" w:sz="0" w:space="0" w:color="auto"/>
        <w:left w:val="none" w:sz="0" w:space="0" w:color="auto"/>
        <w:bottom w:val="none" w:sz="0" w:space="0" w:color="auto"/>
        <w:right w:val="none" w:sz="0" w:space="0" w:color="auto"/>
      </w:divBdr>
    </w:div>
    <w:div w:id="744913994">
      <w:bodyDiv w:val="1"/>
      <w:marLeft w:val="0"/>
      <w:marRight w:val="0"/>
      <w:marTop w:val="0"/>
      <w:marBottom w:val="0"/>
      <w:divBdr>
        <w:top w:val="none" w:sz="0" w:space="0" w:color="auto"/>
        <w:left w:val="none" w:sz="0" w:space="0" w:color="auto"/>
        <w:bottom w:val="none" w:sz="0" w:space="0" w:color="auto"/>
        <w:right w:val="none" w:sz="0" w:space="0" w:color="auto"/>
      </w:divBdr>
    </w:div>
    <w:div w:id="747001068">
      <w:bodyDiv w:val="1"/>
      <w:marLeft w:val="0"/>
      <w:marRight w:val="0"/>
      <w:marTop w:val="0"/>
      <w:marBottom w:val="0"/>
      <w:divBdr>
        <w:top w:val="none" w:sz="0" w:space="0" w:color="auto"/>
        <w:left w:val="none" w:sz="0" w:space="0" w:color="auto"/>
        <w:bottom w:val="none" w:sz="0" w:space="0" w:color="auto"/>
        <w:right w:val="none" w:sz="0" w:space="0" w:color="auto"/>
      </w:divBdr>
    </w:div>
    <w:div w:id="749886364">
      <w:bodyDiv w:val="1"/>
      <w:marLeft w:val="0"/>
      <w:marRight w:val="0"/>
      <w:marTop w:val="0"/>
      <w:marBottom w:val="0"/>
      <w:divBdr>
        <w:top w:val="none" w:sz="0" w:space="0" w:color="auto"/>
        <w:left w:val="none" w:sz="0" w:space="0" w:color="auto"/>
        <w:bottom w:val="none" w:sz="0" w:space="0" w:color="auto"/>
        <w:right w:val="none" w:sz="0" w:space="0" w:color="auto"/>
      </w:divBdr>
    </w:div>
    <w:div w:id="753669798">
      <w:bodyDiv w:val="1"/>
      <w:marLeft w:val="0"/>
      <w:marRight w:val="0"/>
      <w:marTop w:val="0"/>
      <w:marBottom w:val="0"/>
      <w:divBdr>
        <w:top w:val="none" w:sz="0" w:space="0" w:color="auto"/>
        <w:left w:val="none" w:sz="0" w:space="0" w:color="auto"/>
        <w:bottom w:val="none" w:sz="0" w:space="0" w:color="auto"/>
        <w:right w:val="none" w:sz="0" w:space="0" w:color="auto"/>
      </w:divBdr>
    </w:div>
    <w:div w:id="762067071">
      <w:bodyDiv w:val="1"/>
      <w:marLeft w:val="0"/>
      <w:marRight w:val="0"/>
      <w:marTop w:val="0"/>
      <w:marBottom w:val="0"/>
      <w:divBdr>
        <w:top w:val="none" w:sz="0" w:space="0" w:color="auto"/>
        <w:left w:val="none" w:sz="0" w:space="0" w:color="auto"/>
        <w:bottom w:val="none" w:sz="0" w:space="0" w:color="auto"/>
        <w:right w:val="none" w:sz="0" w:space="0" w:color="auto"/>
      </w:divBdr>
    </w:div>
    <w:div w:id="762846018">
      <w:bodyDiv w:val="1"/>
      <w:marLeft w:val="0"/>
      <w:marRight w:val="0"/>
      <w:marTop w:val="0"/>
      <w:marBottom w:val="0"/>
      <w:divBdr>
        <w:top w:val="none" w:sz="0" w:space="0" w:color="auto"/>
        <w:left w:val="none" w:sz="0" w:space="0" w:color="auto"/>
        <w:bottom w:val="none" w:sz="0" w:space="0" w:color="auto"/>
        <w:right w:val="none" w:sz="0" w:space="0" w:color="auto"/>
      </w:divBdr>
    </w:div>
    <w:div w:id="772169275">
      <w:bodyDiv w:val="1"/>
      <w:marLeft w:val="0"/>
      <w:marRight w:val="0"/>
      <w:marTop w:val="0"/>
      <w:marBottom w:val="0"/>
      <w:divBdr>
        <w:top w:val="none" w:sz="0" w:space="0" w:color="auto"/>
        <w:left w:val="none" w:sz="0" w:space="0" w:color="auto"/>
        <w:bottom w:val="none" w:sz="0" w:space="0" w:color="auto"/>
        <w:right w:val="none" w:sz="0" w:space="0" w:color="auto"/>
      </w:divBdr>
    </w:div>
    <w:div w:id="774598843">
      <w:bodyDiv w:val="1"/>
      <w:marLeft w:val="0"/>
      <w:marRight w:val="0"/>
      <w:marTop w:val="0"/>
      <w:marBottom w:val="0"/>
      <w:divBdr>
        <w:top w:val="none" w:sz="0" w:space="0" w:color="auto"/>
        <w:left w:val="none" w:sz="0" w:space="0" w:color="auto"/>
        <w:bottom w:val="none" w:sz="0" w:space="0" w:color="auto"/>
        <w:right w:val="none" w:sz="0" w:space="0" w:color="auto"/>
      </w:divBdr>
    </w:div>
    <w:div w:id="779648612">
      <w:bodyDiv w:val="1"/>
      <w:marLeft w:val="0"/>
      <w:marRight w:val="0"/>
      <w:marTop w:val="0"/>
      <w:marBottom w:val="0"/>
      <w:divBdr>
        <w:top w:val="none" w:sz="0" w:space="0" w:color="auto"/>
        <w:left w:val="none" w:sz="0" w:space="0" w:color="auto"/>
        <w:bottom w:val="none" w:sz="0" w:space="0" w:color="auto"/>
        <w:right w:val="none" w:sz="0" w:space="0" w:color="auto"/>
      </w:divBdr>
      <w:divsChild>
        <w:div w:id="1924727519">
          <w:marLeft w:val="0"/>
          <w:marRight w:val="0"/>
          <w:marTop w:val="0"/>
          <w:marBottom w:val="0"/>
          <w:divBdr>
            <w:top w:val="none" w:sz="0" w:space="0" w:color="auto"/>
            <w:left w:val="none" w:sz="0" w:space="0" w:color="auto"/>
            <w:bottom w:val="none" w:sz="0" w:space="0" w:color="auto"/>
            <w:right w:val="none" w:sz="0" w:space="0" w:color="auto"/>
          </w:divBdr>
          <w:divsChild>
            <w:div w:id="1600941133">
              <w:marLeft w:val="0"/>
              <w:marRight w:val="0"/>
              <w:marTop w:val="0"/>
              <w:marBottom w:val="0"/>
              <w:divBdr>
                <w:top w:val="none" w:sz="0" w:space="0" w:color="auto"/>
                <w:left w:val="none" w:sz="0" w:space="0" w:color="auto"/>
                <w:bottom w:val="none" w:sz="0" w:space="0" w:color="auto"/>
                <w:right w:val="none" w:sz="0" w:space="0" w:color="auto"/>
              </w:divBdr>
              <w:divsChild>
                <w:div w:id="728385767">
                  <w:marLeft w:val="0"/>
                  <w:marRight w:val="0"/>
                  <w:marTop w:val="0"/>
                  <w:marBottom w:val="0"/>
                  <w:divBdr>
                    <w:top w:val="none" w:sz="0" w:space="0" w:color="auto"/>
                    <w:left w:val="none" w:sz="0" w:space="0" w:color="auto"/>
                    <w:bottom w:val="none" w:sz="0" w:space="0" w:color="auto"/>
                    <w:right w:val="none" w:sz="0" w:space="0" w:color="auto"/>
                  </w:divBdr>
                  <w:divsChild>
                    <w:div w:id="8987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513751">
      <w:bodyDiv w:val="1"/>
      <w:marLeft w:val="0"/>
      <w:marRight w:val="0"/>
      <w:marTop w:val="0"/>
      <w:marBottom w:val="0"/>
      <w:divBdr>
        <w:top w:val="none" w:sz="0" w:space="0" w:color="auto"/>
        <w:left w:val="none" w:sz="0" w:space="0" w:color="auto"/>
        <w:bottom w:val="none" w:sz="0" w:space="0" w:color="auto"/>
        <w:right w:val="none" w:sz="0" w:space="0" w:color="auto"/>
      </w:divBdr>
    </w:div>
    <w:div w:id="793211547">
      <w:bodyDiv w:val="1"/>
      <w:marLeft w:val="0"/>
      <w:marRight w:val="0"/>
      <w:marTop w:val="0"/>
      <w:marBottom w:val="0"/>
      <w:divBdr>
        <w:top w:val="none" w:sz="0" w:space="0" w:color="auto"/>
        <w:left w:val="none" w:sz="0" w:space="0" w:color="auto"/>
        <w:bottom w:val="none" w:sz="0" w:space="0" w:color="auto"/>
        <w:right w:val="none" w:sz="0" w:space="0" w:color="auto"/>
      </w:divBdr>
      <w:divsChild>
        <w:div w:id="1032613327">
          <w:marLeft w:val="360"/>
          <w:marRight w:val="0"/>
          <w:marTop w:val="200"/>
          <w:marBottom w:val="0"/>
          <w:divBdr>
            <w:top w:val="none" w:sz="0" w:space="0" w:color="auto"/>
            <w:left w:val="none" w:sz="0" w:space="0" w:color="auto"/>
            <w:bottom w:val="none" w:sz="0" w:space="0" w:color="auto"/>
            <w:right w:val="none" w:sz="0" w:space="0" w:color="auto"/>
          </w:divBdr>
        </w:div>
        <w:div w:id="162549837">
          <w:marLeft w:val="360"/>
          <w:marRight w:val="0"/>
          <w:marTop w:val="200"/>
          <w:marBottom w:val="0"/>
          <w:divBdr>
            <w:top w:val="none" w:sz="0" w:space="0" w:color="auto"/>
            <w:left w:val="none" w:sz="0" w:space="0" w:color="auto"/>
            <w:bottom w:val="none" w:sz="0" w:space="0" w:color="auto"/>
            <w:right w:val="none" w:sz="0" w:space="0" w:color="auto"/>
          </w:divBdr>
        </w:div>
        <w:div w:id="943801737">
          <w:marLeft w:val="360"/>
          <w:marRight w:val="0"/>
          <w:marTop w:val="200"/>
          <w:marBottom w:val="0"/>
          <w:divBdr>
            <w:top w:val="none" w:sz="0" w:space="0" w:color="auto"/>
            <w:left w:val="none" w:sz="0" w:space="0" w:color="auto"/>
            <w:bottom w:val="none" w:sz="0" w:space="0" w:color="auto"/>
            <w:right w:val="none" w:sz="0" w:space="0" w:color="auto"/>
          </w:divBdr>
        </w:div>
        <w:div w:id="2138834705">
          <w:marLeft w:val="360"/>
          <w:marRight w:val="0"/>
          <w:marTop w:val="200"/>
          <w:marBottom w:val="0"/>
          <w:divBdr>
            <w:top w:val="none" w:sz="0" w:space="0" w:color="auto"/>
            <w:left w:val="none" w:sz="0" w:space="0" w:color="auto"/>
            <w:bottom w:val="none" w:sz="0" w:space="0" w:color="auto"/>
            <w:right w:val="none" w:sz="0" w:space="0" w:color="auto"/>
          </w:divBdr>
        </w:div>
      </w:divsChild>
    </w:div>
    <w:div w:id="795493291">
      <w:bodyDiv w:val="1"/>
      <w:marLeft w:val="0"/>
      <w:marRight w:val="0"/>
      <w:marTop w:val="0"/>
      <w:marBottom w:val="0"/>
      <w:divBdr>
        <w:top w:val="none" w:sz="0" w:space="0" w:color="auto"/>
        <w:left w:val="none" w:sz="0" w:space="0" w:color="auto"/>
        <w:bottom w:val="none" w:sz="0" w:space="0" w:color="auto"/>
        <w:right w:val="none" w:sz="0" w:space="0" w:color="auto"/>
      </w:divBdr>
    </w:div>
    <w:div w:id="798036863">
      <w:bodyDiv w:val="1"/>
      <w:marLeft w:val="0"/>
      <w:marRight w:val="0"/>
      <w:marTop w:val="0"/>
      <w:marBottom w:val="0"/>
      <w:divBdr>
        <w:top w:val="none" w:sz="0" w:space="0" w:color="auto"/>
        <w:left w:val="none" w:sz="0" w:space="0" w:color="auto"/>
        <w:bottom w:val="none" w:sz="0" w:space="0" w:color="auto"/>
        <w:right w:val="none" w:sz="0" w:space="0" w:color="auto"/>
      </w:divBdr>
      <w:divsChild>
        <w:div w:id="325129088">
          <w:marLeft w:val="0"/>
          <w:marRight w:val="0"/>
          <w:marTop w:val="0"/>
          <w:marBottom w:val="0"/>
          <w:divBdr>
            <w:top w:val="none" w:sz="0" w:space="0" w:color="auto"/>
            <w:left w:val="none" w:sz="0" w:space="0" w:color="auto"/>
            <w:bottom w:val="none" w:sz="0" w:space="0" w:color="auto"/>
            <w:right w:val="none" w:sz="0" w:space="0" w:color="auto"/>
          </w:divBdr>
          <w:divsChild>
            <w:div w:id="1221746722">
              <w:marLeft w:val="0"/>
              <w:marRight w:val="0"/>
              <w:marTop w:val="0"/>
              <w:marBottom w:val="0"/>
              <w:divBdr>
                <w:top w:val="none" w:sz="0" w:space="0" w:color="auto"/>
                <w:left w:val="none" w:sz="0" w:space="0" w:color="auto"/>
                <w:bottom w:val="none" w:sz="0" w:space="0" w:color="auto"/>
                <w:right w:val="none" w:sz="0" w:space="0" w:color="auto"/>
              </w:divBdr>
              <w:divsChild>
                <w:div w:id="379670752">
                  <w:marLeft w:val="0"/>
                  <w:marRight w:val="0"/>
                  <w:marTop w:val="0"/>
                  <w:marBottom w:val="0"/>
                  <w:divBdr>
                    <w:top w:val="none" w:sz="0" w:space="0" w:color="auto"/>
                    <w:left w:val="none" w:sz="0" w:space="0" w:color="auto"/>
                    <w:bottom w:val="none" w:sz="0" w:space="0" w:color="auto"/>
                    <w:right w:val="none" w:sz="0" w:space="0" w:color="auto"/>
                  </w:divBdr>
                  <w:divsChild>
                    <w:div w:id="16899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927312">
      <w:bodyDiv w:val="1"/>
      <w:marLeft w:val="0"/>
      <w:marRight w:val="0"/>
      <w:marTop w:val="0"/>
      <w:marBottom w:val="0"/>
      <w:divBdr>
        <w:top w:val="none" w:sz="0" w:space="0" w:color="auto"/>
        <w:left w:val="none" w:sz="0" w:space="0" w:color="auto"/>
        <w:bottom w:val="none" w:sz="0" w:space="0" w:color="auto"/>
        <w:right w:val="none" w:sz="0" w:space="0" w:color="auto"/>
      </w:divBdr>
    </w:div>
    <w:div w:id="804814624">
      <w:bodyDiv w:val="1"/>
      <w:marLeft w:val="0"/>
      <w:marRight w:val="0"/>
      <w:marTop w:val="0"/>
      <w:marBottom w:val="0"/>
      <w:divBdr>
        <w:top w:val="none" w:sz="0" w:space="0" w:color="auto"/>
        <w:left w:val="none" w:sz="0" w:space="0" w:color="auto"/>
        <w:bottom w:val="none" w:sz="0" w:space="0" w:color="auto"/>
        <w:right w:val="none" w:sz="0" w:space="0" w:color="auto"/>
      </w:divBdr>
    </w:div>
    <w:div w:id="807480848">
      <w:bodyDiv w:val="1"/>
      <w:marLeft w:val="0"/>
      <w:marRight w:val="0"/>
      <w:marTop w:val="0"/>
      <w:marBottom w:val="0"/>
      <w:divBdr>
        <w:top w:val="none" w:sz="0" w:space="0" w:color="auto"/>
        <w:left w:val="none" w:sz="0" w:space="0" w:color="auto"/>
        <w:bottom w:val="none" w:sz="0" w:space="0" w:color="auto"/>
        <w:right w:val="none" w:sz="0" w:space="0" w:color="auto"/>
      </w:divBdr>
      <w:divsChild>
        <w:div w:id="395468641">
          <w:marLeft w:val="0"/>
          <w:marRight w:val="0"/>
          <w:marTop w:val="0"/>
          <w:marBottom w:val="0"/>
          <w:divBdr>
            <w:top w:val="none" w:sz="0" w:space="0" w:color="auto"/>
            <w:left w:val="none" w:sz="0" w:space="0" w:color="auto"/>
            <w:bottom w:val="none" w:sz="0" w:space="0" w:color="auto"/>
            <w:right w:val="none" w:sz="0" w:space="0" w:color="auto"/>
          </w:divBdr>
          <w:divsChild>
            <w:div w:id="95652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01951">
      <w:bodyDiv w:val="1"/>
      <w:marLeft w:val="0"/>
      <w:marRight w:val="0"/>
      <w:marTop w:val="0"/>
      <w:marBottom w:val="0"/>
      <w:divBdr>
        <w:top w:val="none" w:sz="0" w:space="0" w:color="auto"/>
        <w:left w:val="none" w:sz="0" w:space="0" w:color="auto"/>
        <w:bottom w:val="none" w:sz="0" w:space="0" w:color="auto"/>
        <w:right w:val="none" w:sz="0" w:space="0" w:color="auto"/>
      </w:divBdr>
    </w:div>
    <w:div w:id="820660716">
      <w:bodyDiv w:val="1"/>
      <w:marLeft w:val="0"/>
      <w:marRight w:val="0"/>
      <w:marTop w:val="0"/>
      <w:marBottom w:val="0"/>
      <w:divBdr>
        <w:top w:val="none" w:sz="0" w:space="0" w:color="auto"/>
        <w:left w:val="none" w:sz="0" w:space="0" w:color="auto"/>
        <w:bottom w:val="none" w:sz="0" w:space="0" w:color="auto"/>
        <w:right w:val="none" w:sz="0" w:space="0" w:color="auto"/>
      </w:divBdr>
    </w:div>
    <w:div w:id="821046903">
      <w:bodyDiv w:val="1"/>
      <w:marLeft w:val="0"/>
      <w:marRight w:val="0"/>
      <w:marTop w:val="0"/>
      <w:marBottom w:val="0"/>
      <w:divBdr>
        <w:top w:val="none" w:sz="0" w:space="0" w:color="auto"/>
        <w:left w:val="none" w:sz="0" w:space="0" w:color="auto"/>
        <w:bottom w:val="none" w:sz="0" w:space="0" w:color="auto"/>
        <w:right w:val="none" w:sz="0" w:space="0" w:color="auto"/>
      </w:divBdr>
      <w:divsChild>
        <w:div w:id="300618748">
          <w:marLeft w:val="0"/>
          <w:marRight w:val="0"/>
          <w:marTop w:val="0"/>
          <w:marBottom w:val="0"/>
          <w:divBdr>
            <w:top w:val="none" w:sz="0" w:space="0" w:color="auto"/>
            <w:left w:val="none" w:sz="0" w:space="0" w:color="auto"/>
            <w:bottom w:val="none" w:sz="0" w:space="0" w:color="auto"/>
            <w:right w:val="none" w:sz="0" w:space="0" w:color="auto"/>
          </w:divBdr>
          <w:divsChild>
            <w:div w:id="416681548">
              <w:marLeft w:val="0"/>
              <w:marRight w:val="0"/>
              <w:marTop w:val="0"/>
              <w:marBottom w:val="0"/>
              <w:divBdr>
                <w:top w:val="none" w:sz="0" w:space="0" w:color="auto"/>
                <w:left w:val="none" w:sz="0" w:space="0" w:color="auto"/>
                <w:bottom w:val="none" w:sz="0" w:space="0" w:color="auto"/>
                <w:right w:val="none" w:sz="0" w:space="0" w:color="auto"/>
              </w:divBdr>
              <w:divsChild>
                <w:div w:id="1533113309">
                  <w:marLeft w:val="0"/>
                  <w:marRight w:val="0"/>
                  <w:marTop w:val="0"/>
                  <w:marBottom w:val="0"/>
                  <w:divBdr>
                    <w:top w:val="none" w:sz="0" w:space="0" w:color="auto"/>
                    <w:left w:val="none" w:sz="0" w:space="0" w:color="auto"/>
                    <w:bottom w:val="none" w:sz="0" w:space="0" w:color="auto"/>
                    <w:right w:val="none" w:sz="0" w:space="0" w:color="auto"/>
                  </w:divBdr>
                  <w:divsChild>
                    <w:div w:id="185109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517385">
      <w:bodyDiv w:val="1"/>
      <w:marLeft w:val="0"/>
      <w:marRight w:val="0"/>
      <w:marTop w:val="0"/>
      <w:marBottom w:val="0"/>
      <w:divBdr>
        <w:top w:val="none" w:sz="0" w:space="0" w:color="auto"/>
        <w:left w:val="none" w:sz="0" w:space="0" w:color="auto"/>
        <w:bottom w:val="none" w:sz="0" w:space="0" w:color="auto"/>
        <w:right w:val="none" w:sz="0" w:space="0" w:color="auto"/>
      </w:divBdr>
    </w:div>
    <w:div w:id="828256094">
      <w:bodyDiv w:val="1"/>
      <w:marLeft w:val="0"/>
      <w:marRight w:val="0"/>
      <w:marTop w:val="0"/>
      <w:marBottom w:val="0"/>
      <w:divBdr>
        <w:top w:val="none" w:sz="0" w:space="0" w:color="auto"/>
        <w:left w:val="none" w:sz="0" w:space="0" w:color="auto"/>
        <w:bottom w:val="none" w:sz="0" w:space="0" w:color="auto"/>
        <w:right w:val="none" w:sz="0" w:space="0" w:color="auto"/>
      </w:divBdr>
    </w:div>
    <w:div w:id="828330900">
      <w:bodyDiv w:val="1"/>
      <w:marLeft w:val="0"/>
      <w:marRight w:val="0"/>
      <w:marTop w:val="0"/>
      <w:marBottom w:val="0"/>
      <w:divBdr>
        <w:top w:val="none" w:sz="0" w:space="0" w:color="auto"/>
        <w:left w:val="none" w:sz="0" w:space="0" w:color="auto"/>
        <w:bottom w:val="none" w:sz="0" w:space="0" w:color="auto"/>
        <w:right w:val="none" w:sz="0" w:space="0" w:color="auto"/>
      </w:divBdr>
    </w:div>
    <w:div w:id="829760357">
      <w:bodyDiv w:val="1"/>
      <w:marLeft w:val="0"/>
      <w:marRight w:val="0"/>
      <w:marTop w:val="0"/>
      <w:marBottom w:val="0"/>
      <w:divBdr>
        <w:top w:val="none" w:sz="0" w:space="0" w:color="auto"/>
        <w:left w:val="none" w:sz="0" w:space="0" w:color="auto"/>
        <w:bottom w:val="none" w:sz="0" w:space="0" w:color="auto"/>
        <w:right w:val="none" w:sz="0" w:space="0" w:color="auto"/>
      </w:divBdr>
      <w:divsChild>
        <w:div w:id="311567607">
          <w:marLeft w:val="0"/>
          <w:marRight w:val="0"/>
          <w:marTop w:val="0"/>
          <w:marBottom w:val="0"/>
          <w:divBdr>
            <w:top w:val="none" w:sz="0" w:space="0" w:color="auto"/>
            <w:left w:val="none" w:sz="0" w:space="0" w:color="auto"/>
            <w:bottom w:val="none" w:sz="0" w:space="0" w:color="auto"/>
            <w:right w:val="none" w:sz="0" w:space="0" w:color="auto"/>
          </w:divBdr>
          <w:divsChild>
            <w:div w:id="377356712">
              <w:marLeft w:val="0"/>
              <w:marRight w:val="0"/>
              <w:marTop w:val="0"/>
              <w:marBottom w:val="0"/>
              <w:divBdr>
                <w:top w:val="none" w:sz="0" w:space="0" w:color="auto"/>
                <w:left w:val="none" w:sz="0" w:space="0" w:color="auto"/>
                <w:bottom w:val="none" w:sz="0" w:space="0" w:color="auto"/>
                <w:right w:val="none" w:sz="0" w:space="0" w:color="auto"/>
              </w:divBdr>
              <w:divsChild>
                <w:div w:id="354884914">
                  <w:marLeft w:val="0"/>
                  <w:marRight w:val="0"/>
                  <w:marTop w:val="0"/>
                  <w:marBottom w:val="0"/>
                  <w:divBdr>
                    <w:top w:val="none" w:sz="0" w:space="0" w:color="auto"/>
                    <w:left w:val="none" w:sz="0" w:space="0" w:color="auto"/>
                    <w:bottom w:val="none" w:sz="0" w:space="0" w:color="auto"/>
                    <w:right w:val="none" w:sz="0" w:space="0" w:color="auto"/>
                  </w:divBdr>
                  <w:divsChild>
                    <w:div w:id="121604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720179">
      <w:bodyDiv w:val="1"/>
      <w:marLeft w:val="0"/>
      <w:marRight w:val="0"/>
      <w:marTop w:val="0"/>
      <w:marBottom w:val="0"/>
      <w:divBdr>
        <w:top w:val="none" w:sz="0" w:space="0" w:color="auto"/>
        <w:left w:val="none" w:sz="0" w:space="0" w:color="auto"/>
        <w:bottom w:val="none" w:sz="0" w:space="0" w:color="auto"/>
        <w:right w:val="none" w:sz="0" w:space="0" w:color="auto"/>
      </w:divBdr>
    </w:div>
    <w:div w:id="862288513">
      <w:bodyDiv w:val="1"/>
      <w:marLeft w:val="0"/>
      <w:marRight w:val="0"/>
      <w:marTop w:val="0"/>
      <w:marBottom w:val="0"/>
      <w:divBdr>
        <w:top w:val="none" w:sz="0" w:space="0" w:color="auto"/>
        <w:left w:val="none" w:sz="0" w:space="0" w:color="auto"/>
        <w:bottom w:val="none" w:sz="0" w:space="0" w:color="auto"/>
        <w:right w:val="none" w:sz="0" w:space="0" w:color="auto"/>
      </w:divBdr>
    </w:div>
    <w:div w:id="864638571">
      <w:bodyDiv w:val="1"/>
      <w:marLeft w:val="0"/>
      <w:marRight w:val="0"/>
      <w:marTop w:val="0"/>
      <w:marBottom w:val="0"/>
      <w:divBdr>
        <w:top w:val="none" w:sz="0" w:space="0" w:color="auto"/>
        <w:left w:val="none" w:sz="0" w:space="0" w:color="auto"/>
        <w:bottom w:val="none" w:sz="0" w:space="0" w:color="auto"/>
        <w:right w:val="none" w:sz="0" w:space="0" w:color="auto"/>
      </w:divBdr>
      <w:divsChild>
        <w:div w:id="1289704649">
          <w:marLeft w:val="0"/>
          <w:marRight w:val="0"/>
          <w:marTop w:val="0"/>
          <w:marBottom w:val="0"/>
          <w:divBdr>
            <w:top w:val="none" w:sz="0" w:space="0" w:color="auto"/>
            <w:left w:val="none" w:sz="0" w:space="0" w:color="auto"/>
            <w:bottom w:val="none" w:sz="0" w:space="0" w:color="auto"/>
            <w:right w:val="none" w:sz="0" w:space="0" w:color="auto"/>
          </w:divBdr>
          <w:divsChild>
            <w:div w:id="216933988">
              <w:marLeft w:val="0"/>
              <w:marRight w:val="0"/>
              <w:marTop w:val="0"/>
              <w:marBottom w:val="0"/>
              <w:divBdr>
                <w:top w:val="none" w:sz="0" w:space="0" w:color="auto"/>
                <w:left w:val="none" w:sz="0" w:space="0" w:color="auto"/>
                <w:bottom w:val="none" w:sz="0" w:space="0" w:color="auto"/>
                <w:right w:val="none" w:sz="0" w:space="0" w:color="auto"/>
              </w:divBdr>
              <w:divsChild>
                <w:div w:id="1364944296">
                  <w:marLeft w:val="0"/>
                  <w:marRight w:val="0"/>
                  <w:marTop w:val="0"/>
                  <w:marBottom w:val="0"/>
                  <w:divBdr>
                    <w:top w:val="none" w:sz="0" w:space="0" w:color="auto"/>
                    <w:left w:val="none" w:sz="0" w:space="0" w:color="auto"/>
                    <w:bottom w:val="none" w:sz="0" w:space="0" w:color="auto"/>
                    <w:right w:val="none" w:sz="0" w:space="0" w:color="auto"/>
                  </w:divBdr>
                  <w:divsChild>
                    <w:div w:id="214376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100700">
      <w:bodyDiv w:val="1"/>
      <w:marLeft w:val="0"/>
      <w:marRight w:val="0"/>
      <w:marTop w:val="0"/>
      <w:marBottom w:val="0"/>
      <w:divBdr>
        <w:top w:val="none" w:sz="0" w:space="0" w:color="auto"/>
        <w:left w:val="none" w:sz="0" w:space="0" w:color="auto"/>
        <w:bottom w:val="none" w:sz="0" w:space="0" w:color="auto"/>
        <w:right w:val="none" w:sz="0" w:space="0" w:color="auto"/>
      </w:divBdr>
      <w:divsChild>
        <w:div w:id="554781509">
          <w:marLeft w:val="0"/>
          <w:marRight w:val="0"/>
          <w:marTop w:val="0"/>
          <w:marBottom w:val="0"/>
          <w:divBdr>
            <w:top w:val="none" w:sz="0" w:space="0" w:color="auto"/>
            <w:left w:val="none" w:sz="0" w:space="0" w:color="auto"/>
            <w:bottom w:val="none" w:sz="0" w:space="0" w:color="auto"/>
            <w:right w:val="none" w:sz="0" w:space="0" w:color="auto"/>
          </w:divBdr>
          <w:divsChild>
            <w:div w:id="900603533">
              <w:marLeft w:val="0"/>
              <w:marRight w:val="0"/>
              <w:marTop w:val="0"/>
              <w:marBottom w:val="0"/>
              <w:divBdr>
                <w:top w:val="none" w:sz="0" w:space="0" w:color="auto"/>
                <w:left w:val="none" w:sz="0" w:space="0" w:color="auto"/>
                <w:bottom w:val="none" w:sz="0" w:space="0" w:color="auto"/>
                <w:right w:val="none" w:sz="0" w:space="0" w:color="auto"/>
              </w:divBdr>
              <w:divsChild>
                <w:div w:id="1422143456">
                  <w:marLeft w:val="0"/>
                  <w:marRight w:val="0"/>
                  <w:marTop w:val="0"/>
                  <w:marBottom w:val="0"/>
                  <w:divBdr>
                    <w:top w:val="none" w:sz="0" w:space="0" w:color="auto"/>
                    <w:left w:val="none" w:sz="0" w:space="0" w:color="auto"/>
                    <w:bottom w:val="none" w:sz="0" w:space="0" w:color="auto"/>
                    <w:right w:val="none" w:sz="0" w:space="0" w:color="auto"/>
                  </w:divBdr>
                  <w:divsChild>
                    <w:div w:id="59582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07603">
      <w:bodyDiv w:val="1"/>
      <w:marLeft w:val="0"/>
      <w:marRight w:val="0"/>
      <w:marTop w:val="0"/>
      <w:marBottom w:val="0"/>
      <w:divBdr>
        <w:top w:val="none" w:sz="0" w:space="0" w:color="auto"/>
        <w:left w:val="none" w:sz="0" w:space="0" w:color="auto"/>
        <w:bottom w:val="none" w:sz="0" w:space="0" w:color="auto"/>
        <w:right w:val="none" w:sz="0" w:space="0" w:color="auto"/>
      </w:divBdr>
    </w:div>
    <w:div w:id="871115091">
      <w:bodyDiv w:val="1"/>
      <w:marLeft w:val="0"/>
      <w:marRight w:val="0"/>
      <w:marTop w:val="0"/>
      <w:marBottom w:val="0"/>
      <w:divBdr>
        <w:top w:val="none" w:sz="0" w:space="0" w:color="auto"/>
        <w:left w:val="none" w:sz="0" w:space="0" w:color="auto"/>
        <w:bottom w:val="none" w:sz="0" w:space="0" w:color="auto"/>
        <w:right w:val="none" w:sz="0" w:space="0" w:color="auto"/>
      </w:divBdr>
      <w:divsChild>
        <w:div w:id="1827821001">
          <w:marLeft w:val="0"/>
          <w:marRight w:val="0"/>
          <w:marTop w:val="0"/>
          <w:marBottom w:val="0"/>
          <w:divBdr>
            <w:top w:val="none" w:sz="0" w:space="0" w:color="auto"/>
            <w:left w:val="none" w:sz="0" w:space="0" w:color="auto"/>
            <w:bottom w:val="none" w:sz="0" w:space="0" w:color="auto"/>
            <w:right w:val="none" w:sz="0" w:space="0" w:color="auto"/>
          </w:divBdr>
          <w:divsChild>
            <w:div w:id="1829129721">
              <w:marLeft w:val="0"/>
              <w:marRight w:val="0"/>
              <w:marTop w:val="0"/>
              <w:marBottom w:val="0"/>
              <w:divBdr>
                <w:top w:val="none" w:sz="0" w:space="0" w:color="auto"/>
                <w:left w:val="none" w:sz="0" w:space="0" w:color="auto"/>
                <w:bottom w:val="none" w:sz="0" w:space="0" w:color="auto"/>
                <w:right w:val="none" w:sz="0" w:space="0" w:color="auto"/>
              </w:divBdr>
            </w:div>
            <w:div w:id="2054888846">
              <w:marLeft w:val="0"/>
              <w:marRight w:val="0"/>
              <w:marTop w:val="0"/>
              <w:marBottom w:val="0"/>
              <w:divBdr>
                <w:top w:val="none" w:sz="0" w:space="0" w:color="auto"/>
                <w:left w:val="none" w:sz="0" w:space="0" w:color="auto"/>
                <w:bottom w:val="none" w:sz="0" w:space="0" w:color="auto"/>
                <w:right w:val="none" w:sz="0" w:space="0" w:color="auto"/>
              </w:divBdr>
            </w:div>
            <w:div w:id="1437670754">
              <w:marLeft w:val="0"/>
              <w:marRight w:val="0"/>
              <w:marTop w:val="0"/>
              <w:marBottom w:val="0"/>
              <w:divBdr>
                <w:top w:val="none" w:sz="0" w:space="0" w:color="auto"/>
                <w:left w:val="none" w:sz="0" w:space="0" w:color="auto"/>
                <w:bottom w:val="none" w:sz="0" w:space="0" w:color="auto"/>
                <w:right w:val="none" w:sz="0" w:space="0" w:color="auto"/>
              </w:divBdr>
            </w:div>
            <w:div w:id="1428116114">
              <w:marLeft w:val="0"/>
              <w:marRight w:val="0"/>
              <w:marTop w:val="0"/>
              <w:marBottom w:val="0"/>
              <w:divBdr>
                <w:top w:val="none" w:sz="0" w:space="0" w:color="auto"/>
                <w:left w:val="none" w:sz="0" w:space="0" w:color="auto"/>
                <w:bottom w:val="none" w:sz="0" w:space="0" w:color="auto"/>
                <w:right w:val="none" w:sz="0" w:space="0" w:color="auto"/>
              </w:divBdr>
            </w:div>
            <w:div w:id="1286886030">
              <w:marLeft w:val="0"/>
              <w:marRight w:val="0"/>
              <w:marTop w:val="0"/>
              <w:marBottom w:val="0"/>
              <w:divBdr>
                <w:top w:val="none" w:sz="0" w:space="0" w:color="auto"/>
                <w:left w:val="none" w:sz="0" w:space="0" w:color="auto"/>
                <w:bottom w:val="none" w:sz="0" w:space="0" w:color="auto"/>
                <w:right w:val="none" w:sz="0" w:space="0" w:color="auto"/>
              </w:divBdr>
            </w:div>
            <w:div w:id="105003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00807">
      <w:bodyDiv w:val="1"/>
      <w:marLeft w:val="0"/>
      <w:marRight w:val="0"/>
      <w:marTop w:val="0"/>
      <w:marBottom w:val="0"/>
      <w:divBdr>
        <w:top w:val="none" w:sz="0" w:space="0" w:color="auto"/>
        <w:left w:val="none" w:sz="0" w:space="0" w:color="auto"/>
        <w:bottom w:val="none" w:sz="0" w:space="0" w:color="auto"/>
        <w:right w:val="none" w:sz="0" w:space="0" w:color="auto"/>
      </w:divBdr>
    </w:div>
    <w:div w:id="883492955">
      <w:bodyDiv w:val="1"/>
      <w:marLeft w:val="0"/>
      <w:marRight w:val="0"/>
      <w:marTop w:val="0"/>
      <w:marBottom w:val="0"/>
      <w:divBdr>
        <w:top w:val="none" w:sz="0" w:space="0" w:color="auto"/>
        <w:left w:val="none" w:sz="0" w:space="0" w:color="auto"/>
        <w:bottom w:val="none" w:sz="0" w:space="0" w:color="auto"/>
        <w:right w:val="none" w:sz="0" w:space="0" w:color="auto"/>
      </w:divBdr>
    </w:div>
    <w:div w:id="883833549">
      <w:bodyDiv w:val="1"/>
      <w:marLeft w:val="0"/>
      <w:marRight w:val="0"/>
      <w:marTop w:val="0"/>
      <w:marBottom w:val="0"/>
      <w:divBdr>
        <w:top w:val="none" w:sz="0" w:space="0" w:color="auto"/>
        <w:left w:val="none" w:sz="0" w:space="0" w:color="auto"/>
        <w:bottom w:val="none" w:sz="0" w:space="0" w:color="auto"/>
        <w:right w:val="none" w:sz="0" w:space="0" w:color="auto"/>
      </w:divBdr>
      <w:divsChild>
        <w:div w:id="658850035">
          <w:marLeft w:val="0"/>
          <w:marRight w:val="0"/>
          <w:marTop w:val="0"/>
          <w:marBottom w:val="0"/>
          <w:divBdr>
            <w:top w:val="none" w:sz="0" w:space="0" w:color="auto"/>
            <w:left w:val="none" w:sz="0" w:space="0" w:color="auto"/>
            <w:bottom w:val="none" w:sz="0" w:space="0" w:color="auto"/>
            <w:right w:val="none" w:sz="0" w:space="0" w:color="auto"/>
          </w:divBdr>
          <w:divsChild>
            <w:div w:id="575627976">
              <w:marLeft w:val="0"/>
              <w:marRight w:val="0"/>
              <w:marTop w:val="0"/>
              <w:marBottom w:val="0"/>
              <w:divBdr>
                <w:top w:val="none" w:sz="0" w:space="0" w:color="auto"/>
                <w:left w:val="none" w:sz="0" w:space="0" w:color="auto"/>
                <w:bottom w:val="none" w:sz="0" w:space="0" w:color="auto"/>
                <w:right w:val="none" w:sz="0" w:space="0" w:color="auto"/>
              </w:divBdr>
              <w:divsChild>
                <w:div w:id="1476988376">
                  <w:marLeft w:val="0"/>
                  <w:marRight w:val="0"/>
                  <w:marTop w:val="0"/>
                  <w:marBottom w:val="0"/>
                  <w:divBdr>
                    <w:top w:val="none" w:sz="0" w:space="0" w:color="auto"/>
                    <w:left w:val="none" w:sz="0" w:space="0" w:color="auto"/>
                    <w:bottom w:val="none" w:sz="0" w:space="0" w:color="auto"/>
                    <w:right w:val="none" w:sz="0" w:space="0" w:color="auto"/>
                  </w:divBdr>
                  <w:divsChild>
                    <w:div w:id="11546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658909">
      <w:bodyDiv w:val="1"/>
      <w:marLeft w:val="0"/>
      <w:marRight w:val="0"/>
      <w:marTop w:val="0"/>
      <w:marBottom w:val="0"/>
      <w:divBdr>
        <w:top w:val="none" w:sz="0" w:space="0" w:color="auto"/>
        <w:left w:val="none" w:sz="0" w:space="0" w:color="auto"/>
        <w:bottom w:val="none" w:sz="0" w:space="0" w:color="auto"/>
        <w:right w:val="none" w:sz="0" w:space="0" w:color="auto"/>
      </w:divBdr>
    </w:div>
    <w:div w:id="894240870">
      <w:bodyDiv w:val="1"/>
      <w:marLeft w:val="0"/>
      <w:marRight w:val="0"/>
      <w:marTop w:val="0"/>
      <w:marBottom w:val="0"/>
      <w:divBdr>
        <w:top w:val="none" w:sz="0" w:space="0" w:color="auto"/>
        <w:left w:val="none" w:sz="0" w:space="0" w:color="auto"/>
        <w:bottom w:val="none" w:sz="0" w:space="0" w:color="auto"/>
        <w:right w:val="none" w:sz="0" w:space="0" w:color="auto"/>
      </w:divBdr>
      <w:divsChild>
        <w:div w:id="1746142016">
          <w:marLeft w:val="0"/>
          <w:marRight w:val="0"/>
          <w:marTop w:val="0"/>
          <w:marBottom w:val="0"/>
          <w:divBdr>
            <w:top w:val="none" w:sz="0" w:space="0" w:color="auto"/>
            <w:left w:val="none" w:sz="0" w:space="0" w:color="auto"/>
            <w:bottom w:val="none" w:sz="0" w:space="0" w:color="auto"/>
            <w:right w:val="none" w:sz="0" w:space="0" w:color="auto"/>
          </w:divBdr>
          <w:divsChild>
            <w:div w:id="1376811242">
              <w:marLeft w:val="0"/>
              <w:marRight w:val="0"/>
              <w:marTop w:val="0"/>
              <w:marBottom w:val="0"/>
              <w:divBdr>
                <w:top w:val="none" w:sz="0" w:space="0" w:color="auto"/>
                <w:left w:val="none" w:sz="0" w:space="0" w:color="auto"/>
                <w:bottom w:val="none" w:sz="0" w:space="0" w:color="auto"/>
                <w:right w:val="none" w:sz="0" w:space="0" w:color="auto"/>
              </w:divBdr>
              <w:divsChild>
                <w:div w:id="503400679">
                  <w:marLeft w:val="0"/>
                  <w:marRight w:val="0"/>
                  <w:marTop w:val="0"/>
                  <w:marBottom w:val="0"/>
                  <w:divBdr>
                    <w:top w:val="none" w:sz="0" w:space="0" w:color="auto"/>
                    <w:left w:val="none" w:sz="0" w:space="0" w:color="auto"/>
                    <w:bottom w:val="none" w:sz="0" w:space="0" w:color="auto"/>
                    <w:right w:val="none" w:sz="0" w:space="0" w:color="auto"/>
                  </w:divBdr>
                  <w:divsChild>
                    <w:div w:id="37855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160715">
      <w:bodyDiv w:val="1"/>
      <w:marLeft w:val="0"/>
      <w:marRight w:val="0"/>
      <w:marTop w:val="0"/>
      <w:marBottom w:val="0"/>
      <w:divBdr>
        <w:top w:val="none" w:sz="0" w:space="0" w:color="auto"/>
        <w:left w:val="none" w:sz="0" w:space="0" w:color="auto"/>
        <w:bottom w:val="none" w:sz="0" w:space="0" w:color="auto"/>
        <w:right w:val="none" w:sz="0" w:space="0" w:color="auto"/>
      </w:divBdr>
      <w:divsChild>
        <w:div w:id="2144031801">
          <w:marLeft w:val="0"/>
          <w:marRight w:val="0"/>
          <w:marTop w:val="0"/>
          <w:marBottom w:val="0"/>
          <w:divBdr>
            <w:top w:val="none" w:sz="0" w:space="0" w:color="auto"/>
            <w:left w:val="none" w:sz="0" w:space="0" w:color="auto"/>
            <w:bottom w:val="none" w:sz="0" w:space="0" w:color="auto"/>
            <w:right w:val="none" w:sz="0" w:space="0" w:color="auto"/>
          </w:divBdr>
          <w:divsChild>
            <w:div w:id="1531063009">
              <w:marLeft w:val="0"/>
              <w:marRight w:val="0"/>
              <w:marTop w:val="0"/>
              <w:marBottom w:val="0"/>
              <w:divBdr>
                <w:top w:val="none" w:sz="0" w:space="0" w:color="auto"/>
                <w:left w:val="none" w:sz="0" w:space="0" w:color="auto"/>
                <w:bottom w:val="none" w:sz="0" w:space="0" w:color="auto"/>
                <w:right w:val="none" w:sz="0" w:space="0" w:color="auto"/>
              </w:divBdr>
              <w:divsChild>
                <w:div w:id="901449544">
                  <w:marLeft w:val="0"/>
                  <w:marRight w:val="0"/>
                  <w:marTop w:val="0"/>
                  <w:marBottom w:val="0"/>
                  <w:divBdr>
                    <w:top w:val="none" w:sz="0" w:space="0" w:color="auto"/>
                    <w:left w:val="none" w:sz="0" w:space="0" w:color="auto"/>
                    <w:bottom w:val="none" w:sz="0" w:space="0" w:color="auto"/>
                    <w:right w:val="none" w:sz="0" w:space="0" w:color="auto"/>
                  </w:divBdr>
                  <w:divsChild>
                    <w:div w:id="1517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145658">
      <w:bodyDiv w:val="1"/>
      <w:marLeft w:val="0"/>
      <w:marRight w:val="0"/>
      <w:marTop w:val="0"/>
      <w:marBottom w:val="0"/>
      <w:divBdr>
        <w:top w:val="none" w:sz="0" w:space="0" w:color="auto"/>
        <w:left w:val="none" w:sz="0" w:space="0" w:color="auto"/>
        <w:bottom w:val="none" w:sz="0" w:space="0" w:color="auto"/>
        <w:right w:val="none" w:sz="0" w:space="0" w:color="auto"/>
      </w:divBdr>
    </w:div>
    <w:div w:id="910122721">
      <w:bodyDiv w:val="1"/>
      <w:marLeft w:val="0"/>
      <w:marRight w:val="0"/>
      <w:marTop w:val="0"/>
      <w:marBottom w:val="0"/>
      <w:divBdr>
        <w:top w:val="none" w:sz="0" w:space="0" w:color="auto"/>
        <w:left w:val="none" w:sz="0" w:space="0" w:color="auto"/>
        <w:bottom w:val="none" w:sz="0" w:space="0" w:color="auto"/>
        <w:right w:val="none" w:sz="0" w:space="0" w:color="auto"/>
      </w:divBdr>
    </w:div>
    <w:div w:id="913079472">
      <w:bodyDiv w:val="1"/>
      <w:marLeft w:val="0"/>
      <w:marRight w:val="0"/>
      <w:marTop w:val="0"/>
      <w:marBottom w:val="0"/>
      <w:divBdr>
        <w:top w:val="none" w:sz="0" w:space="0" w:color="auto"/>
        <w:left w:val="none" w:sz="0" w:space="0" w:color="auto"/>
        <w:bottom w:val="none" w:sz="0" w:space="0" w:color="auto"/>
        <w:right w:val="none" w:sz="0" w:space="0" w:color="auto"/>
      </w:divBdr>
      <w:divsChild>
        <w:div w:id="37630877">
          <w:marLeft w:val="0"/>
          <w:marRight w:val="0"/>
          <w:marTop w:val="0"/>
          <w:marBottom w:val="0"/>
          <w:divBdr>
            <w:top w:val="none" w:sz="0" w:space="0" w:color="auto"/>
            <w:left w:val="none" w:sz="0" w:space="0" w:color="auto"/>
            <w:bottom w:val="none" w:sz="0" w:space="0" w:color="auto"/>
            <w:right w:val="none" w:sz="0" w:space="0" w:color="auto"/>
          </w:divBdr>
          <w:divsChild>
            <w:div w:id="2091736871">
              <w:marLeft w:val="0"/>
              <w:marRight w:val="0"/>
              <w:marTop w:val="0"/>
              <w:marBottom w:val="0"/>
              <w:divBdr>
                <w:top w:val="none" w:sz="0" w:space="0" w:color="auto"/>
                <w:left w:val="none" w:sz="0" w:space="0" w:color="auto"/>
                <w:bottom w:val="none" w:sz="0" w:space="0" w:color="auto"/>
                <w:right w:val="none" w:sz="0" w:space="0" w:color="auto"/>
              </w:divBdr>
              <w:divsChild>
                <w:div w:id="181747706">
                  <w:marLeft w:val="0"/>
                  <w:marRight w:val="0"/>
                  <w:marTop w:val="0"/>
                  <w:marBottom w:val="0"/>
                  <w:divBdr>
                    <w:top w:val="none" w:sz="0" w:space="0" w:color="auto"/>
                    <w:left w:val="none" w:sz="0" w:space="0" w:color="auto"/>
                    <w:bottom w:val="none" w:sz="0" w:space="0" w:color="auto"/>
                    <w:right w:val="none" w:sz="0" w:space="0" w:color="auto"/>
                  </w:divBdr>
                  <w:divsChild>
                    <w:div w:id="183641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286223">
      <w:bodyDiv w:val="1"/>
      <w:marLeft w:val="0"/>
      <w:marRight w:val="0"/>
      <w:marTop w:val="0"/>
      <w:marBottom w:val="0"/>
      <w:divBdr>
        <w:top w:val="none" w:sz="0" w:space="0" w:color="auto"/>
        <w:left w:val="none" w:sz="0" w:space="0" w:color="auto"/>
        <w:bottom w:val="none" w:sz="0" w:space="0" w:color="auto"/>
        <w:right w:val="none" w:sz="0" w:space="0" w:color="auto"/>
      </w:divBdr>
      <w:divsChild>
        <w:div w:id="1173108701">
          <w:marLeft w:val="0"/>
          <w:marRight w:val="0"/>
          <w:marTop w:val="0"/>
          <w:marBottom w:val="0"/>
          <w:divBdr>
            <w:top w:val="none" w:sz="0" w:space="0" w:color="auto"/>
            <w:left w:val="none" w:sz="0" w:space="0" w:color="auto"/>
            <w:bottom w:val="none" w:sz="0" w:space="0" w:color="auto"/>
            <w:right w:val="none" w:sz="0" w:space="0" w:color="auto"/>
          </w:divBdr>
          <w:divsChild>
            <w:div w:id="1658533256">
              <w:marLeft w:val="0"/>
              <w:marRight w:val="0"/>
              <w:marTop w:val="0"/>
              <w:marBottom w:val="0"/>
              <w:divBdr>
                <w:top w:val="none" w:sz="0" w:space="0" w:color="auto"/>
                <w:left w:val="none" w:sz="0" w:space="0" w:color="auto"/>
                <w:bottom w:val="none" w:sz="0" w:space="0" w:color="auto"/>
                <w:right w:val="none" w:sz="0" w:space="0" w:color="auto"/>
              </w:divBdr>
              <w:divsChild>
                <w:div w:id="1927112837">
                  <w:marLeft w:val="0"/>
                  <w:marRight w:val="0"/>
                  <w:marTop w:val="0"/>
                  <w:marBottom w:val="0"/>
                  <w:divBdr>
                    <w:top w:val="none" w:sz="0" w:space="0" w:color="auto"/>
                    <w:left w:val="none" w:sz="0" w:space="0" w:color="auto"/>
                    <w:bottom w:val="none" w:sz="0" w:space="0" w:color="auto"/>
                    <w:right w:val="none" w:sz="0" w:space="0" w:color="auto"/>
                  </w:divBdr>
                  <w:divsChild>
                    <w:div w:id="60780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880152">
      <w:bodyDiv w:val="1"/>
      <w:marLeft w:val="0"/>
      <w:marRight w:val="0"/>
      <w:marTop w:val="0"/>
      <w:marBottom w:val="0"/>
      <w:divBdr>
        <w:top w:val="none" w:sz="0" w:space="0" w:color="auto"/>
        <w:left w:val="none" w:sz="0" w:space="0" w:color="auto"/>
        <w:bottom w:val="none" w:sz="0" w:space="0" w:color="auto"/>
        <w:right w:val="none" w:sz="0" w:space="0" w:color="auto"/>
      </w:divBdr>
    </w:div>
    <w:div w:id="932205047">
      <w:bodyDiv w:val="1"/>
      <w:marLeft w:val="0"/>
      <w:marRight w:val="0"/>
      <w:marTop w:val="0"/>
      <w:marBottom w:val="0"/>
      <w:divBdr>
        <w:top w:val="none" w:sz="0" w:space="0" w:color="auto"/>
        <w:left w:val="none" w:sz="0" w:space="0" w:color="auto"/>
        <w:bottom w:val="none" w:sz="0" w:space="0" w:color="auto"/>
        <w:right w:val="none" w:sz="0" w:space="0" w:color="auto"/>
      </w:divBdr>
      <w:divsChild>
        <w:div w:id="690229224">
          <w:marLeft w:val="0"/>
          <w:marRight w:val="0"/>
          <w:marTop w:val="0"/>
          <w:marBottom w:val="0"/>
          <w:divBdr>
            <w:top w:val="none" w:sz="0" w:space="0" w:color="auto"/>
            <w:left w:val="none" w:sz="0" w:space="0" w:color="auto"/>
            <w:bottom w:val="none" w:sz="0" w:space="0" w:color="auto"/>
            <w:right w:val="none" w:sz="0" w:space="0" w:color="auto"/>
          </w:divBdr>
          <w:divsChild>
            <w:div w:id="419758838">
              <w:marLeft w:val="0"/>
              <w:marRight w:val="0"/>
              <w:marTop w:val="0"/>
              <w:marBottom w:val="0"/>
              <w:divBdr>
                <w:top w:val="none" w:sz="0" w:space="0" w:color="auto"/>
                <w:left w:val="none" w:sz="0" w:space="0" w:color="auto"/>
                <w:bottom w:val="none" w:sz="0" w:space="0" w:color="auto"/>
                <w:right w:val="none" w:sz="0" w:space="0" w:color="auto"/>
              </w:divBdr>
              <w:divsChild>
                <w:div w:id="1717193744">
                  <w:marLeft w:val="0"/>
                  <w:marRight w:val="0"/>
                  <w:marTop w:val="0"/>
                  <w:marBottom w:val="0"/>
                  <w:divBdr>
                    <w:top w:val="none" w:sz="0" w:space="0" w:color="auto"/>
                    <w:left w:val="none" w:sz="0" w:space="0" w:color="auto"/>
                    <w:bottom w:val="none" w:sz="0" w:space="0" w:color="auto"/>
                    <w:right w:val="none" w:sz="0" w:space="0" w:color="auto"/>
                  </w:divBdr>
                  <w:divsChild>
                    <w:div w:id="160703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807582">
      <w:bodyDiv w:val="1"/>
      <w:marLeft w:val="0"/>
      <w:marRight w:val="0"/>
      <w:marTop w:val="0"/>
      <w:marBottom w:val="0"/>
      <w:divBdr>
        <w:top w:val="none" w:sz="0" w:space="0" w:color="auto"/>
        <w:left w:val="none" w:sz="0" w:space="0" w:color="auto"/>
        <w:bottom w:val="none" w:sz="0" w:space="0" w:color="auto"/>
        <w:right w:val="none" w:sz="0" w:space="0" w:color="auto"/>
      </w:divBdr>
    </w:div>
    <w:div w:id="944842839">
      <w:bodyDiv w:val="1"/>
      <w:marLeft w:val="0"/>
      <w:marRight w:val="0"/>
      <w:marTop w:val="0"/>
      <w:marBottom w:val="0"/>
      <w:divBdr>
        <w:top w:val="none" w:sz="0" w:space="0" w:color="auto"/>
        <w:left w:val="none" w:sz="0" w:space="0" w:color="auto"/>
        <w:bottom w:val="none" w:sz="0" w:space="0" w:color="auto"/>
        <w:right w:val="none" w:sz="0" w:space="0" w:color="auto"/>
      </w:divBdr>
    </w:div>
    <w:div w:id="946353656">
      <w:bodyDiv w:val="1"/>
      <w:marLeft w:val="0"/>
      <w:marRight w:val="0"/>
      <w:marTop w:val="0"/>
      <w:marBottom w:val="0"/>
      <w:divBdr>
        <w:top w:val="none" w:sz="0" w:space="0" w:color="auto"/>
        <w:left w:val="none" w:sz="0" w:space="0" w:color="auto"/>
        <w:bottom w:val="none" w:sz="0" w:space="0" w:color="auto"/>
        <w:right w:val="none" w:sz="0" w:space="0" w:color="auto"/>
      </w:divBdr>
    </w:div>
    <w:div w:id="948201874">
      <w:bodyDiv w:val="1"/>
      <w:marLeft w:val="0"/>
      <w:marRight w:val="0"/>
      <w:marTop w:val="0"/>
      <w:marBottom w:val="0"/>
      <w:divBdr>
        <w:top w:val="none" w:sz="0" w:space="0" w:color="auto"/>
        <w:left w:val="none" w:sz="0" w:space="0" w:color="auto"/>
        <w:bottom w:val="none" w:sz="0" w:space="0" w:color="auto"/>
        <w:right w:val="none" w:sz="0" w:space="0" w:color="auto"/>
      </w:divBdr>
    </w:div>
    <w:div w:id="949967209">
      <w:bodyDiv w:val="1"/>
      <w:marLeft w:val="0"/>
      <w:marRight w:val="0"/>
      <w:marTop w:val="0"/>
      <w:marBottom w:val="0"/>
      <w:divBdr>
        <w:top w:val="none" w:sz="0" w:space="0" w:color="auto"/>
        <w:left w:val="none" w:sz="0" w:space="0" w:color="auto"/>
        <w:bottom w:val="none" w:sz="0" w:space="0" w:color="auto"/>
        <w:right w:val="none" w:sz="0" w:space="0" w:color="auto"/>
      </w:divBdr>
      <w:divsChild>
        <w:div w:id="338121575">
          <w:marLeft w:val="0"/>
          <w:marRight w:val="0"/>
          <w:marTop w:val="0"/>
          <w:marBottom w:val="0"/>
          <w:divBdr>
            <w:top w:val="none" w:sz="0" w:space="0" w:color="auto"/>
            <w:left w:val="none" w:sz="0" w:space="0" w:color="auto"/>
            <w:bottom w:val="none" w:sz="0" w:space="0" w:color="auto"/>
            <w:right w:val="none" w:sz="0" w:space="0" w:color="auto"/>
          </w:divBdr>
          <w:divsChild>
            <w:div w:id="664548549">
              <w:marLeft w:val="0"/>
              <w:marRight w:val="0"/>
              <w:marTop w:val="0"/>
              <w:marBottom w:val="0"/>
              <w:divBdr>
                <w:top w:val="none" w:sz="0" w:space="0" w:color="auto"/>
                <w:left w:val="none" w:sz="0" w:space="0" w:color="auto"/>
                <w:bottom w:val="none" w:sz="0" w:space="0" w:color="auto"/>
                <w:right w:val="none" w:sz="0" w:space="0" w:color="auto"/>
              </w:divBdr>
              <w:divsChild>
                <w:div w:id="1381709799">
                  <w:marLeft w:val="0"/>
                  <w:marRight w:val="0"/>
                  <w:marTop w:val="0"/>
                  <w:marBottom w:val="0"/>
                  <w:divBdr>
                    <w:top w:val="none" w:sz="0" w:space="0" w:color="auto"/>
                    <w:left w:val="none" w:sz="0" w:space="0" w:color="auto"/>
                    <w:bottom w:val="none" w:sz="0" w:space="0" w:color="auto"/>
                    <w:right w:val="none" w:sz="0" w:space="0" w:color="auto"/>
                  </w:divBdr>
                  <w:divsChild>
                    <w:div w:id="104937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761645">
      <w:bodyDiv w:val="1"/>
      <w:marLeft w:val="0"/>
      <w:marRight w:val="0"/>
      <w:marTop w:val="0"/>
      <w:marBottom w:val="0"/>
      <w:divBdr>
        <w:top w:val="none" w:sz="0" w:space="0" w:color="auto"/>
        <w:left w:val="none" w:sz="0" w:space="0" w:color="auto"/>
        <w:bottom w:val="none" w:sz="0" w:space="0" w:color="auto"/>
        <w:right w:val="none" w:sz="0" w:space="0" w:color="auto"/>
      </w:divBdr>
      <w:divsChild>
        <w:div w:id="2128312293">
          <w:marLeft w:val="0"/>
          <w:marRight w:val="0"/>
          <w:marTop w:val="0"/>
          <w:marBottom w:val="0"/>
          <w:divBdr>
            <w:top w:val="none" w:sz="0" w:space="0" w:color="auto"/>
            <w:left w:val="none" w:sz="0" w:space="0" w:color="auto"/>
            <w:bottom w:val="none" w:sz="0" w:space="0" w:color="auto"/>
            <w:right w:val="none" w:sz="0" w:space="0" w:color="auto"/>
          </w:divBdr>
          <w:divsChild>
            <w:div w:id="317350218">
              <w:marLeft w:val="0"/>
              <w:marRight w:val="0"/>
              <w:marTop w:val="0"/>
              <w:marBottom w:val="0"/>
              <w:divBdr>
                <w:top w:val="none" w:sz="0" w:space="0" w:color="auto"/>
                <w:left w:val="none" w:sz="0" w:space="0" w:color="auto"/>
                <w:bottom w:val="none" w:sz="0" w:space="0" w:color="auto"/>
                <w:right w:val="none" w:sz="0" w:space="0" w:color="auto"/>
              </w:divBdr>
              <w:divsChild>
                <w:div w:id="1065645859">
                  <w:marLeft w:val="0"/>
                  <w:marRight w:val="0"/>
                  <w:marTop w:val="0"/>
                  <w:marBottom w:val="0"/>
                  <w:divBdr>
                    <w:top w:val="none" w:sz="0" w:space="0" w:color="auto"/>
                    <w:left w:val="none" w:sz="0" w:space="0" w:color="auto"/>
                    <w:bottom w:val="none" w:sz="0" w:space="0" w:color="auto"/>
                    <w:right w:val="none" w:sz="0" w:space="0" w:color="auto"/>
                  </w:divBdr>
                  <w:divsChild>
                    <w:div w:id="16570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237657">
      <w:bodyDiv w:val="1"/>
      <w:marLeft w:val="0"/>
      <w:marRight w:val="0"/>
      <w:marTop w:val="0"/>
      <w:marBottom w:val="0"/>
      <w:divBdr>
        <w:top w:val="none" w:sz="0" w:space="0" w:color="auto"/>
        <w:left w:val="none" w:sz="0" w:space="0" w:color="auto"/>
        <w:bottom w:val="none" w:sz="0" w:space="0" w:color="auto"/>
        <w:right w:val="none" w:sz="0" w:space="0" w:color="auto"/>
      </w:divBdr>
    </w:div>
    <w:div w:id="968121596">
      <w:bodyDiv w:val="1"/>
      <w:marLeft w:val="0"/>
      <w:marRight w:val="0"/>
      <w:marTop w:val="0"/>
      <w:marBottom w:val="0"/>
      <w:divBdr>
        <w:top w:val="none" w:sz="0" w:space="0" w:color="auto"/>
        <w:left w:val="none" w:sz="0" w:space="0" w:color="auto"/>
        <w:bottom w:val="none" w:sz="0" w:space="0" w:color="auto"/>
        <w:right w:val="none" w:sz="0" w:space="0" w:color="auto"/>
      </w:divBdr>
    </w:div>
    <w:div w:id="971178238">
      <w:bodyDiv w:val="1"/>
      <w:marLeft w:val="0"/>
      <w:marRight w:val="0"/>
      <w:marTop w:val="0"/>
      <w:marBottom w:val="0"/>
      <w:divBdr>
        <w:top w:val="none" w:sz="0" w:space="0" w:color="auto"/>
        <w:left w:val="none" w:sz="0" w:space="0" w:color="auto"/>
        <w:bottom w:val="none" w:sz="0" w:space="0" w:color="auto"/>
        <w:right w:val="none" w:sz="0" w:space="0" w:color="auto"/>
      </w:divBdr>
      <w:divsChild>
        <w:div w:id="1092429044">
          <w:marLeft w:val="0"/>
          <w:marRight w:val="0"/>
          <w:marTop w:val="0"/>
          <w:marBottom w:val="0"/>
          <w:divBdr>
            <w:top w:val="none" w:sz="0" w:space="0" w:color="auto"/>
            <w:left w:val="none" w:sz="0" w:space="0" w:color="auto"/>
            <w:bottom w:val="none" w:sz="0" w:space="0" w:color="auto"/>
            <w:right w:val="none" w:sz="0" w:space="0" w:color="auto"/>
          </w:divBdr>
          <w:divsChild>
            <w:div w:id="1941446496">
              <w:marLeft w:val="0"/>
              <w:marRight w:val="0"/>
              <w:marTop w:val="0"/>
              <w:marBottom w:val="0"/>
              <w:divBdr>
                <w:top w:val="none" w:sz="0" w:space="0" w:color="auto"/>
                <w:left w:val="none" w:sz="0" w:space="0" w:color="auto"/>
                <w:bottom w:val="none" w:sz="0" w:space="0" w:color="auto"/>
                <w:right w:val="none" w:sz="0" w:space="0" w:color="auto"/>
              </w:divBdr>
              <w:divsChild>
                <w:div w:id="1174608861">
                  <w:marLeft w:val="0"/>
                  <w:marRight w:val="0"/>
                  <w:marTop w:val="0"/>
                  <w:marBottom w:val="0"/>
                  <w:divBdr>
                    <w:top w:val="none" w:sz="0" w:space="0" w:color="auto"/>
                    <w:left w:val="none" w:sz="0" w:space="0" w:color="auto"/>
                    <w:bottom w:val="none" w:sz="0" w:space="0" w:color="auto"/>
                    <w:right w:val="none" w:sz="0" w:space="0" w:color="auto"/>
                  </w:divBdr>
                  <w:divsChild>
                    <w:div w:id="18461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769426">
      <w:bodyDiv w:val="1"/>
      <w:marLeft w:val="0"/>
      <w:marRight w:val="0"/>
      <w:marTop w:val="0"/>
      <w:marBottom w:val="0"/>
      <w:divBdr>
        <w:top w:val="none" w:sz="0" w:space="0" w:color="auto"/>
        <w:left w:val="none" w:sz="0" w:space="0" w:color="auto"/>
        <w:bottom w:val="none" w:sz="0" w:space="0" w:color="auto"/>
        <w:right w:val="none" w:sz="0" w:space="0" w:color="auto"/>
      </w:divBdr>
      <w:divsChild>
        <w:div w:id="850069149">
          <w:marLeft w:val="0"/>
          <w:marRight w:val="0"/>
          <w:marTop w:val="0"/>
          <w:marBottom w:val="0"/>
          <w:divBdr>
            <w:top w:val="none" w:sz="0" w:space="0" w:color="auto"/>
            <w:left w:val="none" w:sz="0" w:space="0" w:color="auto"/>
            <w:bottom w:val="none" w:sz="0" w:space="0" w:color="auto"/>
            <w:right w:val="none" w:sz="0" w:space="0" w:color="auto"/>
          </w:divBdr>
          <w:divsChild>
            <w:div w:id="1866164326">
              <w:marLeft w:val="0"/>
              <w:marRight w:val="0"/>
              <w:marTop w:val="0"/>
              <w:marBottom w:val="0"/>
              <w:divBdr>
                <w:top w:val="none" w:sz="0" w:space="0" w:color="auto"/>
                <w:left w:val="none" w:sz="0" w:space="0" w:color="auto"/>
                <w:bottom w:val="none" w:sz="0" w:space="0" w:color="auto"/>
                <w:right w:val="none" w:sz="0" w:space="0" w:color="auto"/>
              </w:divBdr>
              <w:divsChild>
                <w:div w:id="587887443">
                  <w:marLeft w:val="0"/>
                  <w:marRight w:val="0"/>
                  <w:marTop w:val="0"/>
                  <w:marBottom w:val="0"/>
                  <w:divBdr>
                    <w:top w:val="none" w:sz="0" w:space="0" w:color="auto"/>
                    <w:left w:val="none" w:sz="0" w:space="0" w:color="auto"/>
                    <w:bottom w:val="none" w:sz="0" w:space="0" w:color="auto"/>
                    <w:right w:val="none" w:sz="0" w:space="0" w:color="auto"/>
                  </w:divBdr>
                  <w:divsChild>
                    <w:div w:id="30247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243947">
      <w:bodyDiv w:val="1"/>
      <w:marLeft w:val="0"/>
      <w:marRight w:val="0"/>
      <w:marTop w:val="0"/>
      <w:marBottom w:val="0"/>
      <w:divBdr>
        <w:top w:val="none" w:sz="0" w:space="0" w:color="auto"/>
        <w:left w:val="none" w:sz="0" w:space="0" w:color="auto"/>
        <w:bottom w:val="none" w:sz="0" w:space="0" w:color="auto"/>
        <w:right w:val="none" w:sz="0" w:space="0" w:color="auto"/>
      </w:divBdr>
      <w:divsChild>
        <w:div w:id="572086643">
          <w:marLeft w:val="547"/>
          <w:marRight w:val="0"/>
          <w:marTop w:val="0"/>
          <w:marBottom w:val="0"/>
          <w:divBdr>
            <w:top w:val="none" w:sz="0" w:space="0" w:color="auto"/>
            <w:left w:val="none" w:sz="0" w:space="0" w:color="auto"/>
            <w:bottom w:val="none" w:sz="0" w:space="0" w:color="auto"/>
            <w:right w:val="none" w:sz="0" w:space="0" w:color="auto"/>
          </w:divBdr>
        </w:div>
      </w:divsChild>
    </w:div>
    <w:div w:id="988287633">
      <w:bodyDiv w:val="1"/>
      <w:marLeft w:val="0"/>
      <w:marRight w:val="0"/>
      <w:marTop w:val="0"/>
      <w:marBottom w:val="0"/>
      <w:divBdr>
        <w:top w:val="none" w:sz="0" w:space="0" w:color="auto"/>
        <w:left w:val="none" w:sz="0" w:space="0" w:color="auto"/>
        <w:bottom w:val="none" w:sz="0" w:space="0" w:color="auto"/>
        <w:right w:val="none" w:sz="0" w:space="0" w:color="auto"/>
      </w:divBdr>
    </w:div>
    <w:div w:id="988510269">
      <w:bodyDiv w:val="1"/>
      <w:marLeft w:val="0"/>
      <w:marRight w:val="0"/>
      <w:marTop w:val="0"/>
      <w:marBottom w:val="0"/>
      <w:divBdr>
        <w:top w:val="none" w:sz="0" w:space="0" w:color="auto"/>
        <w:left w:val="none" w:sz="0" w:space="0" w:color="auto"/>
        <w:bottom w:val="none" w:sz="0" w:space="0" w:color="auto"/>
        <w:right w:val="none" w:sz="0" w:space="0" w:color="auto"/>
      </w:divBdr>
    </w:div>
    <w:div w:id="989208503">
      <w:bodyDiv w:val="1"/>
      <w:marLeft w:val="0"/>
      <w:marRight w:val="0"/>
      <w:marTop w:val="0"/>
      <w:marBottom w:val="0"/>
      <w:divBdr>
        <w:top w:val="none" w:sz="0" w:space="0" w:color="auto"/>
        <w:left w:val="none" w:sz="0" w:space="0" w:color="auto"/>
        <w:bottom w:val="none" w:sz="0" w:space="0" w:color="auto"/>
        <w:right w:val="none" w:sz="0" w:space="0" w:color="auto"/>
      </w:divBdr>
      <w:divsChild>
        <w:div w:id="789013072">
          <w:marLeft w:val="274"/>
          <w:marRight w:val="0"/>
          <w:marTop w:val="0"/>
          <w:marBottom w:val="0"/>
          <w:divBdr>
            <w:top w:val="none" w:sz="0" w:space="0" w:color="auto"/>
            <w:left w:val="none" w:sz="0" w:space="0" w:color="auto"/>
            <w:bottom w:val="none" w:sz="0" w:space="0" w:color="auto"/>
            <w:right w:val="none" w:sz="0" w:space="0" w:color="auto"/>
          </w:divBdr>
        </w:div>
        <w:div w:id="953436706">
          <w:marLeft w:val="994"/>
          <w:marRight w:val="0"/>
          <w:marTop w:val="0"/>
          <w:marBottom w:val="0"/>
          <w:divBdr>
            <w:top w:val="none" w:sz="0" w:space="0" w:color="auto"/>
            <w:left w:val="none" w:sz="0" w:space="0" w:color="auto"/>
            <w:bottom w:val="none" w:sz="0" w:space="0" w:color="auto"/>
            <w:right w:val="none" w:sz="0" w:space="0" w:color="auto"/>
          </w:divBdr>
        </w:div>
        <w:div w:id="964967785">
          <w:marLeft w:val="274"/>
          <w:marRight w:val="0"/>
          <w:marTop w:val="0"/>
          <w:marBottom w:val="0"/>
          <w:divBdr>
            <w:top w:val="none" w:sz="0" w:space="0" w:color="auto"/>
            <w:left w:val="none" w:sz="0" w:space="0" w:color="auto"/>
            <w:bottom w:val="none" w:sz="0" w:space="0" w:color="auto"/>
            <w:right w:val="none" w:sz="0" w:space="0" w:color="auto"/>
          </w:divBdr>
        </w:div>
        <w:div w:id="1217735940">
          <w:marLeft w:val="274"/>
          <w:marRight w:val="0"/>
          <w:marTop w:val="0"/>
          <w:marBottom w:val="0"/>
          <w:divBdr>
            <w:top w:val="none" w:sz="0" w:space="0" w:color="auto"/>
            <w:left w:val="none" w:sz="0" w:space="0" w:color="auto"/>
            <w:bottom w:val="none" w:sz="0" w:space="0" w:color="auto"/>
            <w:right w:val="none" w:sz="0" w:space="0" w:color="auto"/>
          </w:divBdr>
        </w:div>
        <w:div w:id="1625185769">
          <w:marLeft w:val="994"/>
          <w:marRight w:val="0"/>
          <w:marTop w:val="0"/>
          <w:marBottom w:val="0"/>
          <w:divBdr>
            <w:top w:val="none" w:sz="0" w:space="0" w:color="auto"/>
            <w:left w:val="none" w:sz="0" w:space="0" w:color="auto"/>
            <w:bottom w:val="none" w:sz="0" w:space="0" w:color="auto"/>
            <w:right w:val="none" w:sz="0" w:space="0" w:color="auto"/>
          </w:divBdr>
        </w:div>
        <w:div w:id="1867671588">
          <w:marLeft w:val="274"/>
          <w:marRight w:val="0"/>
          <w:marTop w:val="0"/>
          <w:marBottom w:val="0"/>
          <w:divBdr>
            <w:top w:val="none" w:sz="0" w:space="0" w:color="auto"/>
            <w:left w:val="none" w:sz="0" w:space="0" w:color="auto"/>
            <w:bottom w:val="none" w:sz="0" w:space="0" w:color="auto"/>
            <w:right w:val="none" w:sz="0" w:space="0" w:color="auto"/>
          </w:divBdr>
        </w:div>
      </w:divsChild>
    </w:div>
    <w:div w:id="9907888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350">
          <w:marLeft w:val="0"/>
          <w:marRight w:val="0"/>
          <w:marTop w:val="0"/>
          <w:marBottom w:val="0"/>
          <w:divBdr>
            <w:top w:val="none" w:sz="0" w:space="0" w:color="auto"/>
            <w:left w:val="none" w:sz="0" w:space="0" w:color="auto"/>
            <w:bottom w:val="none" w:sz="0" w:space="0" w:color="auto"/>
            <w:right w:val="none" w:sz="0" w:space="0" w:color="auto"/>
          </w:divBdr>
          <w:divsChild>
            <w:div w:id="1091660149">
              <w:marLeft w:val="0"/>
              <w:marRight w:val="0"/>
              <w:marTop w:val="0"/>
              <w:marBottom w:val="0"/>
              <w:divBdr>
                <w:top w:val="none" w:sz="0" w:space="0" w:color="auto"/>
                <w:left w:val="none" w:sz="0" w:space="0" w:color="auto"/>
                <w:bottom w:val="none" w:sz="0" w:space="0" w:color="auto"/>
                <w:right w:val="none" w:sz="0" w:space="0" w:color="auto"/>
              </w:divBdr>
              <w:divsChild>
                <w:div w:id="1652826653">
                  <w:marLeft w:val="0"/>
                  <w:marRight w:val="0"/>
                  <w:marTop w:val="0"/>
                  <w:marBottom w:val="0"/>
                  <w:divBdr>
                    <w:top w:val="none" w:sz="0" w:space="0" w:color="auto"/>
                    <w:left w:val="none" w:sz="0" w:space="0" w:color="auto"/>
                    <w:bottom w:val="none" w:sz="0" w:space="0" w:color="auto"/>
                    <w:right w:val="none" w:sz="0" w:space="0" w:color="auto"/>
                  </w:divBdr>
                  <w:divsChild>
                    <w:div w:id="11383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913440">
      <w:bodyDiv w:val="1"/>
      <w:marLeft w:val="0"/>
      <w:marRight w:val="0"/>
      <w:marTop w:val="0"/>
      <w:marBottom w:val="0"/>
      <w:divBdr>
        <w:top w:val="none" w:sz="0" w:space="0" w:color="auto"/>
        <w:left w:val="none" w:sz="0" w:space="0" w:color="auto"/>
        <w:bottom w:val="none" w:sz="0" w:space="0" w:color="auto"/>
        <w:right w:val="none" w:sz="0" w:space="0" w:color="auto"/>
      </w:divBdr>
      <w:divsChild>
        <w:div w:id="636572786">
          <w:marLeft w:val="0"/>
          <w:marRight w:val="0"/>
          <w:marTop w:val="0"/>
          <w:marBottom w:val="0"/>
          <w:divBdr>
            <w:top w:val="none" w:sz="0" w:space="0" w:color="auto"/>
            <w:left w:val="none" w:sz="0" w:space="0" w:color="auto"/>
            <w:bottom w:val="none" w:sz="0" w:space="0" w:color="auto"/>
            <w:right w:val="none" w:sz="0" w:space="0" w:color="auto"/>
          </w:divBdr>
          <w:divsChild>
            <w:div w:id="544028874">
              <w:marLeft w:val="0"/>
              <w:marRight w:val="0"/>
              <w:marTop w:val="0"/>
              <w:marBottom w:val="0"/>
              <w:divBdr>
                <w:top w:val="none" w:sz="0" w:space="0" w:color="auto"/>
                <w:left w:val="none" w:sz="0" w:space="0" w:color="auto"/>
                <w:bottom w:val="none" w:sz="0" w:space="0" w:color="auto"/>
                <w:right w:val="none" w:sz="0" w:space="0" w:color="auto"/>
              </w:divBdr>
              <w:divsChild>
                <w:div w:id="107089408">
                  <w:marLeft w:val="0"/>
                  <w:marRight w:val="0"/>
                  <w:marTop w:val="0"/>
                  <w:marBottom w:val="0"/>
                  <w:divBdr>
                    <w:top w:val="none" w:sz="0" w:space="0" w:color="auto"/>
                    <w:left w:val="none" w:sz="0" w:space="0" w:color="auto"/>
                    <w:bottom w:val="none" w:sz="0" w:space="0" w:color="auto"/>
                    <w:right w:val="none" w:sz="0" w:space="0" w:color="auto"/>
                  </w:divBdr>
                  <w:divsChild>
                    <w:div w:id="142792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945911">
      <w:bodyDiv w:val="1"/>
      <w:marLeft w:val="0"/>
      <w:marRight w:val="0"/>
      <w:marTop w:val="0"/>
      <w:marBottom w:val="0"/>
      <w:divBdr>
        <w:top w:val="none" w:sz="0" w:space="0" w:color="auto"/>
        <w:left w:val="none" w:sz="0" w:space="0" w:color="auto"/>
        <w:bottom w:val="none" w:sz="0" w:space="0" w:color="auto"/>
        <w:right w:val="none" w:sz="0" w:space="0" w:color="auto"/>
      </w:divBdr>
    </w:div>
    <w:div w:id="999382705">
      <w:bodyDiv w:val="1"/>
      <w:marLeft w:val="0"/>
      <w:marRight w:val="0"/>
      <w:marTop w:val="0"/>
      <w:marBottom w:val="0"/>
      <w:divBdr>
        <w:top w:val="none" w:sz="0" w:space="0" w:color="auto"/>
        <w:left w:val="none" w:sz="0" w:space="0" w:color="auto"/>
        <w:bottom w:val="none" w:sz="0" w:space="0" w:color="auto"/>
        <w:right w:val="none" w:sz="0" w:space="0" w:color="auto"/>
      </w:divBdr>
      <w:divsChild>
        <w:div w:id="1779443399">
          <w:marLeft w:val="0"/>
          <w:marRight w:val="0"/>
          <w:marTop w:val="0"/>
          <w:marBottom w:val="0"/>
          <w:divBdr>
            <w:top w:val="none" w:sz="0" w:space="0" w:color="auto"/>
            <w:left w:val="none" w:sz="0" w:space="0" w:color="auto"/>
            <w:bottom w:val="none" w:sz="0" w:space="0" w:color="auto"/>
            <w:right w:val="none" w:sz="0" w:space="0" w:color="auto"/>
          </w:divBdr>
          <w:divsChild>
            <w:div w:id="1709717494">
              <w:marLeft w:val="0"/>
              <w:marRight w:val="0"/>
              <w:marTop w:val="0"/>
              <w:marBottom w:val="0"/>
              <w:divBdr>
                <w:top w:val="none" w:sz="0" w:space="0" w:color="auto"/>
                <w:left w:val="none" w:sz="0" w:space="0" w:color="auto"/>
                <w:bottom w:val="none" w:sz="0" w:space="0" w:color="auto"/>
                <w:right w:val="none" w:sz="0" w:space="0" w:color="auto"/>
              </w:divBdr>
              <w:divsChild>
                <w:div w:id="1112553138">
                  <w:marLeft w:val="0"/>
                  <w:marRight w:val="0"/>
                  <w:marTop w:val="0"/>
                  <w:marBottom w:val="0"/>
                  <w:divBdr>
                    <w:top w:val="none" w:sz="0" w:space="0" w:color="auto"/>
                    <w:left w:val="none" w:sz="0" w:space="0" w:color="auto"/>
                    <w:bottom w:val="none" w:sz="0" w:space="0" w:color="auto"/>
                    <w:right w:val="none" w:sz="0" w:space="0" w:color="auto"/>
                  </w:divBdr>
                  <w:divsChild>
                    <w:div w:id="9440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698987">
      <w:bodyDiv w:val="1"/>
      <w:marLeft w:val="0"/>
      <w:marRight w:val="0"/>
      <w:marTop w:val="0"/>
      <w:marBottom w:val="0"/>
      <w:divBdr>
        <w:top w:val="none" w:sz="0" w:space="0" w:color="auto"/>
        <w:left w:val="none" w:sz="0" w:space="0" w:color="auto"/>
        <w:bottom w:val="none" w:sz="0" w:space="0" w:color="auto"/>
        <w:right w:val="none" w:sz="0" w:space="0" w:color="auto"/>
      </w:divBdr>
    </w:div>
    <w:div w:id="1004821210">
      <w:bodyDiv w:val="1"/>
      <w:marLeft w:val="0"/>
      <w:marRight w:val="0"/>
      <w:marTop w:val="0"/>
      <w:marBottom w:val="0"/>
      <w:divBdr>
        <w:top w:val="none" w:sz="0" w:space="0" w:color="auto"/>
        <w:left w:val="none" w:sz="0" w:space="0" w:color="auto"/>
        <w:bottom w:val="none" w:sz="0" w:space="0" w:color="auto"/>
        <w:right w:val="none" w:sz="0" w:space="0" w:color="auto"/>
      </w:divBdr>
    </w:div>
    <w:div w:id="1005671198">
      <w:bodyDiv w:val="1"/>
      <w:marLeft w:val="0"/>
      <w:marRight w:val="0"/>
      <w:marTop w:val="0"/>
      <w:marBottom w:val="0"/>
      <w:divBdr>
        <w:top w:val="none" w:sz="0" w:space="0" w:color="auto"/>
        <w:left w:val="none" w:sz="0" w:space="0" w:color="auto"/>
        <w:bottom w:val="none" w:sz="0" w:space="0" w:color="auto"/>
        <w:right w:val="none" w:sz="0" w:space="0" w:color="auto"/>
      </w:divBdr>
    </w:div>
    <w:div w:id="1018315419">
      <w:bodyDiv w:val="1"/>
      <w:marLeft w:val="0"/>
      <w:marRight w:val="0"/>
      <w:marTop w:val="0"/>
      <w:marBottom w:val="0"/>
      <w:divBdr>
        <w:top w:val="none" w:sz="0" w:space="0" w:color="auto"/>
        <w:left w:val="none" w:sz="0" w:space="0" w:color="auto"/>
        <w:bottom w:val="none" w:sz="0" w:space="0" w:color="auto"/>
        <w:right w:val="none" w:sz="0" w:space="0" w:color="auto"/>
      </w:divBdr>
      <w:divsChild>
        <w:div w:id="716393779">
          <w:marLeft w:val="0"/>
          <w:marRight w:val="0"/>
          <w:marTop w:val="0"/>
          <w:marBottom w:val="0"/>
          <w:divBdr>
            <w:top w:val="none" w:sz="0" w:space="0" w:color="auto"/>
            <w:left w:val="none" w:sz="0" w:space="0" w:color="auto"/>
            <w:bottom w:val="none" w:sz="0" w:space="0" w:color="auto"/>
            <w:right w:val="none" w:sz="0" w:space="0" w:color="auto"/>
          </w:divBdr>
          <w:divsChild>
            <w:div w:id="1072628387">
              <w:marLeft w:val="0"/>
              <w:marRight w:val="0"/>
              <w:marTop w:val="0"/>
              <w:marBottom w:val="0"/>
              <w:divBdr>
                <w:top w:val="none" w:sz="0" w:space="0" w:color="auto"/>
                <w:left w:val="none" w:sz="0" w:space="0" w:color="auto"/>
                <w:bottom w:val="none" w:sz="0" w:space="0" w:color="auto"/>
                <w:right w:val="none" w:sz="0" w:space="0" w:color="auto"/>
              </w:divBdr>
              <w:divsChild>
                <w:div w:id="501705006">
                  <w:marLeft w:val="0"/>
                  <w:marRight w:val="0"/>
                  <w:marTop w:val="0"/>
                  <w:marBottom w:val="0"/>
                  <w:divBdr>
                    <w:top w:val="none" w:sz="0" w:space="0" w:color="auto"/>
                    <w:left w:val="none" w:sz="0" w:space="0" w:color="auto"/>
                    <w:bottom w:val="none" w:sz="0" w:space="0" w:color="auto"/>
                    <w:right w:val="none" w:sz="0" w:space="0" w:color="auto"/>
                  </w:divBdr>
                  <w:divsChild>
                    <w:div w:id="5814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907759">
      <w:bodyDiv w:val="1"/>
      <w:marLeft w:val="0"/>
      <w:marRight w:val="0"/>
      <w:marTop w:val="0"/>
      <w:marBottom w:val="0"/>
      <w:divBdr>
        <w:top w:val="none" w:sz="0" w:space="0" w:color="auto"/>
        <w:left w:val="none" w:sz="0" w:space="0" w:color="auto"/>
        <w:bottom w:val="none" w:sz="0" w:space="0" w:color="auto"/>
        <w:right w:val="none" w:sz="0" w:space="0" w:color="auto"/>
      </w:divBdr>
    </w:div>
    <w:div w:id="1040977168">
      <w:bodyDiv w:val="1"/>
      <w:marLeft w:val="0"/>
      <w:marRight w:val="0"/>
      <w:marTop w:val="0"/>
      <w:marBottom w:val="0"/>
      <w:divBdr>
        <w:top w:val="none" w:sz="0" w:space="0" w:color="auto"/>
        <w:left w:val="none" w:sz="0" w:space="0" w:color="auto"/>
        <w:bottom w:val="none" w:sz="0" w:space="0" w:color="auto"/>
        <w:right w:val="none" w:sz="0" w:space="0" w:color="auto"/>
      </w:divBdr>
      <w:divsChild>
        <w:div w:id="1598437987">
          <w:marLeft w:val="259"/>
          <w:marRight w:val="0"/>
          <w:marTop w:val="120"/>
          <w:marBottom w:val="0"/>
          <w:divBdr>
            <w:top w:val="none" w:sz="0" w:space="0" w:color="auto"/>
            <w:left w:val="none" w:sz="0" w:space="0" w:color="auto"/>
            <w:bottom w:val="none" w:sz="0" w:space="0" w:color="auto"/>
            <w:right w:val="none" w:sz="0" w:space="0" w:color="auto"/>
          </w:divBdr>
        </w:div>
        <w:div w:id="916674219">
          <w:marLeft w:val="634"/>
          <w:marRight w:val="0"/>
          <w:marTop w:val="120"/>
          <w:marBottom w:val="0"/>
          <w:divBdr>
            <w:top w:val="none" w:sz="0" w:space="0" w:color="auto"/>
            <w:left w:val="none" w:sz="0" w:space="0" w:color="auto"/>
            <w:bottom w:val="none" w:sz="0" w:space="0" w:color="auto"/>
            <w:right w:val="none" w:sz="0" w:space="0" w:color="auto"/>
          </w:divBdr>
        </w:div>
        <w:div w:id="2034263090">
          <w:marLeft w:val="259"/>
          <w:marRight w:val="0"/>
          <w:marTop w:val="120"/>
          <w:marBottom w:val="0"/>
          <w:divBdr>
            <w:top w:val="none" w:sz="0" w:space="0" w:color="auto"/>
            <w:left w:val="none" w:sz="0" w:space="0" w:color="auto"/>
            <w:bottom w:val="none" w:sz="0" w:space="0" w:color="auto"/>
            <w:right w:val="none" w:sz="0" w:space="0" w:color="auto"/>
          </w:divBdr>
        </w:div>
        <w:div w:id="589854165">
          <w:marLeft w:val="634"/>
          <w:marRight w:val="0"/>
          <w:marTop w:val="120"/>
          <w:marBottom w:val="0"/>
          <w:divBdr>
            <w:top w:val="none" w:sz="0" w:space="0" w:color="auto"/>
            <w:left w:val="none" w:sz="0" w:space="0" w:color="auto"/>
            <w:bottom w:val="none" w:sz="0" w:space="0" w:color="auto"/>
            <w:right w:val="none" w:sz="0" w:space="0" w:color="auto"/>
          </w:divBdr>
        </w:div>
        <w:div w:id="128940040">
          <w:marLeft w:val="634"/>
          <w:marRight w:val="0"/>
          <w:marTop w:val="120"/>
          <w:marBottom w:val="0"/>
          <w:divBdr>
            <w:top w:val="none" w:sz="0" w:space="0" w:color="auto"/>
            <w:left w:val="none" w:sz="0" w:space="0" w:color="auto"/>
            <w:bottom w:val="none" w:sz="0" w:space="0" w:color="auto"/>
            <w:right w:val="none" w:sz="0" w:space="0" w:color="auto"/>
          </w:divBdr>
        </w:div>
        <w:div w:id="2046590616">
          <w:marLeft w:val="259"/>
          <w:marRight w:val="0"/>
          <w:marTop w:val="120"/>
          <w:marBottom w:val="0"/>
          <w:divBdr>
            <w:top w:val="none" w:sz="0" w:space="0" w:color="auto"/>
            <w:left w:val="none" w:sz="0" w:space="0" w:color="auto"/>
            <w:bottom w:val="none" w:sz="0" w:space="0" w:color="auto"/>
            <w:right w:val="none" w:sz="0" w:space="0" w:color="auto"/>
          </w:divBdr>
        </w:div>
        <w:div w:id="127359780">
          <w:marLeft w:val="634"/>
          <w:marRight w:val="0"/>
          <w:marTop w:val="120"/>
          <w:marBottom w:val="0"/>
          <w:divBdr>
            <w:top w:val="none" w:sz="0" w:space="0" w:color="auto"/>
            <w:left w:val="none" w:sz="0" w:space="0" w:color="auto"/>
            <w:bottom w:val="none" w:sz="0" w:space="0" w:color="auto"/>
            <w:right w:val="none" w:sz="0" w:space="0" w:color="auto"/>
          </w:divBdr>
        </w:div>
        <w:div w:id="100538294">
          <w:marLeft w:val="634"/>
          <w:marRight w:val="0"/>
          <w:marTop w:val="120"/>
          <w:marBottom w:val="0"/>
          <w:divBdr>
            <w:top w:val="none" w:sz="0" w:space="0" w:color="auto"/>
            <w:left w:val="none" w:sz="0" w:space="0" w:color="auto"/>
            <w:bottom w:val="none" w:sz="0" w:space="0" w:color="auto"/>
            <w:right w:val="none" w:sz="0" w:space="0" w:color="auto"/>
          </w:divBdr>
        </w:div>
      </w:divsChild>
    </w:div>
    <w:div w:id="1059596723">
      <w:bodyDiv w:val="1"/>
      <w:marLeft w:val="0"/>
      <w:marRight w:val="0"/>
      <w:marTop w:val="0"/>
      <w:marBottom w:val="0"/>
      <w:divBdr>
        <w:top w:val="none" w:sz="0" w:space="0" w:color="auto"/>
        <w:left w:val="none" w:sz="0" w:space="0" w:color="auto"/>
        <w:bottom w:val="none" w:sz="0" w:space="0" w:color="auto"/>
        <w:right w:val="none" w:sz="0" w:space="0" w:color="auto"/>
      </w:divBdr>
      <w:divsChild>
        <w:div w:id="402988189">
          <w:marLeft w:val="0"/>
          <w:marRight w:val="0"/>
          <w:marTop w:val="0"/>
          <w:marBottom w:val="0"/>
          <w:divBdr>
            <w:top w:val="none" w:sz="0" w:space="0" w:color="auto"/>
            <w:left w:val="none" w:sz="0" w:space="0" w:color="auto"/>
            <w:bottom w:val="none" w:sz="0" w:space="0" w:color="auto"/>
            <w:right w:val="none" w:sz="0" w:space="0" w:color="auto"/>
          </w:divBdr>
          <w:divsChild>
            <w:div w:id="1647781267">
              <w:marLeft w:val="0"/>
              <w:marRight w:val="0"/>
              <w:marTop w:val="0"/>
              <w:marBottom w:val="0"/>
              <w:divBdr>
                <w:top w:val="none" w:sz="0" w:space="0" w:color="auto"/>
                <w:left w:val="none" w:sz="0" w:space="0" w:color="auto"/>
                <w:bottom w:val="none" w:sz="0" w:space="0" w:color="auto"/>
                <w:right w:val="none" w:sz="0" w:space="0" w:color="auto"/>
              </w:divBdr>
              <w:divsChild>
                <w:div w:id="151876191">
                  <w:marLeft w:val="0"/>
                  <w:marRight w:val="0"/>
                  <w:marTop w:val="0"/>
                  <w:marBottom w:val="0"/>
                  <w:divBdr>
                    <w:top w:val="none" w:sz="0" w:space="0" w:color="auto"/>
                    <w:left w:val="none" w:sz="0" w:space="0" w:color="auto"/>
                    <w:bottom w:val="none" w:sz="0" w:space="0" w:color="auto"/>
                    <w:right w:val="none" w:sz="0" w:space="0" w:color="auto"/>
                  </w:divBdr>
                  <w:divsChild>
                    <w:div w:id="29236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13284">
      <w:bodyDiv w:val="1"/>
      <w:marLeft w:val="0"/>
      <w:marRight w:val="0"/>
      <w:marTop w:val="0"/>
      <w:marBottom w:val="0"/>
      <w:divBdr>
        <w:top w:val="none" w:sz="0" w:space="0" w:color="auto"/>
        <w:left w:val="none" w:sz="0" w:space="0" w:color="auto"/>
        <w:bottom w:val="none" w:sz="0" w:space="0" w:color="auto"/>
        <w:right w:val="none" w:sz="0" w:space="0" w:color="auto"/>
      </w:divBdr>
    </w:div>
    <w:div w:id="1070079536">
      <w:bodyDiv w:val="1"/>
      <w:marLeft w:val="0"/>
      <w:marRight w:val="0"/>
      <w:marTop w:val="0"/>
      <w:marBottom w:val="0"/>
      <w:divBdr>
        <w:top w:val="none" w:sz="0" w:space="0" w:color="auto"/>
        <w:left w:val="none" w:sz="0" w:space="0" w:color="auto"/>
        <w:bottom w:val="none" w:sz="0" w:space="0" w:color="auto"/>
        <w:right w:val="none" w:sz="0" w:space="0" w:color="auto"/>
      </w:divBdr>
      <w:divsChild>
        <w:div w:id="569340754">
          <w:marLeft w:val="0"/>
          <w:marRight w:val="0"/>
          <w:marTop w:val="0"/>
          <w:marBottom w:val="0"/>
          <w:divBdr>
            <w:top w:val="none" w:sz="0" w:space="0" w:color="auto"/>
            <w:left w:val="none" w:sz="0" w:space="0" w:color="auto"/>
            <w:bottom w:val="none" w:sz="0" w:space="0" w:color="auto"/>
            <w:right w:val="none" w:sz="0" w:space="0" w:color="auto"/>
          </w:divBdr>
          <w:divsChild>
            <w:div w:id="2076009383">
              <w:marLeft w:val="0"/>
              <w:marRight w:val="0"/>
              <w:marTop w:val="0"/>
              <w:marBottom w:val="0"/>
              <w:divBdr>
                <w:top w:val="none" w:sz="0" w:space="0" w:color="auto"/>
                <w:left w:val="none" w:sz="0" w:space="0" w:color="auto"/>
                <w:bottom w:val="none" w:sz="0" w:space="0" w:color="auto"/>
                <w:right w:val="none" w:sz="0" w:space="0" w:color="auto"/>
              </w:divBdr>
              <w:divsChild>
                <w:div w:id="2084913590">
                  <w:marLeft w:val="0"/>
                  <w:marRight w:val="0"/>
                  <w:marTop w:val="0"/>
                  <w:marBottom w:val="0"/>
                  <w:divBdr>
                    <w:top w:val="none" w:sz="0" w:space="0" w:color="auto"/>
                    <w:left w:val="none" w:sz="0" w:space="0" w:color="auto"/>
                    <w:bottom w:val="none" w:sz="0" w:space="0" w:color="auto"/>
                    <w:right w:val="none" w:sz="0" w:space="0" w:color="auto"/>
                  </w:divBdr>
                  <w:divsChild>
                    <w:div w:id="8329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40191">
      <w:bodyDiv w:val="1"/>
      <w:marLeft w:val="0"/>
      <w:marRight w:val="0"/>
      <w:marTop w:val="0"/>
      <w:marBottom w:val="0"/>
      <w:divBdr>
        <w:top w:val="none" w:sz="0" w:space="0" w:color="auto"/>
        <w:left w:val="none" w:sz="0" w:space="0" w:color="auto"/>
        <w:bottom w:val="none" w:sz="0" w:space="0" w:color="auto"/>
        <w:right w:val="none" w:sz="0" w:space="0" w:color="auto"/>
      </w:divBdr>
    </w:div>
    <w:div w:id="1080953827">
      <w:bodyDiv w:val="1"/>
      <w:marLeft w:val="0"/>
      <w:marRight w:val="0"/>
      <w:marTop w:val="0"/>
      <w:marBottom w:val="0"/>
      <w:divBdr>
        <w:top w:val="none" w:sz="0" w:space="0" w:color="auto"/>
        <w:left w:val="none" w:sz="0" w:space="0" w:color="auto"/>
        <w:bottom w:val="none" w:sz="0" w:space="0" w:color="auto"/>
        <w:right w:val="none" w:sz="0" w:space="0" w:color="auto"/>
      </w:divBdr>
      <w:divsChild>
        <w:div w:id="522020135">
          <w:marLeft w:val="0"/>
          <w:marRight w:val="0"/>
          <w:marTop w:val="0"/>
          <w:marBottom w:val="0"/>
          <w:divBdr>
            <w:top w:val="none" w:sz="0" w:space="0" w:color="auto"/>
            <w:left w:val="none" w:sz="0" w:space="0" w:color="auto"/>
            <w:bottom w:val="none" w:sz="0" w:space="0" w:color="auto"/>
            <w:right w:val="none" w:sz="0" w:space="0" w:color="auto"/>
          </w:divBdr>
          <w:divsChild>
            <w:div w:id="1258902658">
              <w:marLeft w:val="0"/>
              <w:marRight w:val="0"/>
              <w:marTop w:val="0"/>
              <w:marBottom w:val="0"/>
              <w:divBdr>
                <w:top w:val="none" w:sz="0" w:space="0" w:color="auto"/>
                <w:left w:val="none" w:sz="0" w:space="0" w:color="auto"/>
                <w:bottom w:val="none" w:sz="0" w:space="0" w:color="auto"/>
                <w:right w:val="none" w:sz="0" w:space="0" w:color="auto"/>
              </w:divBdr>
              <w:divsChild>
                <w:div w:id="166601916">
                  <w:marLeft w:val="0"/>
                  <w:marRight w:val="0"/>
                  <w:marTop w:val="0"/>
                  <w:marBottom w:val="0"/>
                  <w:divBdr>
                    <w:top w:val="none" w:sz="0" w:space="0" w:color="auto"/>
                    <w:left w:val="none" w:sz="0" w:space="0" w:color="auto"/>
                    <w:bottom w:val="none" w:sz="0" w:space="0" w:color="auto"/>
                    <w:right w:val="none" w:sz="0" w:space="0" w:color="auto"/>
                  </w:divBdr>
                  <w:divsChild>
                    <w:div w:id="185356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646690">
      <w:bodyDiv w:val="1"/>
      <w:marLeft w:val="0"/>
      <w:marRight w:val="0"/>
      <w:marTop w:val="0"/>
      <w:marBottom w:val="0"/>
      <w:divBdr>
        <w:top w:val="none" w:sz="0" w:space="0" w:color="auto"/>
        <w:left w:val="none" w:sz="0" w:space="0" w:color="auto"/>
        <w:bottom w:val="none" w:sz="0" w:space="0" w:color="auto"/>
        <w:right w:val="none" w:sz="0" w:space="0" w:color="auto"/>
      </w:divBdr>
    </w:div>
    <w:div w:id="1095245714">
      <w:bodyDiv w:val="1"/>
      <w:marLeft w:val="0"/>
      <w:marRight w:val="0"/>
      <w:marTop w:val="0"/>
      <w:marBottom w:val="0"/>
      <w:divBdr>
        <w:top w:val="none" w:sz="0" w:space="0" w:color="auto"/>
        <w:left w:val="none" w:sz="0" w:space="0" w:color="auto"/>
        <w:bottom w:val="none" w:sz="0" w:space="0" w:color="auto"/>
        <w:right w:val="none" w:sz="0" w:space="0" w:color="auto"/>
      </w:divBdr>
    </w:div>
    <w:div w:id="1097483128">
      <w:bodyDiv w:val="1"/>
      <w:marLeft w:val="0"/>
      <w:marRight w:val="0"/>
      <w:marTop w:val="0"/>
      <w:marBottom w:val="0"/>
      <w:divBdr>
        <w:top w:val="none" w:sz="0" w:space="0" w:color="auto"/>
        <w:left w:val="none" w:sz="0" w:space="0" w:color="auto"/>
        <w:bottom w:val="none" w:sz="0" w:space="0" w:color="auto"/>
        <w:right w:val="none" w:sz="0" w:space="0" w:color="auto"/>
      </w:divBdr>
      <w:divsChild>
        <w:div w:id="719793417">
          <w:marLeft w:val="0"/>
          <w:marRight w:val="0"/>
          <w:marTop w:val="0"/>
          <w:marBottom w:val="0"/>
          <w:divBdr>
            <w:top w:val="none" w:sz="0" w:space="0" w:color="auto"/>
            <w:left w:val="none" w:sz="0" w:space="0" w:color="auto"/>
            <w:bottom w:val="none" w:sz="0" w:space="0" w:color="auto"/>
            <w:right w:val="none" w:sz="0" w:space="0" w:color="auto"/>
          </w:divBdr>
          <w:divsChild>
            <w:div w:id="1543202034">
              <w:marLeft w:val="0"/>
              <w:marRight w:val="0"/>
              <w:marTop w:val="0"/>
              <w:marBottom w:val="0"/>
              <w:divBdr>
                <w:top w:val="none" w:sz="0" w:space="0" w:color="auto"/>
                <w:left w:val="none" w:sz="0" w:space="0" w:color="auto"/>
                <w:bottom w:val="none" w:sz="0" w:space="0" w:color="auto"/>
                <w:right w:val="none" w:sz="0" w:space="0" w:color="auto"/>
              </w:divBdr>
              <w:divsChild>
                <w:div w:id="93134636">
                  <w:marLeft w:val="0"/>
                  <w:marRight w:val="0"/>
                  <w:marTop w:val="0"/>
                  <w:marBottom w:val="0"/>
                  <w:divBdr>
                    <w:top w:val="none" w:sz="0" w:space="0" w:color="auto"/>
                    <w:left w:val="none" w:sz="0" w:space="0" w:color="auto"/>
                    <w:bottom w:val="none" w:sz="0" w:space="0" w:color="auto"/>
                    <w:right w:val="none" w:sz="0" w:space="0" w:color="auto"/>
                  </w:divBdr>
                  <w:divsChild>
                    <w:div w:id="151368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074421">
      <w:bodyDiv w:val="1"/>
      <w:marLeft w:val="0"/>
      <w:marRight w:val="0"/>
      <w:marTop w:val="0"/>
      <w:marBottom w:val="0"/>
      <w:divBdr>
        <w:top w:val="none" w:sz="0" w:space="0" w:color="auto"/>
        <w:left w:val="none" w:sz="0" w:space="0" w:color="auto"/>
        <w:bottom w:val="none" w:sz="0" w:space="0" w:color="auto"/>
        <w:right w:val="none" w:sz="0" w:space="0" w:color="auto"/>
      </w:divBdr>
    </w:div>
    <w:div w:id="1107653933">
      <w:bodyDiv w:val="1"/>
      <w:marLeft w:val="0"/>
      <w:marRight w:val="0"/>
      <w:marTop w:val="0"/>
      <w:marBottom w:val="0"/>
      <w:divBdr>
        <w:top w:val="none" w:sz="0" w:space="0" w:color="auto"/>
        <w:left w:val="none" w:sz="0" w:space="0" w:color="auto"/>
        <w:bottom w:val="none" w:sz="0" w:space="0" w:color="auto"/>
        <w:right w:val="none" w:sz="0" w:space="0" w:color="auto"/>
      </w:divBdr>
      <w:divsChild>
        <w:div w:id="242296706">
          <w:marLeft w:val="0"/>
          <w:marRight w:val="0"/>
          <w:marTop w:val="0"/>
          <w:marBottom w:val="0"/>
          <w:divBdr>
            <w:top w:val="none" w:sz="0" w:space="0" w:color="auto"/>
            <w:left w:val="none" w:sz="0" w:space="0" w:color="auto"/>
            <w:bottom w:val="none" w:sz="0" w:space="0" w:color="auto"/>
            <w:right w:val="none" w:sz="0" w:space="0" w:color="auto"/>
          </w:divBdr>
          <w:divsChild>
            <w:div w:id="464080131">
              <w:marLeft w:val="0"/>
              <w:marRight w:val="0"/>
              <w:marTop w:val="0"/>
              <w:marBottom w:val="0"/>
              <w:divBdr>
                <w:top w:val="none" w:sz="0" w:space="0" w:color="auto"/>
                <w:left w:val="none" w:sz="0" w:space="0" w:color="auto"/>
                <w:bottom w:val="none" w:sz="0" w:space="0" w:color="auto"/>
                <w:right w:val="none" w:sz="0" w:space="0" w:color="auto"/>
              </w:divBdr>
              <w:divsChild>
                <w:div w:id="1401512991">
                  <w:marLeft w:val="0"/>
                  <w:marRight w:val="0"/>
                  <w:marTop w:val="0"/>
                  <w:marBottom w:val="0"/>
                  <w:divBdr>
                    <w:top w:val="none" w:sz="0" w:space="0" w:color="auto"/>
                    <w:left w:val="none" w:sz="0" w:space="0" w:color="auto"/>
                    <w:bottom w:val="none" w:sz="0" w:space="0" w:color="auto"/>
                    <w:right w:val="none" w:sz="0" w:space="0" w:color="auto"/>
                  </w:divBdr>
                  <w:divsChild>
                    <w:div w:id="174537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014116">
      <w:bodyDiv w:val="1"/>
      <w:marLeft w:val="0"/>
      <w:marRight w:val="0"/>
      <w:marTop w:val="0"/>
      <w:marBottom w:val="0"/>
      <w:divBdr>
        <w:top w:val="none" w:sz="0" w:space="0" w:color="auto"/>
        <w:left w:val="none" w:sz="0" w:space="0" w:color="auto"/>
        <w:bottom w:val="none" w:sz="0" w:space="0" w:color="auto"/>
        <w:right w:val="none" w:sz="0" w:space="0" w:color="auto"/>
      </w:divBdr>
      <w:divsChild>
        <w:div w:id="1878394155">
          <w:marLeft w:val="0"/>
          <w:marRight w:val="0"/>
          <w:marTop w:val="0"/>
          <w:marBottom w:val="0"/>
          <w:divBdr>
            <w:top w:val="none" w:sz="0" w:space="0" w:color="auto"/>
            <w:left w:val="none" w:sz="0" w:space="0" w:color="auto"/>
            <w:bottom w:val="none" w:sz="0" w:space="0" w:color="auto"/>
            <w:right w:val="none" w:sz="0" w:space="0" w:color="auto"/>
          </w:divBdr>
          <w:divsChild>
            <w:div w:id="2048723074">
              <w:marLeft w:val="0"/>
              <w:marRight w:val="0"/>
              <w:marTop w:val="0"/>
              <w:marBottom w:val="0"/>
              <w:divBdr>
                <w:top w:val="none" w:sz="0" w:space="0" w:color="auto"/>
                <w:left w:val="none" w:sz="0" w:space="0" w:color="auto"/>
                <w:bottom w:val="none" w:sz="0" w:space="0" w:color="auto"/>
                <w:right w:val="none" w:sz="0" w:space="0" w:color="auto"/>
              </w:divBdr>
              <w:divsChild>
                <w:div w:id="1651864497">
                  <w:marLeft w:val="0"/>
                  <w:marRight w:val="0"/>
                  <w:marTop w:val="0"/>
                  <w:marBottom w:val="0"/>
                  <w:divBdr>
                    <w:top w:val="none" w:sz="0" w:space="0" w:color="auto"/>
                    <w:left w:val="none" w:sz="0" w:space="0" w:color="auto"/>
                    <w:bottom w:val="none" w:sz="0" w:space="0" w:color="auto"/>
                    <w:right w:val="none" w:sz="0" w:space="0" w:color="auto"/>
                  </w:divBdr>
                  <w:divsChild>
                    <w:div w:id="165695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313792">
      <w:bodyDiv w:val="1"/>
      <w:marLeft w:val="0"/>
      <w:marRight w:val="0"/>
      <w:marTop w:val="0"/>
      <w:marBottom w:val="0"/>
      <w:divBdr>
        <w:top w:val="none" w:sz="0" w:space="0" w:color="auto"/>
        <w:left w:val="none" w:sz="0" w:space="0" w:color="auto"/>
        <w:bottom w:val="none" w:sz="0" w:space="0" w:color="auto"/>
        <w:right w:val="none" w:sz="0" w:space="0" w:color="auto"/>
      </w:divBdr>
    </w:div>
    <w:div w:id="1133251267">
      <w:bodyDiv w:val="1"/>
      <w:marLeft w:val="0"/>
      <w:marRight w:val="0"/>
      <w:marTop w:val="0"/>
      <w:marBottom w:val="0"/>
      <w:divBdr>
        <w:top w:val="none" w:sz="0" w:space="0" w:color="auto"/>
        <w:left w:val="none" w:sz="0" w:space="0" w:color="auto"/>
        <w:bottom w:val="none" w:sz="0" w:space="0" w:color="auto"/>
        <w:right w:val="none" w:sz="0" w:space="0" w:color="auto"/>
      </w:divBdr>
    </w:div>
    <w:div w:id="1137645579">
      <w:bodyDiv w:val="1"/>
      <w:marLeft w:val="0"/>
      <w:marRight w:val="0"/>
      <w:marTop w:val="0"/>
      <w:marBottom w:val="0"/>
      <w:divBdr>
        <w:top w:val="none" w:sz="0" w:space="0" w:color="auto"/>
        <w:left w:val="none" w:sz="0" w:space="0" w:color="auto"/>
        <w:bottom w:val="none" w:sz="0" w:space="0" w:color="auto"/>
        <w:right w:val="none" w:sz="0" w:space="0" w:color="auto"/>
      </w:divBdr>
      <w:divsChild>
        <w:div w:id="1097554492">
          <w:marLeft w:val="0"/>
          <w:marRight w:val="0"/>
          <w:marTop w:val="0"/>
          <w:marBottom w:val="0"/>
          <w:divBdr>
            <w:top w:val="none" w:sz="0" w:space="0" w:color="auto"/>
            <w:left w:val="none" w:sz="0" w:space="0" w:color="auto"/>
            <w:bottom w:val="none" w:sz="0" w:space="0" w:color="auto"/>
            <w:right w:val="none" w:sz="0" w:space="0" w:color="auto"/>
          </w:divBdr>
          <w:divsChild>
            <w:div w:id="338509867">
              <w:marLeft w:val="0"/>
              <w:marRight w:val="0"/>
              <w:marTop w:val="0"/>
              <w:marBottom w:val="0"/>
              <w:divBdr>
                <w:top w:val="none" w:sz="0" w:space="0" w:color="auto"/>
                <w:left w:val="none" w:sz="0" w:space="0" w:color="auto"/>
                <w:bottom w:val="none" w:sz="0" w:space="0" w:color="auto"/>
                <w:right w:val="none" w:sz="0" w:space="0" w:color="auto"/>
              </w:divBdr>
              <w:divsChild>
                <w:div w:id="1092701787">
                  <w:marLeft w:val="0"/>
                  <w:marRight w:val="0"/>
                  <w:marTop w:val="0"/>
                  <w:marBottom w:val="0"/>
                  <w:divBdr>
                    <w:top w:val="none" w:sz="0" w:space="0" w:color="auto"/>
                    <w:left w:val="none" w:sz="0" w:space="0" w:color="auto"/>
                    <w:bottom w:val="none" w:sz="0" w:space="0" w:color="auto"/>
                    <w:right w:val="none" w:sz="0" w:space="0" w:color="auto"/>
                  </w:divBdr>
                  <w:divsChild>
                    <w:div w:id="890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250472">
      <w:bodyDiv w:val="1"/>
      <w:marLeft w:val="0"/>
      <w:marRight w:val="0"/>
      <w:marTop w:val="0"/>
      <w:marBottom w:val="0"/>
      <w:divBdr>
        <w:top w:val="none" w:sz="0" w:space="0" w:color="auto"/>
        <w:left w:val="none" w:sz="0" w:space="0" w:color="auto"/>
        <w:bottom w:val="none" w:sz="0" w:space="0" w:color="auto"/>
        <w:right w:val="none" w:sz="0" w:space="0" w:color="auto"/>
      </w:divBdr>
    </w:div>
    <w:div w:id="1168130273">
      <w:bodyDiv w:val="1"/>
      <w:marLeft w:val="0"/>
      <w:marRight w:val="0"/>
      <w:marTop w:val="0"/>
      <w:marBottom w:val="0"/>
      <w:divBdr>
        <w:top w:val="none" w:sz="0" w:space="0" w:color="auto"/>
        <w:left w:val="none" w:sz="0" w:space="0" w:color="auto"/>
        <w:bottom w:val="none" w:sz="0" w:space="0" w:color="auto"/>
        <w:right w:val="none" w:sz="0" w:space="0" w:color="auto"/>
      </w:divBdr>
      <w:divsChild>
        <w:div w:id="360476978">
          <w:marLeft w:val="0"/>
          <w:marRight w:val="0"/>
          <w:marTop w:val="0"/>
          <w:marBottom w:val="0"/>
          <w:divBdr>
            <w:top w:val="none" w:sz="0" w:space="0" w:color="auto"/>
            <w:left w:val="none" w:sz="0" w:space="0" w:color="auto"/>
            <w:bottom w:val="none" w:sz="0" w:space="0" w:color="auto"/>
            <w:right w:val="none" w:sz="0" w:space="0" w:color="auto"/>
          </w:divBdr>
          <w:divsChild>
            <w:div w:id="1014764059">
              <w:marLeft w:val="0"/>
              <w:marRight w:val="0"/>
              <w:marTop w:val="0"/>
              <w:marBottom w:val="0"/>
              <w:divBdr>
                <w:top w:val="none" w:sz="0" w:space="0" w:color="auto"/>
                <w:left w:val="none" w:sz="0" w:space="0" w:color="auto"/>
                <w:bottom w:val="none" w:sz="0" w:space="0" w:color="auto"/>
                <w:right w:val="none" w:sz="0" w:space="0" w:color="auto"/>
              </w:divBdr>
              <w:divsChild>
                <w:div w:id="116343237">
                  <w:marLeft w:val="0"/>
                  <w:marRight w:val="0"/>
                  <w:marTop w:val="0"/>
                  <w:marBottom w:val="0"/>
                  <w:divBdr>
                    <w:top w:val="none" w:sz="0" w:space="0" w:color="auto"/>
                    <w:left w:val="none" w:sz="0" w:space="0" w:color="auto"/>
                    <w:bottom w:val="none" w:sz="0" w:space="0" w:color="auto"/>
                    <w:right w:val="none" w:sz="0" w:space="0" w:color="auto"/>
                  </w:divBdr>
                  <w:divsChild>
                    <w:div w:id="138833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220690">
      <w:bodyDiv w:val="1"/>
      <w:marLeft w:val="0"/>
      <w:marRight w:val="0"/>
      <w:marTop w:val="0"/>
      <w:marBottom w:val="0"/>
      <w:divBdr>
        <w:top w:val="none" w:sz="0" w:space="0" w:color="auto"/>
        <w:left w:val="none" w:sz="0" w:space="0" w:color="auto"/>
        <w:bottom w:val="none" w:sz="0" w:space="0" w:color="auto"/>
        <w:right w:val="none" w:sz="0" w:space="0" w:color="auto"/>
      </w:divBdr>
    </w:div>
    <w:div w:id="1177117275">
      <w:bodyDiv w:val="1"/>
      <w:marLeft w:val="0"/>
      <w:marRight w:val="0"/>
      <w:marTop w:val="0"/>
      <w:marBottom w:val="0"/>
      <w:divBdr>
        <w:top w:val="none" w:sz="0" w:space="0" w:color="auto"/>
        <w:left w:val="none" w:sz="0" w:space="0" w:color="auto"/>
        <w:bottom w:val="none" w:sz="0" w:space="0" w:color="auto"/>
        <w:right w:val="none" w:sz="0" w:space="0" w:color="auto"/>
      </w:divBdr>
    </w:div>
    <w:div w:id="1184855901">
      <w:bodyDiv w:val="1"/>
      <w:marLeft w:val="0"/>
      <w:marRight w:val="0"/>
      <w:marTop w:val="0"/>
      <w:marBottom w:val="0"/>
      <w:divBdr>
        <w:top w:val="none" w:sz="0" w:space="0" w:color="auto"/>
        <w:left w:val="none" w:sz="0" w:space="0" w:color="auto"/>
        <w:bottom w:val="none" w:sz="0" w:space="0" w:color="auto"/>
        <w:right w:val="none" w:sz="0" w:space="0" w:color="auto"/>
      </w:divBdr>
      <w:divsChild>
        <w:div w:id="931083783">
          <w:marLeft w:val="0"/>
          <w:marRight w:val="0"/>
          <w:marTop w:val="0"/>
          <w:marBottom w:val="0"/>
          <w:divBdr>
            <w:top w:val="none" w:sz="0" w:space="0" w:color="auto"/>
            <w:left w:val="none" w:sz="0" w:space="0" w:color="auto"/>
            <w:bottom w:val="none" w:sz="0" w:space="0" w:color="auto"/>
            <w:right w:val="none" w:sz="0" w:space="0" w:color="auto"/>
          </w:divBdr>
          <w:divsChild>
            <w:div w:id="710419723">
              <w:marLeft w:val="0"/>
              <w:marRight w:val="0"/>
              <w:marTop w:val="0"/>
              <w:marBottom w:val="0"/>
              <w:divBdr>
                <w:top w:val="none" w:sz="0" w:space="0" w:color="auto"/>
                <w:left w:val="none" w:sz="0" w:space="0" w:color="auto"/>
                <w:bottom w:val="none" w:sz="0" w:space="0" w:color="auto"/>
                <w:right w:val="none" w:sz="0" w:space="0" w:color="auto"/>
              </w:divBdr>
              <w:divsChild>
                <w:div w:id="1443500675">
                  <w:marLeft w:val="0"/>
                  <w:marRight w:val="0"/>
                  <w:marTop w:val="0"/>
                  <w:marBottom w:val="0"/>
                  <w:divBdr>
                    <w:top w:val="none" w:sz="0" w:space="0" w:color="auto"/>
                    <w:left w:val="none" w:sz="0" w:space="0" w:color="auto"/>
                    <w:bottom w:val="none" w:sz="0" w:space="0" w:color="auto"/>
                    <w:right w:val="none" w:sz="0" w:space="0" w:color="auto"/>
                  </w:divBdr>
                  <w:divsChild>
                    <w:div w:id="1351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370659">
      <w:bodyDiv w:val="1"/>
      <w:marLeft w:val="0"/>
      <w:marRight w:val="0"/>
      <w:marTop w:val="0"/>
      <w:marBottom w:val="0"/>
      <w:divBdr>
        <w:top w:val="none" w:sz="0" w:space="0" w:color="auto"/>
        <w:left w:val="none" w:sz="0" w:space="0" w:color="auto"/>
        <w:bottom w:val="none" w:sz="0" w:space="0" w:color="auto"/>
        <w:right w:val="none" w:sz="0" w:space="0" w:color="auto"/>
      </w:divBdr>
      <w:divsChild>
        <w:div w:id="1625428826">
          <w:marLeft w:val="547"/>
          <w:marRight w:val="0"/>
          <w:marTop w:val="0"/>
          <w:marBottom w:val="0"/>
          <w:divBdr>
            <w:top w:val="none" w:sz="0" w:space="0" w:color="auto"/>
            <w:left w:val="none" w:sz="0" w:space="0" w:color="auto"/>
            <w:bottom w:val="none" w:sz="0" w:space="0" w:color="auto"/>
            <w:right w:val="none" w:sz="0" w:space="0" w:color="auto"/>
          </w:divBdr>
        </w:div>
        <w:div w:id="851531938">
          <w:marLeft w:val="547"/>
          <w:marRight w:val="0"/>
          <w:marTop w:val="0"/>
          <w:marBottom w:val="0"/>
          <w:divBdr>
            <w:top w:val="none" w:sz="0" w:space="0" w:color="auto"/>
            <w:left w:val="none" w:sz="0" w:space="0" w:color="auto"/>
            <w:bottom w:val="none" w:sz="0" w:space="0" w:color="auto"/>
            <w:right w:val="none" w:sz="0" w:space="0" w:color="auto"/>
          </w:divBdr>
        </w:div>
        <w:div w:id="940649390">
          <w:marLeft w:val="547"/>
          <w:marRight w:val="0"/>
          <w:marTop w:val="0"/>
          <w:marBottom w:val="0"/>
          <w:divBdr>
            <w:top w:val="none" w:sz="0" w:space="0" w:color="auto"/>
            <w:left w:val="none" w:sz="0" w:space="0" w:color="auto"/>
            <w:bottom w:val="none" w:sz="0" w:space="0" w:color="auto"/>
            <w:right w:val="none" w:sz="0" w:space="0" w:color="auto"/>
          </w:divBdr>
        </w:div>
      </w:divsChild>
    </w:div>
    <w:div w:id="1190072650">
      <w:bodyDiv w:val="1"/>
      <w:marLeft w:val="0"/>
      <w:marRight w:val="0"/>
      <w:marTop w:val="0"/>
      <w:marBottom w:val="0"/>
      <w:divBdr>
        <w:top w:val="none" w:sz="0" w:space="0" w:color="auto"/>
        <w:left w:val="none" w:sz="0" w:space="0" w:color="auto"/>
        <w:bottom w:val="none" w:sz="0" w:space="0" w:color="auto"/>
        <w:right w:val="none" w:sz="0" w:space="0" w:color="auto"/>
      </w:divBdr>
    </w:div>
    <w:div w:id="1190487307">
      <w:bodyDiv w:val="1"/>
      <w:marLeft w:val="0"/>
      <w:marRight w:val="0"/>
      <w:marTop w:val="0"/>
      <w:marBottom w:val="0"/>
      <w:divBdr>
        <w:top w:val="none" w:sz="0" w:space="0" w:color="auto"/>
        <w:left w:val="none" w:sz="0" w:space="0" w:color="auto"/>
        <w:bottom w:val="none" w:sz="0" w:space="0" w:color="auto"/>
        <w:right w:val="none" w:sz="0" w:space="0" w:color="auto"/>
      </w:divBdr>
    </w:div>
    <w:div w:id="1195919142">
      <w:bodyDiv w:val="1"/>
      <w:marLeft w:val="0"/>
      <w:marRight w:val="0"/>
      <w:marTop w:val="0"/>
      <w:marBottom w:val="0"/>
      <w:divBdr>
        <w:top w:val="none" w:sz="0" w:space="0" w:color="auto"/>
        <w:left w:val="none" w:sz="0" w:space="0" w:color="auto"/>
        <w:bottom w:val="none" w:sz="0" w:space="0" w:color="auto"/>
        <w:right w:val="none" w:sz="0" w:space="0" w:color="auto"/>
      </w:divBdr>
    </w:div>
    <w:div w:id="1197885710">
      <w:bodyDiv w:val="1"/>
      <w:marLeft w:val="0"/>
      <w:marRight w:val="0"/>
      <w:marTop w:val="0"/>
      <w:marBottom w:val="0"/>
      <w:divBdr>
        <w:top w:val="none" w:sz="0" w:space="0" w:color="auto"/>
        <w:left w:val="none" w:sz="0" w:space="0" w:color="auto"/>
        <w:bottom w:val="none" w:sz="0" w:space="0" w:color="auto"/>
        <w:right w:val="none" w:sz="0" w:space="0" w:color="auto"/>
      </w:divBdr>
    </w:div>
    <w:div w:id="1198466620">
      <w:bodyDiv w:val="1"/>
      <w:marLeft w:val="0"/>
      <w:marRight w:val="0"/>
      <w:marTop w:val="0"/>
      <w:marBottom w:val="0"/>
      <w:divBdr>
        <w:top w:val="none" w:sz="0" w:space="0" w:color="auto"/>
        <w:left w:val="none" w:sz="0" w:space="0" w:color="auto"/>
        <w:bottom w:val="none" w:sz="0" w:space="0" w:color="auto"/>
        <w:right w:val="none" w:sz="0" w:space="0" w:color="auto"/>
      </w:divBdr>
      <w:divsChild>
        <w:div w:id="332611363">
          <w:marLeft w:val="0"/>
          <w:marRight w:val="0"/>
          <w:marTop w:val="0"/>
          <w:marBottom w:val="0"/>
          <w:divBdr>
            <w:top w:val="none" w:sz="0" w:space="0" w:color="auto"/>
            <w:left w:val="none" w:sz="0" w:space="0" w:color="auto"/>
            <w:bottom w:val="none" w:sz="0" w:space="0" w:color="auto"/>
            <w:right w:val="none" w:sz="0" w:space="0" w:color="auto"/>
          </w:divBdr>
          <w:divsChild>
            <w:div w:id="1096293632">
              <w:marLeft w:val="0"/>
              <w:marRight w:val="0"/>
              <w:marTop w:val="0"/>
              <w:marBottom w:val="0"/>
              <w:divBdr>
                <w:top w:val="none" w:sz="0" w:space="0" w:color="auto"/>
                <w:left w:val="none" w:sz="0" w:space="0" w:color="auto"/>
                <w:bottom w:val="none" w:sz="0" w:space="0" w:color="auto"/>
                <w:right w:val="none" w:sz="0" w:space="0" w:color="auto"/>
              </w:divBdr>
              <w:divsChild>
                <w:div w:id="1804419055">
                  <w:marLeft w:val="0"/>
                  <w:marRight w:val="0"/>
                  <w:marTop w:val="0"/>
                  <w:marBottom w:val="0"/>
                  <w:divBdr>
                    <w:top w:val="none" w:sz="0" w:space="0" w:color="auto"/>
                    <w:left w:val="none" w:sz="0" w:space="0" w:color="auto"/>
                    <w:bottom w:val="none" w:sz="0" w:space="0" w:color="auto"/>
                    <w:right w:val="none" w:sz="0" w:space="0" w:color="auto"/>
                  </w:divBdr>
                  <w:divsChild>
                    <w:div w:id="19403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697159">
      <w:bodyDiv w:val="1"/>
      <w:marLeft w:val="0"/>
      <w:marRight w:val="0"/>
      <w:marTop w:val="0"/>
      <w:marBottom w:val="0"/>
      <w:divBdr>
        <w:top w:val="none" w:sz="0" w:space="0" w:color="auto"/>
        <w:left w:val="none" w:sz="0" w:space="0" w:color="auto"/>
        <w:bottom w:val="none" w:sz="0" w:space="0" w:color="auto"/>
        <w:right w:val="none" w:sz="0" w:space="0" w:color="auto"/>
      </w:divBdr>
    </w:div>
    <w:div w:id="1219709981">
      <w:bodyDiv w:val="1"/>
      <w:marLeft w:val="0"/>
      <w:marRight w:val="0"/>
      <w:marTop w:val="0"/>
      <w:marBottom w:val="0"/>
      <w:divBdr>
        <w:top w:val="none" w:sz="0" w:space="0" w:color="auto"/>
        <w:left w:val="none" w:sz="0" w:space="0" w:color="auto"/>
        <w:bottom w:val="none" w:sz="0" w:space="0" w:color="auto"/>
        <w:right w:val="none" w:sz="0" w:space="0" w:color="auto"/>
      </w:divBdr>
      <w:divsChild>
        <w:div w:id="393312583">
          <w:marLeft w:val="0"/>
          <w:marRight w:val="0"/>
          <w:marTop w:val="0"/>
          <w:marBottom w:val="0"/>
          <w:divBdr>
            <w:top w:val="none" w:sz="0" w:space="0" w:color="auto"/>
            <w:left w:val="none" w:sz="0" w:space="0" w:color="auto"/>
            <w:bottom w:val="none" w:sz="0" w:space="0" w:color="auto"/>
            <w:right w:val="none" w:sz="0" w:space="0" w:color="auto"/>
          </w:divBdr>
          <w:divsChild>
            <w:div w:id="722366379">
              <w:marLeft w:val="0"/>
              <w:marRight w:val="0"/>
              <w:marTop w:val="0"/>
              <w:marBottom w:val="0"/>
              <w:divBdr>
                <w:top w:val="none" w:sz="0" w:space="0" w:color="auto"/>
                <w:left w:val="none" w:sz="0" w:space="0" w:color="auto"/>
                <w:bottom w:val="none" w:sz="0" w:space="0" w:color="auto"/>
                <w:right w:val="none" w:sz="0" w:space="0" w:color="auto"/>
              </w:divBdr>
              <w:divsChild>
                <w:div w:id="284041610">
                  <w:marLeft w:val="0"/>
                  <w:marRight w:val="0"/>
                  <w:marTop w:val="0"/>
                  <w:marBottom w:val="0"/>
                  <w:divBdr>
                    <w:top w:val="none" w:sz="0" w:space="0" w:color="auto"/>
                    <w:left w:val="none" w:sz="0" w:space="0" w:color="auto"/>
                    <w:bottom w:val="none" w:sz="0" w:space="0" w:color="auto"/>
                    <w:right w:val="none" w:sz="0" w:space="0" w:color="auto"/>
                  </w:divBdr>
                  <w:divsChild>
                    <w:div w:id="57955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413162">
      <w:bodyDiv w:val="1"/>
      <w:marLeft w:val="0"/>
      <w:marRight w:val="0"/>
      <w:marTop w:val="0"/>
      <w:marBottom w:val="0"/>
      <w:divBdr>
        <w:top w:val="none" w:sz="0" w:space="0" w:color="auto"/>
        <w:left w:val="none" w:sz="0" w:space="0" w:color="auto"/>
        <w:bottom w:val="none" w:sz="0" w:space="0" w:color="auto"/>
        <w:right w:val="none" w:sz="0" w:space="0" w:color="auto"/>
      </w:divBdr>
    </w:div>
    <w:div w:id="1227567105">
      <w:bodyDiv w:val="1"/>
      <w:marLeft w:val="0"/>
      <w:marRight w:val="0"/>
      <w:marTop w:val="0"/>
      <w:marBottom w:val="0"/>
      <w:divBdr>
        <w:top w:val="none" w:sz="0" w:space="0" w:color="auto"/>
        <w:left w:val="none" w:sz="0" w:space="0" w:color="auto"/>
        <w:bottom w:val="none" w:sz="0" w:space="0" w:color="auto"/>
        <w:right w:val="none" w:sz="0" w:space="0" w:color="auto"/>
      </w:divBdr>
    </w:div>
    <w:div w:id="1236353623">
      <w:bodyDiv w:val="1"/>
      <w:marLeft w:val="0"/>
      <w:marRight w:val="0"/>
      <w:marTop w:val="0"/>
      <w:marBottom w:val="0"/>
      <w:divBdr>
        <w:top w:val="none" w:sz="0" w:space="0" w:color="auto"/>
        <w:left w:val="none" w:sz="0" w:space="0" w:color="auto"/>
        <w:bottom w:val="none" w:sz="0" w:space="0" w:color="auto"/>
        <w:right w:val="none" w:sz="0" w:space="0" w:color="auto"/>
      </w:divBdr>
    </w:div>
    <w:div w:id="1238440027">
      <w:bodyDiv w:val="1"/>
      <w:marLeft w:val="0"/>
      <w:marRight w:val="0"/>
      <w:marTop w:val="0"/>
      <w:marBottom w:val="0"/>
      <w:divBdr>
        <w:top w:val="none" w:sz="0" w:space="0" w:color="auto"/>
        <w:left w:val="none" w:sz="0" w:space="0" w:color="auto"/>
        <w:bottom w:val="none" w:sz="0" w:space="0" w:color="auto"/>
        <w:right w:val="none" w:sz="0" w:space="0" w:color="auto"/>
      </w:divBdr>
    </w:div>
    <w:div w:id="1243956374">
      <w:bodyDiv w:val="1"/>
      <w:marLeft w:val="0"/>
      <w:marRight w:val="0"/>
      <w:marTop w:val="0"/>
      <w:marBottom w:val="0"/>
      <w:divBdr>
        <w:top w:val="none" w:sz="0" w:space="0" w:color="auto"/>
        <w:left w:val="none" w:sz="0" w:space="0" w:color="auto"/>
        <w:bottom w:val="none" w:sz="0" w:space="0" w:color="auto"/>
        <w:right w:val="none" w:sz="0" w:space="0" w:color="auto"/>
      </w:divBdr>
    </w:div>
    <w:div w:id="1244098730">
      <w:bodyDiv w:val="1"/>
      <w:marLeft w:val="0"/>
      <w:marRight w:val="0"/>
      <w:marTop w:val="0"/>
      <w:marBottom w:val="0"/>
      <w:divBdr>
        <w:top w:val="none" w:sz="0" w:space="0" w:color="auto"/>
        <w:left w:val="none" w:sz="0" w:space="0" w:color="auto"/>
        <w:bottom w:val="none" w:sz="0" w:space="0" w:color="auto"/>
        <w:right w:val="none" w:sz="0" w:space="0" w:color="auto"/>
      </w:divBdr>
    </w:div>
    <w:div w:id="1244339650">
      <w:bodyDiv w:val="1"/>
      <w:marLeft w:val="0"/>
      <w:marRight w:val="0"/>
      <w:marTop w:val="0"/>
      <w:marBottom w:val="0"/>
      <w:divBdr>
        <w:top w:val="none" w:sz="0" w:space="0" w:color="auto"/>
        <w:left w:val="none" w:sz="0" w:space="0" w:color="auto"/>
        <w:bottom w:val="none" w:sz="0" w:space="0" w:color="auto"/>
        <w:right w:val="none" w:sz="0" w:space="0" w:color="auto"/>
      </w:divBdr>
    </w:div>
    <w:div w:id="1256088783">
      <w:bodyDiv w:val="1"/>
      <w:marLeft w:val="0"/>
      <w:marRight w:val="0"/>
      <w:marTop w:val="0"/>
      <w:marBottom w:val="0"/>
      <w:divBdr>
        <w:top w:val="none" w:sz="0" w:space="0" w:color="auto"/>
        <w:left w:val="none" w:sz="0" w:space="0" w:color="auto"/>
        <w:bottom w:val="none" w:sz="0" w:space="0" w:color="auto"/>
        <w:right w:val="none" w:sz="0" w:space="0" w:color="auto"/>
      </w:divBdr>
    </w:div>
    <w:div w:id="1267075277">
      <w:bodyDiv w:val="1"/>
      <w:marLeft w:val="0"/>
      <w:marRight w:val="0"/>
      <w:marTop w:val="0"/>
      <w:marBottom w:val="0"/>
      <w:divBdr>
        <w:top w:val="none" w:sz="0" w:space="0" w:color="auto"/>
        <w:left w:val="none" w:sz="0" w:space="0" w:color="auto"/>
        <w:bottom w:val="none" w:sz="0" w:space="0" w:color="auto"/>
        <w:right w:val="none" w:sz="0" w:space="0" w:color="auto"/>
      </w:divBdr>
    </w:div>
    <w:div w:id="1269578475">
      <w:bodyDiv w:val="1"/>
      <w:marLeft w:val="0"/>
      <w:marRight w:val="0"/>
      <w:marTop w:val="0"/>
      <w:marBottom w:val="0"/>
      <w:divBdr>
        <w:top w:val="none" w:sz="0" w:space="0" w:color="auto"/>
        <w:left w:val="none" w:sz="0" w:space="0" w:color="auto"/>
        <w:bottom w:val="none" w:sz="0" w:space="0" w:color="auto"/>
        <w:right w:val="none" w:sz="0" w:space="0" w:color="auto"/>
      </w:divBdr>
      <w:divsChild>
        <w:div w:id="154958558">
          <w:marLeft w:val="0"/>
          <w:marRight w:val="0"/>
          <w:marTop w:val="0"/>
          <w:marBottom w:val="0"/>
          <w:divBdr>
            <w:top w:val="none" w:sz="0" w:space="0" w:color="auto"/>
            <w:left w:val="none" w:sz="0" w:space="0" w:color="auto"/>
            <w:bottom w:val="none" w:sz="0" w:space="0" w:color="auto"/>
            <w:right w:val="none" w:sz="0" w:space="0" w:color="auto"/>
          </w:divBdr>
        </w:div>
        <w:div w:id="1289362102">
          <w:marLeft w:val="0"/>
          <w:marRight w:val="0"/>
          <w:marTop w:val="0"/>
          <w:marBottom w:val="0"/>
          <w:divBdr>
            <w:top w:val="none" w:sz="0" w:space="0" w:color="auto"/>
            <w:left w:val="none" w:sz="0" w:space="0" w:color="auto"/>
            <w:bottom w:val="none" w:sz="0" w:space="0" w:color="auto"/>
            <w:right w:val="none" w:sz="0" w:space="0" w:color="auto"/>
          </w:divBdr>
        </w:div>
      </w:divsChild>
    </w:div>
    <w:div w:id="1270624016">
      <w:bodyDiv w:val="1"/>
      <w:marLeft w:val="0"/>
      <w:marRight w:val="0"/>
      <w:marTop w:val="0"/>
      <w:marBottom w:val="0"/>
      <w:divBdr>
        <w:top w:val="none" w:sz="0" w:space="0" w:color="auto"/>
        <w:left w:val="none" w:sz="0" w:space="0" w:color="auto"/>
        <w:bottom w:val="none" w:sz="0" w:space="0" w:color="auto"/>
        <w:right w:val="none" w:sz="0" w:space="0" w:color="auto"/>
      </w:divBdr>
    </w:div>
    <w:div w:id="1289431037">
      <w:bodyDiv w:val="1"/>
      <w:marLeft w:val="0"/>
      <w:marRight w:val="0"/>
      <w:marTop w:val="0"/>
      <w:marBottom w:val="0"/>
      <w:divBdr>
        <w:top w:val="none" w:sz="0" w:space="0" w:color="auto"/>
        <w:left w:val="none" w:sz="0" w:space="0" w:color="auto"/>
        <w:bottom w:val="none" w:sz="0" w:space="0" w:color="auto"/>
        <w:right w:val="none" w:sz="0" w:space="0" w:color="auto"/>
      </w:divBdr>
      <w:divsChild>
        <w:div w:id="1505172504">
          <w:marLeft w:val="0"/>
          <w:marRight w:val="0"/>
          <w:marTop w:val="0"/>
          <w:marBottom w:val="0"/>
          <w:divBdr>
            <w:top w:val="none" w:sz="0" w:space="0" w:color="auto"/>
            <w:left w:val="none" w:sz="0" w:space="0" w:color="auto"/>
            <w:bottom w:val="none" w:sz="0" w:space="0" w:color="auto"/>
            <w:right w:val="none" w:sz="0" w:space="0" w:color="auto"/>
          </w:divBdr>
          <w:divsChild>
            <w:div w:id="1724449748">
              <w:marLeft w:val="0"/>
              <w:marRight w:val="0"/>
              <w:marTop w:val="0"/>
              <w:marBottom w:val="0"/>
              <w:divBdr>
                <w:top w:val="none" w:sz="0" w:space="0" w:color="auto"/>
                <w:left w:val="none" w:sz="0" w:space="0" w:color="auto"/>
                <w:bottom w:val="none" w:sz="0" w:space="0" w:color="auto"/>
                <w:right w:val="none" w:sz="0" w:space="0" w:color="auto"/>
              </w:divBdr>
              <w:divsChild>
                <w:div w:id="1161845962">
                  <w:marLeft w:val="0"/>
                  <w:marRight w:val="0"/>
                  <w:marTop w:val="0"/>
                  <w:marBottom w:val="0"/>
                  <w:divBdr>
                    <w:top w:val="none" w:sz="0" w:space="0" w:color="auto"/>
                    <w:left w:val="none" w:sz="0" w:space="0" w:color="auto"/>
                    <w:bottom w:val="none" w:sz="0" w:space="0" w:color="auto"/>
                    <w:right w:val="none" w:sz="0" w:space="0" w:color="auto"/>
                  </w:divBdr>
                  <w:divsChild>
                    <w:div w:id="17630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941150">
      <w:bodyDiv w:val="1"/>
      <w:marLeft w:val="0"/>
      <w:marRight w:val="0"/>
      <w:marTop w:val="0"/>
      <w:marBottom w:val="0"/>
      <w:divBdr>
        <w:top w:val="none" w:sz="0" w:space="0" w:color="auto"/>
        <w:left w:val="none" w:sz="0" w:space="0" w:color="auto"/>
        <w:bottom w:val="none" w:sz="0" w:space="0" w:color="auto"/>
        <w:right w:val="none" w:sz="0" w:space="0" w:color="auto"/>
      </w:divBdr>
      <w:divsChild>
        <w:div w:id="766462585">
          <w:marLeft w:val="0"/>
          <w:marRight w:val="0"/>
          <w:marTop w:val="0"/>
          <w:marBottom w:val="0"/>
          <w:divBdr>
            <w:top w:val="none" w:sz="0" w:space="0" w:color="auto"/>
            <w:left w:val="none" w:sz="0" w:space="0" w:color="auto"/>
            <w:bottom w:val="none" w:sz="0" w:space="0" w:color="auto"/>
            <w:right w:val="none" w:sz="0" w:space="0" w:color="auto"/>
          </w:divBdr>
        </w:div>
        <w:div w:id="642659233">
          <w:marLeft w:val="0"/>
          <w:marRight w:val="0"/>
          <w:marTop w:val="0"/>
          <w:marBottom w:val="0"/>
          <w:divBdr>
            <w:top w:val="none" w:sz="0" w:space="0" w:color="auto"/>
            <w:left w:val="none" w:sz="0" w:space="0" w:color="auto"/>
            <w:bottom w:val="none" w:sz="0" w:space="0" w:color="auto"/>
            <w:right w:val="none" w:sz="0" w:space="0" w:color="auto"/>
          </w:divBdr>
        </w:div>
      </w:divsChild>
    </w:div>
    <w:div w:id="1293513190">
      <w:bodyDiv w:val="1"/>
      <w:marLeft w:val="0"/>
      <w:marRight w:val="0"/>
      <w:marTop w:val="0"/>
      <w:marBottom w:val="0"/>
      <w:divBdr>
        <w:top w:val="none" w:sz="0" w:space="0" w:color="auto"/>
        <w:left w:val="none" w:sz="0" w:space="0" w:color="auto"/>
        <w:bottom w:val="none" w:sz="0" w:space="0" w:color="auto"/>
        <w:right w:val="none" w:sz="0" w:space="0" w:color="auto"/>
      </w:divBdr>
      <w:divsChild>
        <w:div w:id="1762221358">
          <w:marLeft w:val="0"/>
          <w:marRight w:val="0"/>
          <w:marTop w:val="0"/>
          <w:marBottom w:val="0"/>
          <w:divBdr>
            <w:top w:val="none" w:sz="0" w:space="0" w:color="auto"/>
            <w:left w:val="none" w:sz="0" w:space="0" w:color="auto"/>
            <w:bottom w:val="none" w:sz="0" w:space="0" w:color="auto"/>
            <w:right w:val="none" w:sz="0" w:space="0" w:color="auto"/>
          </w:divBdr>
          <w:divsChild>
            <w:div w:id="1742485791">
              <w:marLeft w:val="0"/>
              <w:marRight w:val="0"/>
              <w:marTop w:val="0"/>
              <w:marBottom w:val="0"/>
              <w:divBdr>
                <w:top w:val="none" w:sz="0" w:space="0" w:color="auto"/>
                <w:left w:val="none" w:sz="0" w:space="0" w:color="auto"/>
                <w:bottom w:val="none" w:sz="0" w:space="0" w:color="auto"/>
                <w:right w:val="none" w:sz="0" w:space="0" w:color="auto"/>
              </w:divBdr>
              <w:divsChild>
                <w:div w:id="143737454">
                  <w:marLeft w:val="0"/>
                  <w:marRight w:val="0"/>
                  <w:marTop w:val="0"/>
                  <w:marBottom w:val="0"/>
                  <w:divBdr>
                    <w:top w:val="none" w:sz="0" w:space="0" w:color="auto"/>
                    <w:left w:val="none" w:sz="0" w:space="0" w:color="auto"/>
                    <w:bottom w:val="none" w:sz="0" w:space="0" w:color="auto"/>
                    <w:right w:val="none" w:sz="0" w:space="0" w:color="auto"/>
                  </w:divBdr>
                  <w:divsChild>
                    <w:div w:id="1954703040">
                      <w:marLeft w:val="0"/>
                      <w:marRight w:val="0"/>
                      <w:marTop w:val="0"/>
                      <w:marBottom w:val="0"/>
                      <w:divBdr>
                        <w:top w:val="none" w:sz="0" w:space="0" w:color="auto"/>
                        <w:left w:val="none" w:sz="0" w:space="0" w:color="auto"/>
                        <w:bottom w:val="none" w:sz="0" w:space="0" w:color="auto"/>
                        <w:right w:val="none" w:sz="0" w:space="0" w:color="auto"/>
                      </w:divBdr>
                    </w:div>
                  </w:divsChild>
                </w:div>
                <w:div w:id="2024629254">
                  <w:marLeft w:val="0"/>
                  <w:marRight w:val="0"/>
                  <w:marTop w:val="0"/>
                  <w:marBottom w:val="0"/>
                  <w:divBdr>
                    <w:top w:val="none" w:sz="0" w:space="0" w:color="auto"/>
                    <w:left w:val="none" w:sz="0" w:space="0" w:color="auto"/>
                    <w:bottom w:val="none" w:sz="0" w:space="0" w:color="auto"/>
                    <w:right w:val="none" w:sz="0" w:space="0" w:color="auto"/>
                  </w:divBdr>
                  <w:divsChild>
                    <w:div w:id="11560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692628">
      <w:bodyDiv w:val="1"/>
      <w:marLeft w:val="0"/>
      <w:marRight w:val="0"/>
      <w:marTop w:val="0"/>
      <w:marBottom w:val="0"/>
      <w:divBdr>
        <w:top w:val="none" w:sz="0" w:space="0" w:color="auto"/>
        <w:left w:val="none" w:sz="0" w:space="0" w:color="auto"/>
        <w:bottom w:val="none" w:sz="0" w:space="0" w:color="auto"/>
        <w:right w:val="none" w:sz="0" w:space="0" w:color="auto"/>
      </w:divBdr>
    </w:div>
    <w:div w:id="1303970940">
      <w:bodyDiv w:val="1"/>
      <w:marLeft w:val="0"/>
      <w:marRight w:val="0"/>
      <w:marTop w:val="0"/>
      <w:marBottom w:val="0"/>
      <w:divBdr>
        <w:top w:val="none" w:sz="0" w:space="0" w:color="auto"/>
        <w:left w:val="none" w:sz="0" w:space="0" w:color="auto"/>
        <w:bottom w:val="none" w:sz="0" w:space="0" w:color="auto"/>
        <w:right w:val="none" w:sz="0" w:space="0" w:color="auto"/>
      </w:divBdr>
      <w:divsChild>
        <w:div w:id="2100639633">
          <w:marLeft w:val="0"/>
          <w:marRight w:val="0"/>
          <w:marTop w:val="0"/>
          <w:marBottom w:val="0"/>
          <w:divBdr>
            <w:top w:val="none" w:sz="0" w:space="0" w:color="auto"/>
            <w:left w:val="none" w:sz="0" w:space="0" w:color="auto"/>
            <w:bottom w:val="none" w:sz="0" w:space="0" w:color="auto"/>
            <w:right w:val="none" w:sz="0" w:space="0" w:color="auto"/>
          </w:divBdr>
          <w:divsChild>
            <w:div w:id="1165827381">
              <w:marLeft w:val="0"/>
              <w:marRight w:val="0"/>
              <w:marTop w:val="0"/>
              <w:marBottom w:val="0"/>
              <w:divBdr>
                <w:top w:val="none" w:sz="0" w:space="0" w:color="auto"/>
                <w:left w:val="none" w:sz="0" w:space="0" w:color="auto"/>
                <w:bottom w:val="none" w:sz="0" w:space="0" w:color="auto"/>
                <w:right w:val="none" w:sz="0" w:space="0" w:color="auto"/>
              </w:divBdr>
              <w:divsChild>
                <w:div w:id="1207840680">
                  <w:marLeft w:val="0"/>
                  <w:marRight w:val="0"/>
                  <w:marTop w:val="0"/>
                  <w:marBottom w:val="0"/>
                  <w:divBdr>
                    <w:top w:val="none" w:sz="0" w:space="0" w:color="auto"/>
                    <w:left w:val="none" w:sz="0" w:space="0" w:color="auto"/>
                    <w:bottom w:val="none" w:sz="0" w:space="0" w:color="auto"/>
                    <w:right w:val="none" w:sz="0" w:space="0" w:color="auto"/>
                  </w:divBdr>
                  <w:divsChild>
                    <w:div w:id="86529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910610">
      <w:bodyDiv w:val="1"/>
      <w:marLeft w:val="0"/>
      <w:marRight w:val="0"/>
      <w:marTop w:val="0"/>
      <w:marBottom w:val="0"/>
      <w:divBdr>
        <w:top w:val="none" w:sz="0" w:space="0" w:color="auto"/>
        <w:left w:val="none" w:sz="0" w:space="0" w:color="auto"/>
        <w:bottom w:val="none" w:sz="0" w:space="0" w:color="auto"/>
        <w:right w:val="none" w:sz="0" w:space="0" w:color="auto"/>
      </w:divBdr>
      <w:divsChild>
        <w:div w:id="589003309">
          <w:marLeft w:val="0"/>
          <w:marRight w:val="0"/>
          <w:marTop w:val="0"/>
          <w:marBottom w:val="0"/>
          <w:divBdr>
            <w:top w:val="none" w:sz="0" w:space="0" w:color="auto"/>
            <w:left w:val="none" w:sz="0" w:space="0" w:color="auto"/>
            <w:bottom w:val="none" w:sz="0" w:space="0" w:color="auto"/>
            <w:right w:val="none" w:sz="0" w:space="0" w:color="auto"/>
          </w:divBdr>
          <w:divsChild>
            <w:div w:id="2067410564">
              <w:marLeft w:val="0"/>
              <w:marRight w:val="0"/>
              <w:marTop w:val="0"/>
              <w:marBottom w:val="0"/>
              <w:divBdr>
                <w:top w:val="none" w:sz="0" w:space="0" w:color="auto"/>
                <w:left w:val="none" w:sz="0" w:space="0" w:color="auto"/>
                <w:bottom w:val="none" w:sz="0" w:space="0" w:color="auto"/>
                <w:right w:val="none" w:sz="0" w:space="0" w:color="auto"/>
              </w:divBdr>
              <w:divsChild>
                <w:div w:id="838692988">
                  <w:marLeft w:val="0"/>
                  <w:marRight w:val="0"/>
                  <w:marTop w:val="0"/>
                  <w:marBottom w:val="0"/>
                  <w:divBdr>
                    <w:top w:val="none" w:sz="0" w:space="0" w:color="auto"/>
                    <w:left w:val="none" w:sz="0" w:space="0" w:color="auto"/>
                    <w:bottom w:val="none" w:sz="0" w:space="0" w:color="auto"/>
                    <w:right w:val="none" w:sz="0" w:space="0" w:color="auto"/>
                  </w:divBdr>
                  <w:divsChild>
                    <w:div w:id="141007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362390">
      <w:bodyDiv w:val="1"/>
      <w:marLeft w:val="0"/>
      <w:marRight w:val="0"/>
      <w:marTop w:val="0"/>
      <w:marBottom w:val="0"/>
      <w:divBdr>
        <w:top w:val="none" w:sz="0" w:space="0" w:color="auto"/>
        <w:left w:val="none" w:sz="0" w:space="0" w:color="auto"/>
        <w:bottom w:val="none" w:sz="0" w:space="0" w:color="auto"/>
        <w:right w:val="none" w:sz="0" w:space="0" w:color="auto"/>
      </w:divBdr>
      <w:divsChild>
        <w:div w:id="946502426">
          <w:marLeft w:val="547"/>
          <w:marRight w:val="0"/>
          <w:marTop w:val="0"/>
          <w:marBottom w:val="0"/>
          <w:divBdr>
            <w:top w:val="none" w:sz="0" w:space="0" w:color="auto"/>
            <w:left w:val="none" w:sz="0" w:space="0" w:color="auto"/>
            <w:bottom w:val="none" w:sz="0" w:space="0" w:color="auto"/>
            <w:right w:val="none" w:sz="0" w:space="0" w:color="auto"/>
          </w:divBdr>
        </w:div>
      </w:divsChild>
    </w:div>
    <w:div w:id="1330669061">
      <w:bodyDiv w:val="1"/>
      <w:marLeft w:val="0"/>
      <w:marRight w:val="0"/>
      <w:marTop w:val="0"/>
      <w:marBottom w:val="0"/>
      <w:divBdr>
        <w:top w:val="none" w:sz="0" w:space="0" w:color="auto"/>
        <w:left w:val="none" w:sz="0" w:space="0" w:color="auto"/>
        <w:bottom w:val="none" w:sz="0" w:space="0" w:color="auto"/>
        <w:right w:val="none" w:sz="0" w:space="0" w:color="auto"/>
      </w:divBdr>
      <w:divsChild>
        <w:div w:id="1262178845">
          <w:marLeft w:val="0"/>
          <w:marRight w:val="0"/>
          <w:marTop w:val="0"/>
          <w:marBottom w:val="0"/>
          <w:divBdr>
            <w:top w:val="none" w:sz="0" w:space="0" w:color="auto"/>
            <w:left w:val="none" w:sz="0" w:space="0" w:color="auto"/>
            <w:bottom w:val="none" w:sz="0" w:space="0" w:color="auto"/>
            <w:right w:val="none" w:sz="0" w:space="0" w:color="auto"/>
          </w:divBdr>
          <w:divsChild>
            <w:div w:id="480856144">
              <w:marLeft w:val="0"/>
              <w:marRight w:val="0"/>
              <w:marTop w:val="0"/>
              <w:marBottom w:val="0"/>
              <w:divBdr>
                <w:top w:val="none" w:sz="0" w:space="0" w:color="auto"/>
                <w:left w:val="none" w:sz="0" w:space="0" w:color="auto"/>
                <w:bottom w:val="none" w:sz="0" w:space="0" w:color="auto"/>
                <w:right w:val="none" w:sz="0" w:space="0" w:color="auto"/>
              </w:divBdr>
              <w:divsChild>
                <w:div w:id="768163758">
                  <w:marLeft w:val="0"/>
                  <w:marRight w:val="0"/>
                  <w:marTop w:val="0"/>
                  <w:marBottom w:val="0"/>
                  <w:divBdr>
                    <w:top w:val="none" w:sz="0" w:space="0" w:color="auto"/>
                    <w:left w:val="none" w:sz="0" w:space="0" w:color="auto"/>
                    <w:bottom w:val="none" w:sz="0" w:space="0" w:color="auto"/>
                    <w:right w:val="none" w:sz="0" w:space="0" w:color="auto"/>
                  </w:divBdr>
                </w:div>
                <w:div w:id="164248520">
                  <w:marLeft w:val="0"/>
                  <w:marRight w:val="0"/>
                  <w:marTop w:val="0"/>
                  <w:marBottom w:val="0"/>
                  <w:divBdr>
                    <w:top w:val="none" w:sz="0" w:space="0" w:color="auto"/>
                    <w:left w:val="none" w:sz="0" w:space="0" w:color="auto"/>
                    <w:bottom w:val="none" w:sz="0" w:space="0" w:color="auto"/>
                    <w:right w:val="none" w:sz="0" w:space="0" w:color="auto"/>
                  </w:divBdr>
                </w:div>
                <w:div w:id="1910649908">
                  <w:marLeft w:val="0"/>
                  <w:marRight w:val="0"/>
                  <w:marTop w:val="0"/>
                  <w:marBottom w:val="0"/>
                  <w:divBdr>
                    <w:top w:val="none" w:sz="0" w:space="0" w:color="auto"/>
                    <w:left w:val="none" w:sz="0" w:space="0" w:color="auto"/>
                    <w:bottom w:val="none" w:sz="0" w:space="0" w:color="auto"/>
                    <w:right w:val="none" w:sz="0" w:space="0" w:color="auto"/>
                  </w:divBdr>
                </w:div>
                <w:div w:id="1419254532">
                  <w:marLeft w:val="0"/>
                  <w:marRight w:val="0"/>
                  <w:marTop w:val="0"/>
                  <w:marBottom w:val="0"/>
                  <w:divBdr>
                    <w:top w:val="none" w:sz="0" w:space="0" w:color="auto"/>
                    <w:left w:val="none" w:sz="0" w:space="0" w:color="auto"/>
                    <w:bottom w:val="none" w:sz="0" w:space="0" w:color="auto"/>
                    <w:right w:val="none" w:sz="0" w:space="0" w:color="auto"/>
                  </w:divBdr>
                </w:div>
                <w:div w:id="26955145">
                  <w:marLeft w:val="0"/>
                  <w:marRight w:val="0"/>
                  <w:marTop w:val="0"/>
                  <w:marBottom w:val="0"/>
                  <w:divBdr>
                    <w:top w:val="none" w:sz="0" w:space="0" w:color="auto"/>
                    <w:left w:val="none" w:sz="0" w:space="0" w:color="auto"/>
                    <w:bottom w:val="none" w:sz="0" w:space="0" w:color="auto"/>
                    <w:right w:val="none" w:sz="0" w:space="0" w:color="auto"/>
                  </w:divBdr>
                </w:div>
                <w:div w:id="771706369">
                  <w:marLeft w:val="0"/>
                  <w:marRight w:val="0"/>
                  <w:marTop w:val="0"/>
                  <w:marBottom w:val="0"/>
                  <w:divBdr>
                    <w:top w:val="none" w:sz="0" w:space="0" w:color="auto"/>
                    <w:left w:val="none" w:sz="0" w:space="0" w:color="auto"/>
                    <w:bottom w:val="none" w:sz="0" w:space="0" w:color="auto"/>
                    <w:right w:val="none" w:sz="0" w:space="0" w:color="auto"/>
                  </w:divBdr>
                </w:div>
                <w:div w:id="400905560">
                  <w:marLeft w:val="0"/>
                  <w:marRight w:val="0"/>
                  <w:marTop w:val="0"/>
                  <w:marBottom w:val="0"/>
                  <w:divBdr>
                    <w:top w:val="none" w:sz="0" w:space="0" w:color="auto"/>
                    <w:left w:val="none" w:sz="0" w:space="0" w:color="auto"/>
                    <w:bottom w:val="none" w:sz="0" w:space="0" w:color="auto"/>
                    <w:right w:val="none" w:sz="0" w:space="0" w:color="auto"/>
                  </w:divBdr>
                </w:div>
                <w:div w:id="613706347">
                  <w:marLeft w:val="0"/>
                  <w:marRight w:val="0"/>
                  <w:marTop w:val="0"/>
                  <w:marBottom w:val="0"/>
                  <w:divBdr>
                    <w:top w:val="none" w:sz="0" w:space="0" w:color="auto"/>
                    <w:left w:val="none" w:sz="0" w:space="0" w:color="auto"/>
                    <w:bottom w:val="none" w:sz="0" w:space="0" w:color="auto"/>
                    <w:right w:val="none" w:sz="0" w:space="0" w:color="auto"/>
                  </w:divBdr>
                </w:div>
                <w:div w:id="569926581">
                  <w:marLeft w:val="0"/>
                  <w:marRight w:val="0"/>
                  <w:marTop w:val="0"/>
                  <w:marBottom w:val="0"/>
                  <w:divBdr>
                    <w:top w:val="none" w:sz="0" w:space="0" w:color="auto"/>
                    <w:left w:val="none" w:sz="0" w:space="0" w:color="auto"/>
                    <w:bottom w:val="none" w:sz="0" w:space="0" w:color="auto"/>
                    <w:right w:val="none" w:sz="0" w:space="0" w:color="auto"/>
                  </w:divBdr>
                </w:div>
                <w:div w:id="1115559891">
                  <w:marLeft w:val="0"/>
                  <w:marRight w:val="0"/>
                  <w:marTop w:val="0"/>
                  <w:marBottom w:val="0"/>
                  <w:divBdr>
                    <w:top w:val="none" w:sz="0" w:space="0" w:color="auto"/>
                    <w:left w:val="none" w:sz="0" w:space="0" w:color="auto"/>
                    <w:bottom w:val="none" w:sz="0" w:space="0" w:color="auto"/>
                    <w:right w:val="none" w:sz="0" w:space="0" w:color="auto"/>
                  </w:divBdr>
                </w:div>
                <w:div w:id="380252702">
                  <w:marLeft w:val="0"/>
                  <w:marRight w:val="0"/>
                  <w:marTop w:val="0"/>
                  <w:marBottom w:val="0"/>
                  <w:divBdr>
                    <w:top w:val="none" w:sz="0" w:space="0" w:color="auto"/>
                    <w:left w:val="none" w:sz="0" w:space="0" w:color="auto"/>
                    <w:bottom w:val="none" w:sz="0" w:space="0" w:color="auto"/>
                    <w:right w:val="none" w:sz="0" w:space="0" w:color="auto"/>
                  </w:divBdr>
                </w:div>
                <w:div w:id="1062486860">
                  <w:marLeft w:val="0"/>
                  <w:marRight w:val="0"/>
                  <w:marTop w:val="0"/>
                  <w:marBottom w:val="0"/>
                  <w:divBdr>
                    <w:top w:val="none" w:sz="0" w:space="0" w:color="auto"/>
                    <w:left w:val="none" w:sz="0" w:space="0" w:color="auto"/>
                    <w:bottom w:val="none" w:sz="0" w:space="0" w:color="auto"/>
                    <w:right w:val="none" w:sz="0" w:space="0" w:color="auto"/>
                  </w:divBdr>
                </w:div>
                <w:div w:id="1590191280">
                  <w:marLeft w:val="0"/>
                  <w:marRight w:val="0"/>
                  <w:marTop w:val="0"/>
                  <w:marBottom w:val="0"/>
                  <w:divBdr>
                    <w:top w:val="none" w:sz="0" w:space="0" w:color="auto"/>
                    <w:left w:val="none" w:sz="0" w:space="0" w:color="auto"/>
                    <w:bottom w:val="none" w:sz="0" w:space="0" w:color="auto"/>
                    <w:right w:val="none" w:sz="0" w:space="0" w:color="auto"/>
                  </w:divBdr>
                </w:div>
                <w:div w:id="1392772091">
                  <w:marLeft w:val="0"/>
                  <w:marRight w:val="0"/>
                  <w:marTop w:val="0"/>
                  <w:marBottom w:val="0"/>
                  <w:divBdr>
                    <w:top w:val="none" w:sz="0" w:space="0" w:color="auto"/>
                    <w:left w:val="none" w:sz="0" w:space="0" w:color="auto"/>
                    <w:bottom w:val="none" w:sz="0" w:space="0" w:color="auto"/>
                    <w:right w:val="none" w:sz="0" w:space="0" w:color="auto"/>
                  </w:divBdr>
                </w:div>
                <w:div w:id="1114132063">
                  <w:marLeft w:val="0"/>
                  <w:marRight w:val="0"/>
                  <w:marTop w:val="0"/>
                  <w:marBottom w:val="0"/>
                  <w:divBdr>
                    <w:top w:val="none" w:sz="0" w:space="0" w:color="auto"/>
                    <w:left w:val="none" w:sz="0" w:space="0" w:color="auto"/>
                    <w:bottom w:val="none" w:sz="0" w:space="0" w:color="auto"/>
                    <w:right w:val="none" w:sz="0" w:space="0" w:color="auto"/>
                  </w:divBdr>
                </w:div>
                <w:div w:id="962273836">
                  <w:marLeft w:val="0"/>
                  <w:marRight w:val="0"/>
                  <w:marTop w:val="0"/>
                  <w:marBottom w:val="0"/>
                  <w:divBdr>
                    <w:top w:val="none" w:sz="0" w:space="0" w:color="auto"/>
                    <w:left w:val="none" w:sz="0" w:space="0" w:color="auto"/>
                    <w:bottom w:val="none" w:sz="0" w:space="0" w:color="auto"/>
                    <w:right w:val="none" w:sz="0" w:space="0" w:color="auto"/>
                  </w:divBdr>
                </w:div>
                <w:div w:id="2102678829">
                  <w:marLeft w:val="0"/>
                  <w:marRight w:val="0"/>
                  <w:marTop w:val="0"/>
                  <w:marBottom w:val="0"/>
                  <w:divBdr>
                    <w:top w:val="none" w:sz="0" w:space="0" w:color="auto"/>
                    <w:left w:val="none" w:sz="0" w:space="0" w:color="auto"/>
                    <w:bottom w:val="none" w:sz="0" w:space="0" w:color="auto"/>
                    <w:right w:val="none" w:sz="0" w:space="0" w:color="auto"/>
                  </w:divBdr>
                </w:div>
                <w:div w:id="869146771">
                  <w:marLeft w:val="0"/>
                  <w:marRight w:val="0"/>
                  <w:marTop w:val="0"/>
                  <w:marBottom w:val="0"/>
                  <w:divBdr>
                    <w:top w:val="none" w:sz="0" w:space="0" w:color="auto"/>
                    <w:left w:val="none" w:sz="0" w:space="0" w:color="auto"/>
                    <w:bottom w:val="none" w:sz="0" w:space="0" w:color="auto"/>
                    <w:right w:val="none" w:sz="0" w:space="0" w:color="auto"/>
                  </w:divBdr>
                </w:div>
                <w:div w:id="1061639650">
                  <w:marLeft w:val="0"/>
                  <w:marRight w:val="0"/>
                  <w:marTop w:val="0"/>
                  <w:marBottom w:val="0"/>
                  <w:divBdr>
                    <w:top w:val="none" w:sz="0" w:space="0" w:color="auto"/>
                    <w:left w:val="none" w:sz="0" w:space="0" w:color="auto"/>
                    <w:bottom w:val="none" w:sz="0" w:space="0" w:color="auto"/>
                    <w:right w:val="none" w:sz="0" w:space="0" w:color="auto"/>
                  </w:divBdr>
                </w:div>
                <w:div w:id="1837919851">
                  <w:marLeft w:val="0"/>
                  <w:marRight w:val="0"/>
                  <w:marTop w:val="0"/>
                  <w:marBottom w:val="0"/>
                  <w:divBdr>
                    <w:top w:val="none" w:sz="0" w:space="0" w:color="auto"/>
                    <w:left w:val="none" w:sz="0" w:space="0" w:color="auto"/>
                    <w:bottom w:val="none" w:sz="0" w:space="0" w:color="auto"/>
                    <w:right w:val="none" w:sz="0" w:space="0" w:color="auto"/>
                  </w:divBdr>
                </w:div>
                <w:div w:id="395517569">
                  <w:marLeft w:val="0"/>
                  <w:marRight w:val="0"/>
                  <w:marTop w:val="0"/>
                  <w:marBottom w:val="0"/>
                  <w:divBdr>
                    <w:top w:val="none" w:sz="0" w:space="0" w:color="auto"/>
                    <w:left w:val="none" w:sz="0" w:space="0" w:color="auto"/>
                    <w:bottom w:val="none" w:sz="0" w:space="0" w:color="auto"/>
                    <w:right w:val="none" w:sz="0" w:space="0" w:color="auto"/>
                  </w:divBdr>
                </w:div>
                <w:div w:id="1408767123">
                  <w:marLeft w:val="0"/>
                  <w:marRight w:val="0"/>
                  <w:marTop w:val="0"/>
                  <w:marBottom w:val="0"/>
                  <w:divBdr>
                    <w:top w:val="none" w:sz="0" w:space="0" w:color="auto"/>
                    <w:left w:val="none" w:sz="0" w:space="0" w:color="auto"/>
                    <w:bottom w:val="none" w:sz="0" w:space="0" w:color="auto"/>
                    <w:right w:val="none" w:sz="0" w:space="0" w:color="auto"/>
                  </w:divBdr>
                </w:div>
                <w:div w:id="1696035599">
                  <w:marLeft w:val="0"/>
                  <w:marRight w:val="0"/>
                  <w:marTop w:val="0"/>
                  <w:marBottom w:val="0"/>
                  <w:divBdr>
                    <w:top w:val="none" w:sz="0" w:space="0" w:color="auto"/>
                    <w:left w:val="none" w:sz="0" w:space="0" w:color="auto"/>
                    <w:bottom w:val="none" w:sz="0" w:space="0" w:color="auto"/>
                    <w:right w:val="none" w:sz="0" w:space="0" w:color="auto"/>
                  </w:divBdr>
                </w:div>
                <w:div w:id="556472943">
                  <w:marLeft w:val="0"/>
                  <w:marRight w:val="0"/>
                  <w:marTop w:val="0"/>
                  <w:marBottom w:val="0"/>
                  <w:divBdr>
                    <w:top w:val="none" w:sz="0" w:space="0" w:color="auto"/>
                    <w:left w:val="none" w:sz="0" w:space="0" w:color="auto"/>
                    <w:bottom w:val="none" w:sz="0" w:space="0" w:color="auto"/>
                    <w:right w:val="none" w:sz="0" w:space="0" w:color="auto"/>
                  </w:divBdr>
                </w:div>
                <w:div w:id="597834558">
                  <w:marLeft w:val="0"/>
                  <w:marRight w:val="0"/>
                  <w:marTop w:val="0"/>
                  <w:marBottom w:val="0"/>
                  <w:divBdr>
                    <w:top w:val="none" w:sz="0" w:space="0" w:color="auto"/>
                    <w:left w:val="none" w:sz="0" w:space="0" w:color="auto"/>
                    <w:bottom w:val="none" w:sz="0" w:space="0" w:color="auto"/>
                    <w:right w:val="none" w:sz="0" w:space="0" w:color="auto"/>
                  </w:divBdr>
                </w:div>
                <w:div w:id="1441294767">
                  <w:marLeft w:val="0"/>
                  <w:marRight w:val="0"/>
                  <w:marTop w:val="0"/>
                  <w:marBottom w:val="0"/>
                  <w:divBdr>
                    <w:top w:val="none" w:sz="0" w:space="0" w:color="auto"/>
                    <w:left w:val="none" w:sz="0" w:space="0" w:color="auto"/>
                    <w:bottom w:val="none" w:sz="0" w:space="0" w:color="auto"/>
                    <w:right w:val="none" w:sz="0" w:space="0" w:color="auto"/>
                  </w:divBdr>
                </w:div>
                <w:div w:id="255332187">
                  <w:marLeft w:val="0"/>
                  <w:marRight w:val="0"/>
                  <w:marTop w:val="0"/>
                  <w:marBottom w:val="0"/>
                  <w:divBdr>
                    <w:top w:val="none" w:sz="0" w:space="0" w:color="auto"/>
                    <w:left w:val="none" w:sz="0" w:space="0" w:color="auto"/>
                    <w:bottom w:val="none" w:sz="0" w:space="0" w:color="auto"/>
                    <w:right w:val="none" w:sz="0" w:space="0" w:color="auto"/>
                  </w:divBdr>
                </w:div>
                <w:div w:id="1516261345">
                  <w:marLeft w:val="0"/>
                  <w:marRight w:val="0"/>
                  <w:marTop w:val="0"/>
                  <w:marBottom w:val="0"/>
                  <w:divBdr>
                    <w:top w:val="none" w:sz="0" w:space="0" w:color="auto"/>
                    <w:left w:val="none" w:sz="0" w:space="0" w:color="auto"/>
                    <w:bottom w:val="none" w:sz="0" w:space="0" w:color="auto"/>
                    <w:right w:val="none" w:sz="0" w:space="0" w:color="auto"/>
                  </w:divBdr>
                  <w:divsChild>
                    <w:div w:id="265817182">
                      <w:marLeft w:val="0"/>
                      <w:marRight w:val="0"/>
                      <w:marTop w:val="0"/>
                      <w:marBottom w:val="0"/>
                      <w:divBdr>
                        <w:top w:val="none" w:sz="0" w:space="0" w:color="auto"/>
                        <w:left w:val="none" w:sz="0" w:space="0" w:color="auto"/>
                        <w:bottom w:val="none" w:sz="0" w:space="0" w:color="auto"/>
                        <w:right w:val="none" w:sz="0" w:space="0" w:color="auto"/>
                      </w:divBdr>
                    </w:div>
                    <w:div w:id="2131507408">
                      <w:marLeft w:val="0"/>
                      <w:marRight w:val="0"/>
                      <w:marTop w:val="0"/>
                      <w:marBottom w:val="0"/>
                      <w:divBdr>
                        <w:top w:val="none" w:sz="0" w:space="0" w:color="auto"/>
                        <w:left w:val="none" w:sz="0" w:space="0" w:color="auto"/>
                        <w:bottom w:val="none" w:sz="0" w:space="0" w:color="auto"/>
                        <w:right w:val="none" w:sz="0" w:space="0" w:color="auto"/>
                      </w:divBdr>
                    </w:div>
                    <w:div w:id="791091761">
                      <w:marLeft w:val="0"/>
                      <w:marRight w:val="0"/>
                      <w:marTop w:val="0"/>
                      <w:marBottom w:val="0"/>
                      <w:divBdr>
                        <w:top w:val="none" w:sz="0" w:space="0" w:color="auto"/>
                        <w:left w:val="none" w:sz="0" w:space="0" w:color="auto"/>
                        <w:bottom w:val="none" w:sz="0" w:space="0" w:color="auto"/>
                        <w:right w:val="none" w:sz="0" w:space="0" w:color="auto"/>
                      </w:divBdr>
                    </w:div>
                    <w:div w:id="1756394726">
                      <w:marLeft w:val="0"/>
                      <w:marRight w:val="0"/>
                      <w:marTop w:val="0"/>
                      <w:marBottom w:val="0"/>
                      <w:divBdr>
                        <w:top w:val="none" w:sz="0" w:space="0" w:color="auto"/>
                        <w:left w:val="none" w:sz="0" w:space="0" w:color="auto"/>
                        <w:bottom w:val="none" w:sz="0" w:space="0" w:color="auto"/>
                        <w:right w:val="none" w:sz="0" w:space="0" w:color="auto"/>
                      </w:divBdr>
                    </w:div>
                    <w:div w:id="1199203706">
                      <w:marLeft w:val="0"/>
                      <w:marRight w:val="0"/>
                      <w:marTop w:val="0"/>
                      <w:marBottom w:val="0"/>
                      <w:divBdr>
                        <w:top w:val="none" w:sz="0" w:space="0" w:color="auto"/>
                        <w:left w:val="none" w:sz="0" w:space="0" w:color="auto"/>
                        <w:bottom w:val="none" w:sz="0" w:space="0" w:color="auto"/>
                        <w:right w:val="none" w:sz="0" w:space="0" w:color="auto"/>
                      </w:divBdr>
                    </w:div>
                    <w:div w:id="541329167">
                      <w:marLeft w:val="0"/>
                      <w:marRight w:val="0"/>
                      <w:marTop w:val="0"/>
                      <w:marBottom w:val="0"/>
                      <w:divBdr>
                        <w:top w:val="none" w:sz="0" w:space="0" w:color="auto"/>
                        <w:left w:val="none" w:sz="0" w:space="0" w:color="auto"/>
                        <w:bottom w:val="none" w:sz="0" w:space="0" w:color="auto"/>
                        <w:right w:val="none" w:sz="0" w:space="0" w:color="auto"/>
                      </w:divBdr>
                    </w:div>
                    <w:div w:id="1447777095">
                      <w:marLeft w:val="0"/>
                      <w:marRight w:val="0"/>
                      <w:marTop w:val="0"/>
                      <w:marBottom w:val="0"/>
                      <w:divBdr>
                        <w:top w:val="none" w:sz="0" w:space="0" w:color="auto"/>
                        <w:left w:val="none" w:sz="0" w:space="0" w:color="auto"/>
                        <w:bottom w:val="none" w:sz="0" w:space="0" w:color="auto"/>
                        <w:right w:val="none" w:sz="0" w:space="0" w:color="auto"/>
                      </w:divBdr>
                    </w:div>
                    <w:div w:id="1576087512">
                      <w:marLeft w:val="0"/>
                      <w:marRight w:val="0"/>
                      <w:marTop w:val="0"/>
                      <w:marBottom w:val="0"/>
                      <w:divBdr>
                        <w:top w:val="none" w:sz="0" w:space="0" w:color="auto"/>
                        <w:left w:val="none" w:sz="0" w:space="0" w:color="auto"/>
                        <w:bottom w:val="none" w:sz="0" w:space="0" w:color="auto"/>
                        <w:right w:val="none" w:sz="0" w:space="0" w:color="auto"/>
                      </w:divBdr>
                    </w:div>
                    <w:div w:id="2097436208">
                      <w:marLeft w:val="0"/>
                      <w:marRight w:val="0"/>
                      <w:marTop w:val="0"/>
                      <w:marBottom w:val="0"/>
                      <w:divBdr>
                        <w:top w:val="none" w:sz="0" w:space="0" w:color="auto"/>
                        <w:left w:val="none" w:sz="0" w:space="0" w:color="auto"/>
                        <w:bottom w:val="none" w:sz="0" w:space="0" w:color="auto"/>
                        <w:right w:val="none" w:sz="0" w:space="0" w:color="auto"/>
                      </w:divBdr>
                    </w:div>
                    <w:div w:id="602613798">
                      <w:marLeft w:val="0"/>
                      <w:marRight w:val="0"/>
                      <w:marTop w:val="0"/>
                      <w:marBottom w:val="0"/>
                      <w:divBdr>
                        <w:top w:val="none" w:sz="0" w:space="0" w:color="auto"/>
                        <w:left w:val="none" w:sz="0" w:space="0" w:color="auto"/>
                        <w:bottom w:val="none" w:sz="0" w:space="0" w:color="auto"/>
                        <w:right w:val="none" w:sz="0" w:space="0" w:color="auto"/>
                      </w:divBdr>
                    </w:div>
                    <w:div w:id="1263337563">
                      <w:marLeft w:val="0"/>
                      <w:marRight w:val="0"/>
                      <w:marTop w:val="0"/>
                      <w:marBottom w:val="0"/>
                      <w:divBdr>
                        <w:top w:val="none" w:sz="0" w:space="0" w:color="auto"/>
                        <w:left w:val="none" w:sz="0" w:space="0" w:color="auto"/>
                        <w:bottom w:val="none" w:sz="0" w:space="0" w:color="auto"/>
                        <w:right w:val="none" w:sz="0" w:space="0" w:color="auto"/>
                      </w:divBdr>
                    </w:div>
                    <w:div w:id="799225815">
                      <w:marLeft w:val="0"/>
                      <w:marRight w:val="0"/>
                      <w:marTop w:val="0"/>
                      <w:marBottom w:val="0"/>
                      <w:divBdr>
                        <w:top w:val="none" w:sz="0" w:space="0" w:color="auto"/>
                        <w:left w:val="none" w:sz="0" w:space="0" w:color="auto"/>
                        <w:bottom w:val="none" w:sz="0" w:space="0" w:color="auto"/>
                        <w:right w:val="none" w:sz="0" w:space="0" w:color="auto"/>
                      </w:divBdr>
                    </w:div>
                    <w:div w:id="1562133721">
                      <w:marLeft w:val="0"/>
                      <w:marRight w:val="0"/>
                      <w:marTop w:val="0"/>
                      <w:marBottom w:val="0"/>
                      <w:divBdr>
                        <w:top w:val="none" w:sz="0" w:space="0" w:color="auto"/>
                        <w:left w:val="none" w:sz="0" w:space="0" w:color="auto"/>
                        <w:bottom w:val="none" w:sz="0" w:space="0" w:color="auto"/>
                        <w:right w:val="none" w:sz="0" w:space="0" w:color="auto"/>
                      </w:divBdr>
                    </w:div>
                    <w:div w:id="1667974025">
                      <w:marLeft w:val="0"/>
                      <w:marRight w:val="0"/>
                      <w:marTop w:val="0"/>
                      <w:marBottom w:val="0"/>
                      <w:divBdr>
                        <w:top w:val="none" w:sz="0" w:space="0" w:color="auto"/>
                        <w:left w:val="none" w:sz="0" w:space="0" w:color="auto"/>
                        <w:bottom w:val="none" w:sz="0" w:space="0" w:color="auto"/>
                        <w:right w:val="none" w:sz="0" w:space="0" w:color="auto"/>
                      </w:divBdr>
                    </w:div>
                    <w:div w:id="58673340">
                      <w:marLeft w:val="0"/>
                      <w:marRight w:val="0"/>
                      <w:marTop w:val="0"/>
                      <w:marBottom w:val="0"/>
                      <w:divBdr>
                        <w:top w:val="none" w:sz="0" w:space="0" w:color="auto"/>
                        <w:left w:val="none" w:sz="0" w:space="0" w:color="auto"/>
                        <w:bottom w:val="none" w:sz="0" w:space="0" w:color="auto"/>
                        <w:right w:val="none" w:sz="0" w:space="0" w:color="auto"/>
                      </w:divBdr>
                    </w:div>
                    <w:div w:id="1976107447">
                      <w:marLeft w:val="0"/>
                      <w:marRight w:val="0"/>
                      <w:marTop w:val="0"/>
                      <w:marBottom w:val="0"/>
                      <w:divBdr>
                        <w:top w:val="none" w:sz="0" w:space="0" w:color="auto"/>
                        <w:left w:val="none" w:sz="0" w:space="0" w:color="auto"/>
                        <w:bottom w:val="none" w:sz="0" w:space="0" w:color="auto"/>
                        <w:right w:val="none" w:sz="0" w:space="0" w:color="auto"/>
                      </w:divBdr>
                    </w:div>
                    <w:div w:id="1200242930">
                      <w:marLeft w:val="0"/>
                      <w:marRight w:val="0"/>
                      <w:marTop w:val="0"/>
                      <w:marBottom w:val="0"/>
                      <w:divBdr>
                        <w:top w:val="none" w:sz="0" w:space="0" w:color="auto"/>
                        <w:left w:val="none" w:sz="0" w:space="0" w:color="auto"/>
                        <w:bottom w:val="none" w:sz="0" w:space="0" w:color="auto"/>
                        <w:right w:val="none" w:sz="0" w:space="0" w:color="auto"/>
                      </w:divBdr>
                    </w:div>
                    <w:div w:id="478494526">
                      <w:marLeft w:val="0"/>
                      <w:marRight w:val="0"/>
                      <w:marTop w:val="0"/>
                      <w:marBottom w:val="0"/>
                      <w:divBdr>
                        <w:top w:val="none" w:sz="0" w:space="0" w:color="auto"/>
                        <w:left w:val="none" w:sz="0" w:space="0" w:color="auto"/>
                        <w:bottom w:val="none" w:sz="0" w:space="0" w:color="auto"/>
                        <w:right w:val="none" w:sz="0" w:space="0" w:color="auto"/>
                      </w:divBdr>
                    </w:div>
                    <w:div w:id="1228297505">
                      <w:marLeft w:val="0"/>
                      <w:marRight w:val="0"/>
                      <w:marTop w:val="0"/>
                      <w:marBottom w:val="0"/>
                      <w:divBdr>
                        <w:top w:val="none" w:sz="0" w:space="0" w:color="auto"/>
                        <w:left w:val="none" w:sz="0" w:space="0" w:color="auto"/>
                        <w:bottom w:val="none" w:sz="0" w:space="0" w:color="auto"/>
                        <w:right w:val="none" w:sz="0" w:space="0" w:color="auto"/>
                      </w:divBdr>
                    </w:div>
                    <w:div w:id="1894462308">
                      <w:marLeft w:val="0"/>
                      <w:marRight w:val="0"/>
                      <w:marTop w:val="0"/>
                      <w:marBottom w:val="0"/>
                      <w:divBdr>
                        <w:top w:val="none" w:sz="0" w:space="0" w:color="auto"/>
                        <w:left w:val="none" w:sz="0" w:space="0" w:color="auto"/>
                        <w:bottom w:val="none" w:sz="0" w:space="0" w:color="auto"/>
                        <w:right w:val="none" w:sz="0" w:space="0" w:color="auto"/>
                      </w:divBdr>
                    </w:div>
                    <w:div w:id="655189176">
                      <w:marLeft w:val="0"/>
                      <w:marRight w:val="0"/>
                      <w:marTop w:val="0"/>
                      <w:marBottom w:val="0"/>
                      <w:divBdr>
                        <w:top w:val="none" w:sz="0" w:space="0" w:color="auto"/>
                        <w:left w:val="none" w:sz="0" w:space="0" w:color="auto"/>
                        <w:bottom w:val="none" w:sz="0" w:space="0" w:color="auto"/>
                        <w:right w:val="none" w:sz="0" w:space="0" w:color="auto"/>
                      </w:divBdr>
                    </w:div>
                    <w:div w:id="306011778">
                      <w:marLeft w:val="0"/>
                      <w:marRight w:val="0"/>
                      <w:marTop w:val="0"/>
                      <w:marBottom w:val="0"/>
                      <w:divBdr>
                        <w:top w:val="none" w:sz="0" w:space="0" w:color="auto"/>
                        <w:left w:val="none" w:sz="0" w:space="0" w:color="auto"/>
                        <w:bottom w:val="none" w:sz="0" w:space="0" w:color="auto"/>
                        <w:right w:val="none" w:sz="0" w:space="0" w:color="auto"/>
                      </w:divBdr>
                    </w:div>
                    <w:div w:id="1230263364">
                      <w:marLeft w:val="0"/>
                      <w:marRight w:val="0"/>
                      <w:marTop w:val="0"/>
                      <w:marBottom w:val="0"/>
                      <w:divBdr>
                        <w:top w:val="none" w:sz="0" w:space="0" w:color="auto"/>
                        <w:left w:val="none" w:sz="0" w:space="0" w:color="auto"/>
                        <w:bottom w:val="none" w:sz="0" w:space="0" w:color="auto"/>
                        <w:right w:val="none" w:sz="0" w:space="0" w:color="auto"/>
                      </w:divBdr>
                    </w:div>
                    <w:div w:id="1161891531">
                      <w:marLeft w:val="0"/>
                      <w:marRight w:val="0"/>
                      <w:marTop w:val="0"/>
                      <w:marBottom w:val="0"/>
                      <w:divBdr>
                        <w:top w:val="none" w:sz="0" w:space="0" w:color="auto"/>
                        <w:left w:val="none" w:sz="0" w:space="0" w:color="auto"/>
                        <w:bottom w:val="none" w:sz="0" w:space="0" w:color="auto"/>
                        <w:right w:val="none" w:sz="0" w:space="0" w:color="auto"/>
                      </w:divBdr>
                    </w:div>
                    <w:div w:id="2095011991">
                      <w:marLeft w:val="0"/>
                      <w:marRight w:val="0"/>
                      <w:marTop w:val="0"/>
                      <w:marBottom w:val="0"/>
                      <w:divBdr>
                        <w:top w:val="none" w:sz="0" w:space="0" w:color="auto"/>
                        <w:left w:val="none" w:sz="0" w:space="0" w:color="auto"/>
                        <w:bottom w:val="none" w:sz="0" w:space="0" w:color="auto"/>
                        <w:right w:val="none" w:sz="0" w:space="0" w:color="auto"/>
                      </w:divBdr>
                    </w:div>
                    <w:div w:id="1192260458">
                      <w:marLeft w:val="0"/>
                      <w:marRight w:val="0"/>
                      <w:marTop w:val="0"/>
                      <w:marBottom w:val="0"/>
                      <w:divBdr>
                        <w:top w:val="none" w:sz="0" w:space="0" w:color="auto"/>
                        <w:left w:val="none" w:sz="0" w:space="0" w:color="auto"/>
                        <w:bottom w:val="none" w:sz="0" w:space="0" w:color="auto"/>
                        <w:right w:val="none" w:sz="0" w:space="0" w:color="auto"/>
                      </w:divBdr>
                    </w:div>
                    <w:div w:id="15056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874022">
      <w:bodyDiv w:val="1"/>
      <w:marLeft w:val="0"/>
      <w:marRight w:val="0"/>
      <w:marTop w:val="0"/>
      <w:marBottom w:val="0"/>
      <w:divBdr>
        <w:top w:val="none" w:sz="0" w:space="0" w:color="auto"/>
        <w:left w:val="none" w:sz="0" w:space="0" w:color="auto"/>
        <w:bottom w:val="none" w:sz="0" w:space="0" w:color="auto"/>
        <w:right w:val="none" w:sz="0" w:space="0" w:color="auto"/>
      </w:divBdr>
    </w:div>
    <w:div w:id="1333265004">
      <w:bodyDiv w:val="1"/>
      <w:marLeft w:val="0"/>
      <w:marRight w:val="0"/>
      <w:marTop w:val="0"/>
      <w:marBottom w:val="0"/>
      <w:divBdr>
        <w:top w:val="none" w:sz="0" w:space="0" w:color="auto"/>
        <w:left w:val="none" w:sz="0" w:space="0" w:color="auto"/>
        <w:bottom w:val="none" w:sz="0" w:space="0" w:color="auto"/>
        <w:right w:val="none" w:sz="0" w:space="0" w:color="auto"/>
      </w:divBdr>
    </w:div>
    <w:div w:id="1334723598">
      <w:bodyDiv w:val="1"/>
      <w:marLeft w:val="0"/>
      <w:marRight w:val="0"/>
      <w:marTop w:val="0"/>
      <w:marBottom w:val="0"/>
      <w:divBdr>
        <w:top w:val="none" w:sz="0" w:space="0" w:color="auto"/>
        <w:left w:val="none" w:sz="0" w:space="0" w:color="auto"/>
        <w:bottom w:val="none" w:sz="0" w:space="0" w:color="auto"/>
        <w:right w:val="none" w:sz="0" w:space="0" w:color="auto"/>
      </w:divBdr>
    </w:div>
    <w:div w:id="1343125266">
      <w:bodyDiv w:val="1"/>
      <w:marLeft w:val="0"/>
      <w:marRight w:val="0"/>
      <w:marTop w:val="0"/>
      <w:marBottom w:val="0"/>
      <w:divBdr>
        <w:top w:val="none" w:sz="0" w:space="0" w:color="auto"/>
        <w:left w:val="none" w:sz="0" w:space="0" w:color="auto"/>
        <w:bottom w:val="none" w:sz="0" w:space="0" w:color="auto"/>
        <w:right w:val="none" w:sz="0" w:space="0" w:color="auto"/>
      </w:divBdr>
      <w:divsChild>
        <w:div w:id="2146964026">
          <w:marLeft w:val="0"/>
          <w:marRight w:val="0"/>
          <w:marTop w:val="0"/>
          <w:marBottom w:val="0"/>
          <w:divBdr>
            <w:top w:val="none" w:sz="0" w:space="0" w:color="auto"/>
            <w:left w:val="none" w:sz="0" w:space="0" w:color="auto"/>
            <w:bottom w:val="none" w:sz="0" w:space="0" w:color="auto"/>
            <w:right w:val="none" w:sz="0" w:space="0" w:color="auto"/>
          </w:divBdr>
        </w:div>
        <w:div w:id="1438410249">
          <w:marLeft w:val="0"/>
          <w:marRight w:val="0"/>
          <w:marTop w:val="0"/>
          <w:marBottom w:val="0"/>
          <w:divBdr>
            <w:top w:val="none" w:sz="0" w:space="0" w:color="auto"/>
            <w:left w:val="none" w:sz="0" w:space="0" w:color="auto"/>
            <w:bottom w:val="none" w:sz="0" w:space="0" w:color="auto"/>
            <w:right w:val="none" w:sz="0" w:space="0" w:color="auto"/>
          </w:divBdr>
        </w:div>
        <w:div w:id="496463572">
          <w:marLeft w:val="0"/>
          <w:marRight w:val="0"/>
          <w:marTop w:val="0"/>
          <w:marBottom w:val="0"/>
          <w:divBdr>
            <w:top w:val="none" w:sz="0" w:space="0" w:color="auto"/>
            <w:left w:val="none" w:sz="0" w:space="0" w:color="auto"/>
            <w:bottom w:val="none" w:sz="0" w:space="0" w:color="auto"/>
            <w:right w:val="none" w:sz="0" w:space="0" w:color="auto"/>
          </w:divBdr>
        </w:div>
        <w:div w:id="1639217911">
          <w:marLeft w:val="0"/>
          <w:marRight w:val="0"/>
          <w:marTop w:val="0"/>
          <w:marBottom w:val="0"/>
          <w:divBdr>
            <w:top w:val="none" w:sz="0" w:space="0" w:color="auto"/>
            <w:left w:val="none" w:sz="0" w:space="0" w:color="auto"/>
            <w:bottom w:val="none" w:sz="0" w:space="0" w:color="auto"/>
            <w:right w:val="none" w:sz="0" w:space="0" w:color="auto"/>
          </w:divBdr>
        </w:div>
        <w:div w:id="1939100326">
          <w:marLeft w:val="0"/>
          <w:marRight w:val="0"/>
          <w:marTop w:val="0"/>
          <w:marBottom w:val="0"/>
          <w:divBdr>
            <w:top w:val="none" w:sz="0" w:space="0" w:color="auto"/>
            <w:left w:val="none" w:sz="0" w:space="0" w:color="auto"/>
            <w:bottom w:val="none" w:sz="0" w:space="0" w:color="auto"/>
            <w:right w:val="none" w:sz="0" w:space="0" w:color="auto"/>
          </w:divBdr>
          <w:divsChild>
            <w:div w:id="6961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9887">
      <w:bodyDiv w:val="1"/>
      <w:marLeft w:val="0"/>
      <w:marRight w:val="0"/>
      <w:marTop w:val="0"/>
      <w:marBottom w:val="0"/>
      <w:divBdr>
        <w:top w:val="none" w:sz="0" w:space="0" w:color="auto"/>
        <w:left w:val="none" w:sz="0" w:space="0" w:color="auto"/>
        <w:bottom w:val="none" w:sz="0" w:space="0" w:color="auto"/>
        <w:right w:val="none" w:sz="0" w:space="0" w:color="auto"/>
      </w:divBdr>
    </w:div>
    <w:div w:id="1349870640">
      <w:bodyDiv w:val="1"/>
      <w:marLeft w:val="0"/>
      <w:marRight w:val="0"/>
      <w:marTop w:val="0"/>
      <w:marBottom w:val="0"/>
      <w:divBdr>
        <w:top w:val="none" w:sz="0" w:space="0" w:color="auto"/>
        <w:left w:val="none" w:sz="0" w:space="0" w:color="auto"/>
        <w:bottom w:val="none" w:sz="0" w:space="0" w:color="auto"/>
        <w:right w:val="none" w:sz="0" w:space="0" w:color="auto"/>
      </w:divBdr>
      <w:divsChild>
        <w:div w:id="526024207">
          <w:marLeft w:val="662"/>
          <w:marRight w:val="0"/>
          <w:marTop w:val="77"/>
          <w:marBottom w:val="0"/>
          <w:divBdr>
            <w:top w:val="none" w:sz="0" w:space="0" w:color="auto"/>
            <w:left w:val="none" w:sz="0" w:space="0" w:color="auto"/>
            <w:bottom w:val="none" w:sz="0" w:space="0" w:color="auto"/>
            <w:right w:val="none" w:sz="0" w:space="0" w:color="auto"/>
          </w:divBdr>
        </w:div>
        <w:div w:id="573663696">
          <w:marLeft w:val="662"/>
          <w:marRight w:val="0"/>
          <w:marTop w:val="77"/>
          <w:marBottom w:val="0"/>
          <w:divBdr>
            <w:top w:val="none" w:sz="0" w:space="0" w:color="auto"/>
            <w:left w:val="none" w:sz="0" w:space="0" w:color="auto"/>
            <w:bottom w:val="none" w:sz="0" w:space="0" w:color="auto"/>
            <w:right w:val="none" w:sz="0" w:space="0" w:color="auto"/>
          </w:divBdr>
        </w:div>
        <w:div w:id="2082092628">
          <w:marLeft w:val="662"/>
          <w:marRight w:val="0"/>
          <w:marTop w:val="77"/>
          <w:marBottom w:val="0"/>
          <w:divBdr>
            <w:top w:val="none" w:sz="0" w:space="0" w:color="auto"/>
            <w:left w:val="none" w:sz="0" w:space="0" w:color="auto"/>
            <w:bottom w:val="none" w:sz="0" w:space="0" w:color="auto"/>
            <w:right w:val="none" w:sz="0" w:space="0" w:color="auto"/>
          </w:divBdr>
        </w:div>
        <w:div w:id="237984740">
          <w:marLeft w:val="662"/>
          <w:marRight w:val="0"/>
          <w:marTop w:val="77"/>
          <w:marBottom w:val="0"/>
          <w:divBdr>
            <w:top w:val="none" w:sz="0" w:space="0" w:color="auto"/>
            <w:left w:val="none" w:sz="0" w:space="0" w:color="auto"/>
            <w:bottom w:val="none" w:sz="0" w:space="0" w:color="auto"/>
            <w:right w:val="none" w:sz="0" w:space="0" w:color="auto"/>
          </w:divBdr>
        </w:div>
      </w:divsChild>
    </w:div>
    <w:div w:id="1354378556">
      <w:bodyDiv w:val="1"/>
      <w:marLeft w:val="0"/>
      <w:marRight w:val="0"/>
      <w:marTop w:val="0"/>
      <w:marBottom w:val="0"/>
      <w:divBdr>
        <w:top w:val="none" w:sz="0" w:space="0" w:color="auto"/>
        <w:left w:val="none" w:sz="0" w:space="0" w:color="auto"/>
        <w:bottom w:val="none" w:sz="0" w:space="0" w:color="auto"/>
        <w:right w:val="none" w:sz="0" w:space="0" w:color="auto"/>
      </w:divBdr>
    </w:div>
    <w:div w:id="1359507172">
      <w:bodyDiv w:val="1"/>
      <w:marLeft w:val="0"/>
      <w:marRight w:val="0"/>
      <w:marTop w:val="0"/>
      <w:marBottom w:val="0"/>
      <w:divBdr>
        <w:top w:val="none" w:sz="0" w:space="0" w:color="auto"/>
        <w:left w:val="none" w:sz="0" w:space="0" w:color="auto"/>
        <w:bottom w:val="none" w:sz="0" w:space="0" w:color="auto"/>
        <w:right w:val="none" w:sz="0" w:space="0" w:color="auto"/>
      </w:divBdr>
    </w:div>
    <w:div w:id="1360275326">
      <w:bodyDiv w:val="1"/>
      <w:marLeft w:val="0"/>
      <w:marRight w:val="0"/>
      <w:marTop w:val="0"/>
      <w:marBottom w:val="0"/>
      <w:divBdr>
        <w:top w:val="none" w:sz="0" w:space="0" w:color="auto"/>
        <w:left w:val="none" w:sz="0" w:space="0" w:color="auto"/>
        <w:bottom w:val="none" w:sz="0" w:space="0" w:color="auto"/>
        <w:right w:val="none" w:sz="0" w:space="0" w:color="auto"/>
      </w:divBdr>
    </w:div>
    <w:div w:id="1361665119">
      <w:bodyDiv w:val="1"/>
      <w:marLeft w:val="0"/>
      <w:marRight w:val="0"/>
      <w:marTop w:val="0"/>
      <w:marBottom w:val="0"/>
      <w:divBdr>
        <w:top w:val="none" w:sz="0" w:space="0" w:color="auto"/>
        <w:left w:val="none" w:sz="0" w:space="0" w:color="auto"/>
        <w:bottom w:val="none" w:sz="0" w:space="0" w:color="auto"/>
        <w:right w:val="none" w:sz="0" w:space="0" w:color="auto"/>
      </w:divBdr>
    </w:div>
    <w:div w:id="1362323035">
      <w:bodyDiv w:val="1"/>
      <w:marLeft w:val="0"/>
      <w:marRight w:val="0"/>
      <w:marTop w:val="0"/>
      <w:marBottom w:val="0"/>
      <w:divBdr>
        <w:top w:val="none" w:sz="0" w:space="0" w:color="auto"/>
        <w:left w:val="none" w:sz="0" w:space="0" w:color="auto"/>
        <w:bottom w:val="none" w:sz="0" w:space="0" w:color="auto"/>
        <w:right w:val="none" w:sz="0" w:space="0" w:color="auto"/>
      </w:divBdr>
    </w:div>
    <w:div w:id="1362323301">
      <w:bodyDiv w:val="1"/>
      <w:marLeft w:val="0"/>
      <w:marRight w:val="0"/>
      <w:marTop w:val="0"/>
      <w:marBottom w:val="0"/>
      <w:divBdr>
        <w:top w:val="none" w:sz="0" w:space="0" w:color="auto"/>
        <w:left w:val="none" w:sz="0" w:space="0" w:color="auto"/>
        <w:bottom w:val="none" w:sz="0" w:space="0" w:color="auto"/>
        <w:right w:val="none" w:sz="0" w:space="0" w:color="auto"/>
      </w:divBdr>
      <w:divsChild>
        <w:div w:id="1411540481">
          <w:marLeft w:val="0"/>
          <w:marRight w:val="0"/>
          <w:marTop w:val="0"/>
          <w:marBottom w:val="0"/>
          <w:divBdr>
            <w:top w:val="none" w:sz="0" w:space="0" w:color="auto"/>
            <w:left w:val="none" w:sz="0" w:space="0" w:color="auto"/>
            <w:bottom w:val="none" w:sz="0" w:space="0" w:color="auto"/>
            <w:right w:val="none" w:sz="0" w:space="0" w:color="auto"/>
          </w:divBdr>
          <w:divsChild>
            <w:div w:id="1923175292">
              <w:marLeft w:val="0"/>
              <w:marRight w:val="0"/>
              <w:marTop w:val="0"/>
              <w:marBottom w:val="0"/>
              <w:divBdr>
                <w:top w:val="none" w:sz="0" w:space="0" w:color="auto"/>
                <w:left w:val="none" w:sz="0" w:space="0" w:color="auto"/>
                <w:bottom w:val="none" w:sz="0" w:space="0" w:color="auto"/>
                <w:right w:val="none" w:sz="0" w:space="0" w:color="auto"/>
              </w:divBdr>
              <w:divsChild>
                <w:div w:id="120923805">
                  <w:marLeft w:val="0"/>
                  <w:marRight w:val="0"/>
                  <w:marTop w:val="0"/>
                  <w:marBottom w:val="0"/>
                  <w:divBdr>
                    <w:top w:val="none" w:sz="0" w:space="0" w:color="auto"/>
                    <w:left w:val="none" w:sz="0" w:space="0" w:color="auto"/>
                    <w:bottom w:val="none" w:sz="0" w:space="0" w:color="auto"/>
                    <w:right w:val="none" w:sz="0" w:space="0" w:color="auto"/>
                  </w:divBdr>
                  <w:divsChild>
                    <w:div w:id="212692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562775">
      <w:bodyDiv w:val="1"/>
      <w:marLeft w:val="0"/>
      <w:marRight w:val="0"/>
      <w:marTop w:val="0"/>
      <w:marBottom w:val="0"/>
      <w:divBdr>
        <w:top w:val="none" w:sz="0" w:space="0" w:color="auto"/>
        <w:left w:val="none" w:sz="0" w:space="0" w:color="auto"/>
        <w:bottom w:val="none" w:sz="0" w:space="0" w:color="auto"/>
        <w:right w:val="none" w:sz="0" w:space="0" w:color="auto"/>
      </w:divBdr>
    </w:div>
    <w:div w:id="1369837019">
      <w:bodyDiv w:val="1"/>
      <w:marLeft w:val="0"/>
      <w:marRight w:val="0"/>
      <w:marTop w:val="0"/>
      <w:marBottom w:val="0"/>
      <w:divBdr>
        <w:top w:val="none" w:sz="0" w:space="0" w:color="auto"/>
        <w:left w:val="none" w:sz="0" w:space="0" w:color="auto"/>
        <w:bottom w:val="none" w:sz="0" w:space="0" w:color="auto"/>
        <w:right w:val="none" w:sz="0" w:space="0" w:color="auto"/>
      </w:divBdr>
    </w:div>
    <w:div w:id="1369911296">
      <w:bodyDiv w:val="1"/>
      <w:marLeft w:val="0"/>
      <w:marRight w:val="0"/>
      <w:marTop w:val="0"/>
      <w:marBottom w:val="0"/>
      <w:divBdr>
        <w:top w:val="none" w:sz="0" w:space="0" w:color="auto"/>
        <w:left w:val="none" w:sz="0" w:space="0" w:color="auto"/>
        <w:bottom w:val="none" w:sz="0" w:space="0" w:color="auto"/>
        <w:right w:val="none" w:sz="0" w:space="0" w:color="auto"/>
      </w:divBdr>
    </w:div>
    <w:div w:id="1373963264">
      <w:bodyDiv w:val="1"/>
      <w:marLeft w:val="0"/>
      <w:marRight w:val="0"/>
      <w:marTop w:val="0"/>
      <w:marBottom w:val="0"/>
      <w:divBdr>
        <w:top w:val="none" w:sz="0" w:space="0" w:color="auto"/>
        <w:left w:val="none" w:sz="0" w:space="0" w:color="auto"/>
        <w:bottom w:val="none" w:sz="0" w:space="0" w:color="auto"/>
        <w:right w:val="none" w:sz="0" w:space="0" w:color="auto"/>
      </w:divBdr>
    </w:div>
    <w:div w:id="1375156265">
      <w:bodyDiv w:val="1"/>
      <w:marLeft w:val="0"/>
      <w:marRight w:val="0"/>
      <w:marTop w:val="0"/>
      <w:marBottom w:val="0"/>
      <w:divBdr>
        <w:top w:val="none" w:sz="0" w:space="0" w:color="auto"/>
        <w:left w:val="none" w:sz="0" w:space="0" w:color="auto"/>
        <w:bottom w:val="none" w:sz="0" w:space="0" w:color="auto"/>
        <w:right w:val="none" w:sz="0" w:space="0" w:color="auto"/>
      </w:divBdr>
    </w:div>
    <w:div w:id="1378509641">
      <w:bodyDiv w:val="1"/>
      <w:marLeft w:val="0"/>
      <w:marRight w:val="0"/>
      <w:marTop w:val="0"/>
      <w:marBottom w:val="0"/>
      <w:divBdr>
        <w:top w:val="none" w:sz="0" w:space="0" w:color="auto"/>
        <w:left w:val="none" w:sz="0" w:space="0" w:color="auto"/>
        <w:bottom w:val="none" w:sz="0" w:space="0" w:color="auto"/>
        <w:right w:val="none" w:sz="0" w:space="0" w:color="auto"/>
      </w:divBdr>
    </w:div>
    <w:div w:id="1380083010">
      <w:bodyDiv w:val="1"/>
      <w:marLeft w:val="0"/>
      <w:marRight w:val="0"/>
      <w:marTop w:val="0"/>
      <w:marBottom w:val="0"/>
      <w:divBdr>
        <w:top w:val="none" w:sz="0" w:space="0" w:color="auto"/>
        <w:left w:val="none" w:sz="0" w:space="0" w:color="auto"/>
        <w:bottom w:val="none" w:sz="0" w:space="0" w:color="auto"/>
        <w:right w:val="none" w:sz="0" w:space="0" w:color="auto"/>
      </w:divBdr>
    </w:div>
    <w:div w:id="1385327093">
      <w:bodyDiv w:val="1"/>
      <w:marLeft w:val="0"/>
      <w:marRight w:val="0"/>
      <w:marTop w:val="0"/>
      <w:marBottom w:val="0"/>
      <w:divBdr>
        <w:top w:val="none" w:sz="0" w:space="0" w:color="auto"/>
        <w:left w:val="none" w:sz="0" w:space="0" w:color="auto"/>
        <w:bottom w:val="none" w:sz="0" w:space="0" w:color="auto"/>
        <w:right w:val="none" w:sz="0" w:space="0" w:color="auto"/>
      </w:divBdr>
      <w:divsChild>
        <w:div w:id="2005283058">
          <w:marLeft w:val="0"/>
          <w:marRight w:val="0"/>
          <w:marTop w:val="0"/>
          <w:marBottom w:val="0"/>
          <w:divBdr>
            <w:top w:val="none" w:sz="0" w:space="0" w:color="auto"/>
            <w:left w:val="none" w:sz="0" w:space="0" w:color="auto"/>
            <w:bottom w:val="none" w:sz="0" w:space="0" w:color="auto"/>
            <w:right w:val="none" w:sz="0" w:space="0" w:color="auto"/>
          </w:divBdr>
          <w:divsChild>
            <w:div w:id="210461099">
              <w:marLeft w:val="0"/>
              <w:marRight w:val="0"/>
              <w:marTop w:val="0"/>
              <w:marBottom w:val="0"/>
              <w:divBdr>
                <w:top w:val="none" w:sz="0" w:space="0" w:color="auto"/>
                <w:left w:val="none" w:sz="0" w:space="0" w:color="auto"/>
                <w:bottom w:val="none" w:sz="0" w:space="0" w:color="auto"/>
                <w:right w:val="none" w:sz="0" w:space="0" w:color="auto"/>
              </w:divBdr>
              <w:divsChild>
                <w:div w:id="1649017833">
                  <w:marLeft w:val="0"/>
                  <w:marRight w:val="0"/>
                  <w:marTop w:val="0"/>
                  <w:marBottom w:val="0"/>
                  <w:divBdr>
                    <w:top w:val="none" w:sz="0" w:space="0" w:color="auto"/>
                    <w:left w:val="none" w:sz="0" w:space="0" w:color="auto"/>
                    <w:bottom w:val="none" w:sz="0" w:space="0" w:color="auto"/>
                    <w:right w:val="none" w:sz="0" w:space="0" w:color="auto"/>
                  </w:divBdr>
                  <w:divsChild>
                    <w:div w:id="198616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985259">
      <w:bodyDiv w:val="1"/>
      <w:marLeft w:val="0"/>
      <w:marRight w:val="0"/>
      <w:marTop w:val="0"/>
      <w:marBottom w:val="0"/>
      <w:divBdr>
        <w:top w:val="none" w:sz="0" w:space="0" w:color="auto"/>
        <w:left w:val="none" w:sz="0" w:space="0" w:color="auto"/>
        <w:bottom w:val="none" w:sz="0" w:space="0" w:color="auto"/>
        <w:right w:val="none" w:sz="0" w:space="0" w:color="auto"/>
      </w:divBdr>
    </w:div>
    <w:div w:id="1391273966">
      <w:bodyDiv w:val="1"/>
      <w:marLeft w:val="0"/>
      <w:marRight w:val="0"/>
      <w:marTop w:val="0"/>
      <w:marBottom w:val="0"/>
      <w:divBdr>
        <w:top w:val="none" w:sz="0" w:space="0" w:color="auto"/>
        <w:left w:val="none" w:sz="0" w:space="0" w:color="auto"/>
        <w:bottom w:val="none" w:sz="0" w:space="0" w:color="auto"/>
        <w:right w:val="none" w:sz="0" w:space="0" w:color="auto"/>
      </w:divBdr>
      <w:divsChild>
        <w:div w:id="1731996684">
          <w:marLeft w:val="0"/>
          <w:marRight w:val="0"/>
          <w:marTop w:val="0"/>
          <w:marBottom w:val="0"/>
          <w:divBdr>
            <w:top w:val="none" w:sz="0" w:space="0" w:color="auto"/>
            <w:left w:val="none" w:sz="0" w:space="0" w:color="auto"/>
            <w:bottom w:val="none" w:sz="0" w:space="0" w:color="auto"/>
            <w:right w:val="none" w:sz="0" w:space="0" w:color="auto"/>
          </w:divBdr>
          <w:divsChild>
            <w:div w:id="1365711536">
              <w:marLeft w:val="0"/>
              <w:marRight w:val="0"/>
              <w:marTop w:val="0"/>
              <w:marBottom w:val="0"/>
              <w:divBdr>
                <w:top w:val="none" w:sz="0" w:space="0" w:color="auto"/>
                <w:left w:val="none" w:sz="0" w:space="0" w:color="auto"/>
                <w:bottom w:val="none" w:sz="0" w:space="0" w:color="auto"/>
                <w:right w:val="none" w:sz="0" w:space="0" w:color="auto"/>
              </w:divBdr>
              <w:divsChild>
                <w:div w:id="1769619826">
                  <w:marLeft w:val="0"/>
                  <w:marRight w:val="0"/>
                  <w:marTop w:val="0"/>
                  <w:marBottom w:val="0"/>
                  <w:divBdr>
                    <w:top w:val="none" w:sz="0" w:space="0" w:color="auto"/>
                    <w:left w:val="none" w:sz="0" w:space="0" w:color="auto"/>
                    <w:bottom w:val="none" w:sz="0" w:space="0" w:color="auto"/>
                    <w:right w:val="none" w:sz="0" w:space="0" w:color="auto"/>
                  </w:divBdr>
                  <w:divsChild>
                    <w:div w:id="82578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707614">
      <w:bodyDiv w:val="1"/>
      <w:marLeft w:val="0"/>
      <w:marRight w:val="0"/>
      <w:marTop w:val="0"/>
      <w:marBottom w:val="0"/>
      <w:divBdr>
        <w:top w:val="none" w:sz="0" w:space="0" w:color="auto"/>
        <w:left w:val="none" w:sz="0" w:space="0" w:color="auto"/>
        <w:bottom w:val="none" w:sz="0" w:space="0" w:color="auto"/>
        <w:right w:val="none" w:sz="0" w:space="0" w:color="auto"/>
      </w:divBdr>
      <w:divsChild>
        <w:div w:id="1155025163">
          <w:marLeft w:val="0"/>
          <w:marRight w:val="0"/>
          <w:marTop w:val="0"/>
          <w:marBottom w:val="0"/>
          <w:divBdr>
            <w:top w:val="none" w:sz="0" w:space="0" w:color="auto"/>
            <w:left w:val="none" w:sz="0" w:space="0" w:color="auto"/>
            <w:bottom w:val="none" w:sz="0" w:space="0" w:color="auto"/>
            <w:right w:val="none" w:sz="0" w:space="0" w:color="auto"/>
          </w:divBdr>
          <w:divsChild>
            <w:div w:id="1461729159">
              <w:marLeft w:val="0"/>
              <w:marRight w:val="0"/>
              <w:marTop w:val="0"/>
              <w:marBottom w:val="0"/>
              <w:divBdr>
                <w:top w:val="none" w:sz="0" w:space="0" w:color="auto"/>
                <w:left w:val="none" w:sz="0" w:space="0" w:color="auto"/>
                <w:bottom w:val="none" w:sz="0" w:space="0" w:color="auto"/>
                <w:right w:val="none" w:sz="0" w:space="0" w:color="auto"/>
              </w:divBdr>
              <w:divsChild>
                <w:div w:id="2132820665">
                  <w:marLeft w:val="0"/>
                  <w:marRight w:val="0"/>
                  <w:marTop w:val="0"/>
                  <w:marBottom w:val="0"/>
                  <w:divBdr>
                    <w:top w:val="none" w:sz="0" w:space="0" w:color="auto"/>
                    <w:left w:val="none" w:sz="0" w:space="0" w:color="auto"/>
                    <w:bottom w:val="none" w:sz="0" w:space="0" w:color="auto"/>
                    <w:right w:val="none" w:sz="0" w:space="0" w:color="auto"/>
                  </w:divBdr>
                  <w:divsChild>
                    <w:div w:id="13926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641655">
      <w:bodyDiv w:val="1"/>
      <w:marLeft w:val="0"/>
      <w:marRight w:val="0"/>
      <w:marTop w:val="0"/>
      <w:marBottom w:val="0"/>
      <w:divBdr>
        <w:top w:val="none" w:sz="0" w:space="0" w:color="auto"/>
        <w:left w:val="none" w:sz="0" w:space="0" w:color="auto"/>
        <w:bottom w:val="none" w:sz="0" w:space="0" w:color="auto"/>
        <w:right w:val="none" w:sz="0" w:space="0" w:color="auto"/>
      </w:divBdr>
    </w:div>
    <w:div w:id="1405177511">
      <w:bodyDiv w:val="1"/>
      <w:marLeft w:val="0"/>
      <w:marRight w:val="0"/>
      <w:marTop w:val="0"/>
      <w:marBottom w:val="0"/>
      <w:divBdr>
        <w:top w:val="none" w:sz="0" w:space="0" w:color="auto"/>
        <w:left w:val="none" w:sz="0" w:space="0" w:color="auto"/>
        <w:bottom w:val="none" w:sz="0" w:space="0" w:color="auto"/>
        <w:right w:val="none" w:sz="0" w:space="0" w:color="auto"/>
      </w:divBdr>
      <w:divsChild>
        <w:div w:id="2086606271">
          <w:marLeft w:val="0"/>
          <w:marRight w:val="0"/>
          <w:marTop w:val="0"/>
          <w:marBottom w:val="0"/>
          <w:divBdr>
            <w:top w:val="none" w:sz="0" w:space="0" w:color="auto"/>
            <w:left w:val="none" w:sz="0" w:space="0" w:color="auto"/>
            <w:bottom w:val="none" w:sz="0" w:space="0" w:color="auto"/>
            <w:right w:val="none" w:sz="0" w:space="0" w:color="auto"/>
          </w:divBdr>
          <w:divsChild>
            <w:div w:id="856692968">
              <w:marLeft w:val="0"/>
              <w:marRight w:val="0"/>
              <w:marTop w:val="0"/>
              <w:marBottom w:val="0"/>
              <w:divBdr>
                <w:top w:val="none" w:sz="0" w:space="0" w:color="auto"/>
                <w:left w:val="none" w:sz="0" w:space="0" w:color="auto"/>
                <w:bottom w:val="none" w:sz="0" w:space="0" w:color="auto"/>
                <w:right w:val="none" w:sz="0" w:space="0" w:color="auto"/>
              </w:divBdr>
              <w:divsChild>
                <w:div w:id="1175222926">
                  <w:marLeft w:val="0"/>
                  <w:marRight w:val="0"/>
                  <w:marTop w:val="0"/>
                  <w:marBottom w:val="0"/>
                  <w:divBdr>
                    <w:top w:val="none" w:sz="0" w:space="0" w:color="auto"/>
                    <w:left w:val="none" w:sz="0" w:space="0" w:color="auto"/>
                    <w:bottom w:val="none" w:sz="0" w:space="0" w:color="auto"/>
                    <w:right w:val="none" w:sz="0" w:space="0" w:color="auto"/>
                  </w:divBdr>
                  <w:divsChild>
                    <w:div w:id="112087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378633">
      <w:bodyDiv w:val="1"/>
      <w:marLeft w:val="0"/>
      <w:marRight w:val="0"/>
      <w:marTop w:val="0"/>
      <w:marBottom w:val="0"/>
      <w:divBdr>
        <w:top w:val="none" w:sz="0" w:space="0" w:color="auto"/>
        <w:left w:val="none" w:sz="0" w:space="0" w:color="auto"/>
        <w:bottom w:val="none" w:sz="0" w:space="0" w:color="auto"/>
        <w:right w:val="none" w:sz="0" w:space="0" w:color="auto"/>
      </w:divBdr>
      <w:divsChild>
        <w:div w:id="104468323">
          <w:marLeft w:val="0"/>
          <w:marRight w:val="0"/>
          <w:marTop w:val="0"/>
          <w:marBottom w:val="0"/>
          <w:divBdr>
            <w:top w:val="none" w:sz="0" w:space="0" w:color="auto"/>
            <w:left w:val="none" w:sz="0" w:space="0" w:color="auto"/>
            <w:bottom w:val="none" w:sz="0" w:space="0" w:color="auto"/>
            <w:right w:val="none" w:sz="0" w:space="0" w:color="auto"/>
          </w:divBdr>
        </w:div>
        <w:div w:id="1582451484">
          <w:marLeft w:val="0"/>
          <w:marRight w:val="0"/>
          <w:marTop w:val="0"/>
          <w:marBottom w:val="0"/>
          <w:divBdr>
            <w:top w:val="none" w:sz="0" w:space="0" w:color="auto"/>
            <w:left w:val="none" w:sz="0" w:space="0" w:color="auto"/>
            <w:bottom w:val="none" w:sz="0" w:space="0" w:color="auto"/>
            <w:right w:val="none" w:sz="0" w:space="0" w:color="auto"/>
          </w:divBdr>
        </w:div>
        <w:div w:id="1333605000">
          <w:marLeft w:val="0"/>
          <w:marRight w:val="0"/>
          <w:marTop w:val="0"/>
          <w:marBottom w:val="0"/>
          <w:divBdr>
            <w:top w:val="none" w:sz="0" w:space="0" w:color="auto"/>
            <w:left w:val="none" w:sz="0" w:space="0" w:color="auto"/>
            <w:bottom w:val="none" w:sz="0" w:space="0" w:color="auto"/>
            <w:right w:val="none" w:sz="0" w:space="0" w:color="auto"/>
          </w:divBdr>
          <w:divsChild>
            <w:div w:id="509104756">
              <w:marLeft w:val="0"/>
              <w:marRight w:val="0"/>
              <w:marTop w:val="0"/>
              <w:marBottom w:val="0"/>
              <w:divBdr>
                <w:top w:val="none" w:sz="0" w:space="0" w:color="auto"/>
                <w:left w:val="none" w:sz="0" w:space="0" w:color="auto"/>
                <w:bottom w:val="none" w:sz="0" w:space="0" w:color="auto"/>
                <w:right w:val="none" w:sz="0" w:space="0" w:color="auto"/>
              </w:divBdr>
            </w:div>
          </w:divsChild>
        </w:div>
        <w:div w:id="1956058710">
          <w:marLeft w:val="0"/>
          <w:marRight w:val="0"/>
          <w:marTop w:val="0"/>
          <w:marBottom w:val="0"/>
          <w:divBdr>
            <w:top w:val="none" w:sz="0" w:space="0" w:color="auto"/>
            <w:left w:val="none" w:sz="0" w:space="0" w:color="auto"/>
            <w:bottom w:val="none" w:sz="0" w:space="0" w:color="auto"/>
            <w:right w:val="none" w:sz="0" w:space="0" w:color="auto"/>
          </w:divBdr>
          <w:divsChild>
            <w:div w:id="1412192922">
              <w:marLeft w:val="0"/>
              <w:marRight w:val="0"/>
              <w:marTop w:val="0"/>
              <w:marBottom w:val="0"/>
              <w:divBdr>
                <w:top w:val="single" w:sz="12" w:space="0" w:color="4178BE"/>
                <w:left w:val="single" w:sz="12" w:space="0" w:color="4178BE"/>
                <w:bottom w:val="single" w:sz="12" w:space="0" w:color="4178BE"/>
                <w:right w:val="single" w:sz="12" w:space="0" w:color="4178BE"/>
              </w:divBdr>
              <w:divsChild>
                <w:div w:id="3240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11350">
          <w:marLeft w:val="0"/>
          <w:marRight w:val="0"/>
          <w:marTop w:val="0"/>
          <w:marBottom w:val="0"/>
          <w:divBdr>
            <w:top w:val="none" w:sz="0" w:space="0" w:color="auto"/>
            <w:left w:val="none" w:sz="0" w:space="0" w:color="auto"/>
            <w:bottom w:val="none" w:sz="0" w:space="0" w:color="auto"/>
            <w:right w:val="none" w:sz="0" w:space="0" w:color="auto"/>
          </w:divBdr>
        </w:div>
        <w:div w:id="1643971909">
          <w:marLeft w:val="0"/>
          <w:marRight w:val="0"/>
          <w:marTop w:val="0"/>
          <w:marBottom w:val="0"/>
          <w:divBdr>
            <w:top w:val="none" w:sz="0" w:space="0" w:color="auto"/>
            <w:left w:val="none" w:sz="0" w:space="0" w:color="auto"/>
            <w:bottom w:val="none" w:sz="0" w:space="0" w:color="auto"/>
            <w:right w:val="none" w:sz="0" w:space="0" w:color="auto"/>
          </w:divBdr>
        </w:div>
        <w:div w:id="420031954">
          <w:marLeft w:val="0"/>
          <w:marRight w:val="0"/>
          <w:marTop w:val="0"/>
          <w:marBottom w:val="0"/>
          <w:divBdr>
            <w:top w:val="none" w:sz="0" w:space="0" w:color="auto"/>
            <w:left w:val="none" w:sz="0" w:space="0" w:color="auto"/>
            <w:bottom w:val="none" w:sz="0" w:space="0" w:color="auto"/>
            <w:right w:val="none" w:sz="0" w:space="0" w:color="auto"/>
          </w:divBdr>
        </w:div>
      </w:divsChild>
    </w:div>
    <w:div w:id="1419717547">
      <w:bodyDiv w:val="1"/>
      <w:marLeft w:val="0"/>
      <w:marRight w:val="0"/>
      <w:marTop w:val="0"/>
      <w:marBottom w:val="0"/>
      <w:divBdr>
        <w:top w:val="none" w:sz="0" w:space="0" w:color="auto"/>
        <w:left w:val="none" w:sz="0" w:space="0" w:color="auto"/>
        <w:bottom w:val="none" w:sz="0" w:space="0" w:color="auto"/>
        <w:right w:val="none" w:sz="0" w:space="0" w:color="auto"/>
      </w:divBdr>
    </w:div>
    <w:div w:id="1421022801">
      <w:bodyDiv w:val="1"/>
      <w:marLeft w:val="0"/>
      <w:marRight w:val="0"/>
      <w:marTop w:val="0"/>
      <w:marBottom w:val="0"/>
      <w:divBdr>
        <w:top w:val="none" w:sz="0" w:space="0" w:color="auto"/>
        <w:left w:val="none" w:sz="0" w:space="0" w:color="auto"/>
        <w:bottom w:val="none" w:sz="0" w:space="0" w:color="auto"/>
        <w:right w:val="none" w:sz="0" w:space="0" w:color="auto"/>
      </w:divBdr>
    </w:div>
    <w:div w:id="1426071952">
      <w:bodyDiv w:val="1"/>
      <w:marLeft w:val="0"/>
      <w:marRight w:val="0"/>
      <w:marTop w:val="0"/>
      <w:marBottom w:val="0"/>
      <w:divBdr>
        <w:top w:val="none" w:sz="0" w:space="0" w:color="auto"/>
        <w:left w:val="none" w:sz="0" w:space="0" w:color="auto"/>
        <w:bottom w:val="none" w:sz="0" w:space="0" w:color="auto"/>
        <w:right w:val="none" w:sz="0" w:space="0" w:color="auto"/>
      </w:divBdr>
      <w:divsChild>
        <w:div w:id="10764725">
          <w:marLeft w:val="0"/>
          <w:marRight w:val="0"/>
          <w:marTop w:val="0"/>
          <w:marBottom w:val="0"/>
          <w:divBdr>
            <w:top w:val="none" w:sz="0" w:space="0" w:color="auto"/>
            <w:left w:val="none" w:sz="0" w:space="0" w:color="auto"/>
            <w:bottom w:val="none" w:sz="0" w:space="0" w:color="auto"/>
            <w:right w:val="none" w:sz="0" w:space="0" w:color="auto"/>
          </w:divBdr>
          <w:divsChild>
            <w:div w:id="1793816681">
              <w:marLeft w:val="0"/>
              <w:marRight w:val="0"/>
              <w:marTop w:val="0"/>
              <w:marBottom w:val="0"/>
              <w:divBdr>
                <w:top w:val="none" w:sz="0" w:space="0" w:color="auto"/>
                <w:left w:val="none" w:sz="0" w:space="0" w:color="auto"/>
                <w:bottom w:val="none" w:sz="0" w:space="0" w:color="auto"/>
                <w:right w:val="none" w:sz="0" w:space="0" w:color="auto"/>
              </w:divBdr>
            </w:div>
            <w:div w:id="118301962">
              <w:marLeft w:val="0"/>
              <w:marRight w:val="0"/>
              <w:marTop w:val="0"/>
              <w:marBottom w:val="0"/>
              <w:divBdr>
                <w:top w:val="none" w:sz="0" w:space="0" w:color="auto"/>
                <w:left w:val="none" w:sz="0" w:space="0" w:color="auto"/>
                <w:bottom w:val="none" w:sz="0" w:space="0" w:color="auto"/>
                <w:right w:val="none" w:sz="0" w:space="0" w:color="auto"/>
              </w:divBdr>
            </w:div>
            <w:div w:id="136798422">
              <w:marLeft w:val="0"/>
              <w:marRight w:val="0"/>
              <w:marTop w:val="0"/>
              <w:marBottom w:val="0"/>
              <w:divBdr>
                <w:top w:val="none" w:sz="0" w:space="0" w:color="auto"/>
                <w:left w:val="none" w:sz="0" w:space="0" w:color="auto"/>
                <w:bottom w:val="none" w:sz="0" w:space="0" w:color="auto"/>
                <w:right w:val="none" w:sz="0" w:space="0" w:color="auto"/>
              </w:divBdr>
            </w:div>
            <w:div w:id="397945609">
              <w:marLeft w:val="0"/>
              <w:marRight w:val="0"/>
              <w:marTop w:val="0"/>
              <w:marBottom w:val="0"/>
              <w:divBdr>
                <w:top w:val="none" w:sz="0" w:space="0" w:color="auto"/>
                <w:left w:val="none" w:sz="0" w:space="0" w:color="auto"/>
                <w:bottom w:val="none" w:sz="0" w:space="0" w:color="auto"/>
                <w:right w:val="none" w:sz="0" w:space="0" w:color="auto"/>
              </w:divBdr>
            </w:div>
            <w:div w:id="223100608">
              <w:marLeft w:val="0"/>
              <w:marRight w:val="0"/>
              <w:marTop w:val="0"/>
              <w:marBottom w:val="0"/>
              <w:divBdr>
                <w:top w:val="none" w:sz="0" w:space="0" w:color="auto"/>
                <w:left w:val="none" w:sz="0" w:space="0" w:color="auto"/>
                <w:bottom w:val="none" w:sz="0" w:space="0" w:color="auto"/>
                <w:right w:val="none" w:sz="0" w:space="0" w:color="auto"/>
              </w:divBdr>
            </w:div>
            <w:div w:id="1662659378">
              <w:marLeft w:val="0"/>
              <w:marRight w:val="0"/>
              <w:marTop w:val="0"/>
              <w:marBottom w:val="0"/>
              <w:divBdr>
                <w:top w:val="none" w:sz="0" w:space="0" w:color="auto"/>
                <w:left w:val="none" w:sz="0" w:space="0" w:color="auto"/>
                <w:bottom w:val="none" w:sz="0" w:space="0" w:color="auto"/>
                <w:right w:val="none" w:sz="0" w:space="0" w:color="auto"/>
              </w:divBdr>
            </w:div>
            <w:div w:id="736823586">
              <w:marLeft w:val="0"/>
              <w:marRight w:val="0"/>
              <w:marTop w:val="0"/>
              <w:marBottom w:val="0"/>
              <w:divBdr>
                <w:top w:val="none" w:sz="0" w:space="0" w:color="auto"/>
                <w:left w:val="none" w:sz="0" w:space="0" w:color="auto"/>
                <w:bottom w:val="none" w:sz="0" w:space="0" w:color="auto"/>
                <w:right w:val="none" w:sz="0" w:space="0" w:color="auto"/>
              </w:divBdr>
            </w:div>
            <w:div w:id="1765374686">
              <w:marLeft w:val="0"/>
              <w:marRight w:val="0"/>
              <w:marTop w:val="0"/>
              <w:marBottom w:val="0"/>
              <w:divBdr>
                <w:top w:val="none" w:sz="0" w:space="0" w:color="auto"/>
                <w:left w:val="none" w:sz="0" w:space="0" w:color="auto"/>
                <w:bottom w:val="none" w:sz="0" w:space="0" w:color="auto"/>
                <w:right w:val="none" w:sz="0" w:space="0" w:color="auto"/>
              </w:divBdr>
            </w:div>
            <w:div w:id="860315664">
              <w:marLeft w:val="0"/>
              <w:marRight w:val="0"/>
              <w:marTop w:val="0"/>
              <w:marBottom w:val="0"/>
              <w:divBdr>
                <w:top w:val="none" w:sz="0" w:space="0" w:color="auto"/>
                <w:left w:val="none" w:sz="0" w:space="0" w:color="auto"/>
                <w:bottom w:val="none" w:sz="0" w:space="0" w:color="auto"/>
                <w:right w:val="none" w:sz="0" w:space="0" w:color="auto"/>
              </w:divBdr>
            </w:div>
            <w:div w:id="1790275139">
              <w:marLeft w:val="0"/>
              <w:marRight w:val="0"/>
              <w:marTop w:val="0"/>
              <w:marBottom w:val="0"/>
              <w:divBdr>
                <w:top w:val="none" w:sz="0" w:space="0" w:color="auto"/>
                <w:left w:val="none" w:sz="0" w:space="0" w:color="auto"/>
                <w:bottom w:val="none" w:sz="0" w:space="0" w:color="auto"/>
                <w:right w:val="none" w:sz="0" w:space="0" w:color="auto"/>
              </w:divBdr>
            </w:div>
            <w:div w:id="784229274">
              <w:marLeft w:val="0"/>
              <w:marRight w:val="0"/>
              <w:marTop w:val="0"/>
              <w:marBottom w:val="0"/>
              <w:divBdr>
                <w:top w:val="none" w:sz="0" w:space="0" w:color="auto"/>
                <w:left w:val="none" w:sz="0" w:space="0" w:color="auto"/>
                <w:bottom w:val="none" w:sz="0" w:space="0" w:color="auto"/>
                <w:right w:val="none" w:sz="0" w:space="0" w:color="auto"/>
              </w:divBdr>
            </w:div>
            <w:div w:id="803818004">
              <w:marLeft w:val="0"/>
              <w:marRight w:val="0"/>
              <w:marTop w:val="0"/>
              <w:marBottom w:val="0"/>
              <w:divBdr>
                <w:top w:val="none" w:sz="0" w:space="0" w:color="auto"/>
                <w:left w:val="none" w:sz="0" w:space="0" w:color="auto"/>
                <w:bottom w:val="none" w:sz="0" w:space="0" w:color="auto"/>
                <w:right w:val="none" w:sz="0" w:space="0" w:color="auto"/>
              </w:divBdr>
            </w:div>
            <w:div w:id="2046952438">
              <w:marLeft w:val="0"/>
              <w:marRight w:val="0"/>
              <w:marTop w:val="0"/>
              <w:marBottom w:val="0"/>
              <w:divBdr>
                <w:top w:val="none" w:sz="0" w:space="0" w:color="auto"/>
                <w:left w:val="none" w:sz="0" w:space="0" w:color="auto"/>
                <w:bottom w:val="none" w:sz="0" w:space="0" w:color="auto"/>
                <w:right w:val="none" w:sz="0" w:space="0" w:color="auto"/>
              </w:divBdr>
            </w:div>
            <w:div w:id="1899976208">
              <w:marLeft w:val="0"/>
              <w:marRight w:val="0"/>
              <w:marTop w:val="0"/>
              <w:marBottom w:val="0"/>
              <w:divBdr>
                <w:top w:val="none" w:sz="0" w:space="0" w:color="auto"/>
                <w:left w:val="none" w:sz="0" w:space="0" w:color="auto"/>
                <w:bottom w:val="none" w:sz="0" w:space="0" w:color="auto"/>
                <w:right w:val="none" w:sz="0" w:space="0" w:color="auto"/>
              </w:divBdr>
            </w:div>
            <w:div w:id="1022829150">
              <w:marLeft w:val="0"/>
              <w:marRight w:val="0"/>
              <w:marTop w:val="0"/>
              <w:marBottom w:val="0"/>
              <w:divBdr>
                <w:top w:val="none" w:sz="0" w:space="0" w:color="auto"/>
                <w:left w:val="none" w:sz="0" w:space="0" w:color="auto"/>
                <w:bottom w:val="none" w:sz="0" w:space="0" w:color="auto"/>
                <w:right w:val="none" w:sz="0" w:space="0" w:color="auto"/>
              </w:divBdr>
            </w:div>
            <w:div w:id="152989437">
              <w:marLeft w:val="0"/>
              <w:marRight w:val="0"/>
              <w:marTop w:val="0"/>
              <w:marBottom w:val="0"/>
              <w:divBdr>
                <w:top w:val="none" w:sz="0" w:space="0" w:color="auto"/>
                <w:left w:val="none" w:sz="0" w:space="0" w:color="auto"/>
                <w:bottom w:val="none" w:sz="0" w:space="0" w:color="auto"/>
                <w:right w:val="none" w:sz="0" w:space="0" w:color="auto"/>
              </w:divBdr>
            </w:div>
            <w:div w:id="299463695">
              <w:marLeft w:val="0"/>
              <w:marRight w:val="0"/>
              <w:marTop w:val="0"/>
              <w:marBottom w:val="0"/>
              <w:divBdr>
                <w:top w:val="none" w:sz="0" w:space="0" w:color="auto"/>
                <w:left w:val="none" w:sz="0" w:space="0" w:color="auto"/>
                <w:bottom w:val="none" w:sz="0" w:space="0" w:color="auto"/>
                <w:right w:val="none" w:sz="0" w:space="0" w:color="auto"/>
              </w:divBdr>
            </w:div>
            <w:div w:id="453670407">
              <w:marLeft w:val="0"/>
              <w:marRight w:val="0"/>
              <w:marTop w:val="0"/>
              <w:marBottom w:val="0"/>
              <w:divBdr>
                <w:top w:val="none" w:sz="0" w:space="0" w:color="auto"/>
                <w:left w:val="none" w:sz="0" w:space="0" w:color="auto"/>
                <w:bottom w:val="none" w:sz="0" w:space="0" w:color="auto"/>
                <w:right w:val="none" w:sz="0" w:space="0" w:color="auto"/>
              </w:divBdr>
            </w:div>
            <w:div w:id="455030179">
              <w:marLeft w:val="0"/>
              <w:marRight w:val="0"/>
              <w:marTop w:val="0"/>
              <w:marBottom w:val="0"/>
              <w:divBdr>
                <w:top w:val="none" w:sz="0" w:space="0" w:color="auto"/>
                <w:left w:val="none" w:sz="0" w:space="0" w:color="auto"/>
                <w:bottom w:val="none" w:sz="0" w:space="0" w:color="auto"/>
                <w:right w:val="none" w:sz="0" w:space="0" w:color="auto"/>
              </w:divBdr>
            </w:div>
            <w:div w:id="1263950643">
              <w:marLeft w:val="0"/>
              <w:marRight w:val="0"/>
              <w:marTop w:val="0"/>
              <w:marBottom w:val="0"/>
              <w:divBdr>
                <w:top w:val="none" w:sz="0" w:space="0" w:color="auto"/>
                <w:left w:val="none" w:sz="0" w:space="0" w:color="auto"/>
                <w:bottom w:val="none" w:sz="0" w:space="0" w:color="auto"/>
                <w:right w:val="none" w:sz="0" w:space="0" w:color="auto"/>
              </w:divBdr>
            </w:div>
            <w:div w:id="1392191096">
              <w:marLeft w:val="0"/>
              <w:marRight w:val="0"/>
              <w:marTop w:val="0"/>
              <w:marBottom w:val="0"/>
              <w:divBdr>
                <w:top w:val="none" w:sz="0" w:space="0" w:color="auto"/>
                <w:left w:val="none" w:sz="0" w:space="0" w:color="auto"/>
                <w:bottom w:val="none" w:sz="0" w:space="0" w:color="auto"/>
                <w:right w:val="none" w:sz="0" w:space="0" w:color="auto"/>
              </w:divBdr>
            </w:div>
            <w:div w:id="1792016962">
              <w:marLeft w:val="0"/>
              <w:marRight w:val="0"/>
              <w:marTop w:val="0"/>
              <w:marBottom w:val="0"/>
              <w:divBdr>
                <w:top w:val="none" w:sz="0" w:space="0" w:color="auto"/>
                <w:left w:val="none" w:sz="0" w:space="0" w:color="auto"/>
                <w:bottom w:val="none" w:sz="0" w:space="0" w:color="auto"/>
                <w:right w:val="none" w:sz="0" w:space="0" w:color="auto"/>
              </w:divBdr>
            </w:div>
            <w:div w:id="826628593">
              <w:marLeft w:val="0"/>
              <w:marRight w:val="0"/>
              <w:marTop w:val="0"/>
              <w:marBottom w:val="0"/>
              <w:divBdr>
                <w:top w:val="none" w:sz="0" w:space="0" w:color="auto"/>
                <w:left w:val="none" w:sz="0" w:space="0" w:color="auto"/>
                <w:bottom w:val="none" w:sz="0" w:space="0" w:color="auto"/>
                <w:right w:val="none" w:sz="0" w:space="0" w:color="auto"/>
              </w:divBdr>
            </w:div>
            <w:div w:id="217057537">
              <w:marLeft w:val="0"/>
              <w:marRight w:val="0"/>
              <w:marTop w:val="0"/>
              <w:marBottom w:val="0"/>
              <w:divBdr>
                <w:top w:val="none" w:sz="0" w:space="0" w:color="auto"/>
                <w:left w:val="none" w:sz="0" w:space="0" w:color="auto"/>
                <w:bottom w:val="none" w:sz="0" w:space="0" w:color="auto"/>
                <w:right w:val="none" w:sz="0" w:space="0" w:color="auto"/>
              </w:divBdr>
            </w:div>
            <w:div w:id="77289891">
              <w:marLeft w:val="0"/>
              <w:marRight w:val="0"/>
              <w:marTop w:val="0"/>
              <w:marBottom w:val="0"/>
              <w:divBdr>
                <w:top w:val="none" w:sz="0" w:space="0" w:color="auto"/>
                <w:left w:val="none" w:sz="0" w:space="0" w:color="auto"/>
                <w:bottom w:val="none" w:sz="0" w:space="0" w:color="auto"/>
                <w:right w:val="none" w:sz="0" w:space="0" w:color="auto"/>
              </w:divBdr>
            </w:div>
            <w:div w:id="1494762829">
              <w:marLeft w:val="0"/>
              <w:marRight w:val="0"/>
              <w:marTop w:val="0"/>
              <w:marBottom w:val="0"/>
              <w:divBdr>
                <w:top w:val="none" w:sz="0" w:space="0" w:color="auto"/>
                <w:left w:val="none" w:sz="0" w:space="0" w:color="auto"/>
                <w:bottom w:val="none" w:sz="0" w:space="0" w:color="auto"/>
                <w:right w:val="none" w:sz="0" w:space="0" w:color="auto"/>
              </w:divBdr>
            </w:div>
            <w:div w:id="82755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035419">
      <w:bodyDiv w:val="1"/>
      <w:marLeft w:val="0"/>
      <w:marRight w:val="0"/>
      <w:marTop w:val="0"/>
      <w:marBottom w:val="0"/>
      <w:divBdr>
        <w:top w:val="none" w:sz="0" w:space="0" w:color="auto"/>
        <w:left w:val="none" w:sz="0" w:space="0" w:color="auto"/>
        <w:bottom w:val="none" w:sz="0" w:space="0" w:color="auto"/>
        <w:right w:val="none" w:sz="0" w:space="0" w:color="auto"/>
      </w:divBdr>
      <w:divsChild>
        <w:div w:id="1110277378">
          <w:marLeft w:val="0"/>
          <w:marRight w:val="0"/>
          <w:marTop w:val="0"/>
          <w:marBottom w:val="0"/>
          <w:divBdr>
            <w:top w:val="none" w:sz="0" w:space="0" w:color="auto"/>
            <w:left w:val="none" w:sz="0" w:space="0" w:color="auto"/>
            <w:bottom w:val="none" w:sz="0" w:space="0" w:color="auto"/>
            <w:right w:val="none" w:sz="0" w:space="0" w:color="auto"/>
          </w:divBdr>
          <w:divsChild>
            <w:div w:id="266232896">
              <w:marLeft w:val="0"/>
              <w:marRight w:val="0"/>
              <w:marTop w:val="0"/>
              <w:marBottom w:val="0"/>
              <w:divBdr>
                <w:top w:val="none" w:sz="0" w:space="0" w:color="auto"/>
                <w:left w:val="none" w:sz="0" w:space="0" w:color="auto"/>
                <w:bottom w:val="none" w:sz="0" w:space="0" w:color="auto"/>
                <w:right w:val="none" w:sz="0" w:space="0" w:color="auto"/>
              </w:divBdr>
            </w:div>
            <w:div w:id="167141618">
              <w:marLeft w:val="0"/>
              <w:marRight w:val="0"/>
              <w:marTop w:val="0"/>
              <w:marBottom w:val="0"/>
              <w:divBdr>
                <w:top w:val="none" w:sz="0" w:space="0" w:color="auto"/>
                <w:left w:val="none" w:sz="0" w:space="0" w:color="auto"/>
                <w:bottom w:val="none" w:sz="0" w:space="0" w:color="auto"/>
                <w:right w:val="none" w:sz="0" w:space="0" w:color="auto"/>
              </w:divBdr>
            </w:div>
            <w:div w:id="122160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258">
      <w:bodyDiv w:val="1"/>
      <w:marLeft w:val="0"/>
      <w:marRight w:val="0"/>
      <w:marTop w:val="0"/>
      <w:marBottom w:val="0"/>
      <w:divBdr>
        <w:top w:val="none" w:sz="0" w:space="0" w:color="auto"/>
        <w:left w:val="none" w:sz="0" w:space="0" w:color="auto"/>
        <w:bottom w:val="none" w:sz="0" w:space="0" w:color="auto"/>
        <w:right w:val="none" w:sz="0" w:space="0" w:color="auto"/>
      </w:divBdr>
      <w:divsChild>
        <w:div w:id="2089231672">
          <w:marLeft w:val="0"/>
          <w:marRight w:val="0"/>
          <w:marTop w:val="0"/>
          <w:marBottom w:val="0"/>
          <w:divBdr>
            <w:top w:val="none" w:sz="0" w:space="0" w:color="auto"/>
            <w:left w:val="none" w:sz="0" w:space="0" w:color="auto"/>
            <w:bottom w:val="none" w:sz="0" w:space="0" w:color="auto"/>
            <w:right w:val="none" w:sz="0" w:space="0" w:color="auto"/>
          </w:divBdr>
          <w:divsChild>
            <w:div w:id="1309748597">
              <w:marLeft w:val="0"/>
              <w:marRight w:val="0"/>
              <w:marTop w:val="0"/>
              <w:marBottom w:val="0"/>
              <w:divBdr>
                <w:top w:val="none" w:sz="0" w:space="0" w:color="auto"/>
                <w:left w:val="none" w:sz="0" w:space="0" w:color="auto"/>
                <w:bottom w:val="none" w:sz="0" w:space="0" w:color="auto"/>
                <w:right w:val="none" w:sz="0" w:space="0" w:color="auto"/>
              </w:divBdr>
              <w:divsChild>
                <w:div w:id="49614197">
                  <w:marLeft w:val="0"/>
                  <w:marRight w:val="0"/>
                  <w:marTop w:val="0"/>
                  <w:marBottom w:val="0"/>
                  <w:divBdr>
                    <w:top w:val="none" w:sz="0" w:space="0" w:color="auto"/>
                    <w:left w:val="none" w:sz="0" w:space="0" w:color="auto"/>
                    <w:bottom w:val="none" w:sz="0" w:space="0" w:color="auto"/>
                    <w:right w:val="none" w:sz="0" w:space="0" w:color="auto"/>
                  </w:divBdr>
                  <w:divsChild>
                    <w:div w:id="16374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099130">
      <w:bodyDiv w:val="1"/>
      <w:marLeft w:val="0"/>
      <w:marRight w:val="0"/>
      <w:marTop w:val="0"/>
      <w:marBottom w:val="0"/>
      <w:divBdr>
        <w:top w:val="none" w:sz="0" w:space="0" w:color="auto"/>
        <w:left w:val="none" w:sz="0" w:space="0" w:color="auto"/>
        <w:bottom w:val="none" w:sz="0" w:space="0" w:color="auto"/>
        <w:right w:val="none" w:sz="0" w:space="0" w:color="auto"/>
      </w:divBdr>
    </w:div>
    <w:div w:id="1444497831">
      <w:bodyDiv w:val="1"/>
      <w:marLeft w:val="0"/>
      <w:marRight w:val="0"/>
      <w:marTop w:val="0"/>
      <w:marBottom w:val="0"/>
      <w:divBdr>
        <w:top w:val="none" w:sz="0" w:space="0" w:color="auto"/>
        <w:left w:val="none" w:sz="0" w:space="0" w:color="auto"/>
        <w:bottom w:val="none" w:sz="0" w:space="0" w:color="auto"/>
        <w:right w:val="none" w:sz="0" w:space="0" w:color="auto"/>
      </w:divBdr>
      <w:divsChild>
        <w:div w:id="626205130">
          <w:marLeft w:val="0"/>
          <w:marRight w:val="0"/>
          <w:marTop w:val="0"/>
          <w:marBottom w:val="0"/>
          <w:divBdr>
            <w:top w:val="none" w:sz="0" w:space="0" w:color="auto"/>
            <w:left w:val="none" w:sz="0" w:space="0" w:color="auto"/>
            <w:bottom w:val="none" w:sz="0" w:space="0" w:color="auto"/>
            <w:right w:val="none" w:sz="0" w:space="0" w:color="auto"/>
          </w:divBdr>
          <w:divsChild>
            <w:div w:id="781926052">
              <w:marLeft w:val="0"/>
              <w:marRight w:val="0"/>
              <w:marTop w:val="0"/>
              <w:marBottom w:val="0"/>
              <w:divBdr>
                <w:top w:val="none" w:sz="0" w:space="0" w:color="auto"/>
                <w:left w:val="none" w:sz="0" w:space="0" w:color="auto"/>
                <w:bottom w:val="none" w:sz="0" w:space="0" w:color="auto"/>
                <w:right w:val="none" w:sz="0" w:space="0" w:color="auto"/>
              </w:divBdr>
              <w:divsChild>
                <w:div w:id="215548169">
                  <w:marLeft w:val="0"/>
                  <w:marRight w:val="0"/>
                  <w:marTop w:val="0"/>
                  <w:marBottom w:val="0"/>
                  <w:divBdr>
                    <w:top w:val="none" w:sz="0" w:space="0" w:color="auto"/>
                    <w:left w:val="none" w:sz="0" w:space="0" w:color="auto"/>
                    <w:bottom w:val="none" w:sz="0" w:space="0" w:color="auto"/>
                    <w:right w:val="none" w:sz="0" w:space="0" w:color="auto"/>
                  </w:divBdr>
                  <w:divsChild>
                    <w:div w:id="24519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390474">
      <w:bodyDiv w:val="1"/>
      <w:marLeft w:val="0"/>
      <w:marRight w:val="0"/>
      <w:marTop w:val="0"/>
      <w:marBottom w:val="0"/>
      <w:divBdr>
        <w:top w:val="none" w:sz="0" w:space="0" w:color="auto"/>
        <w:left w:val="none" w:sz="0" w:space="0" w:color="auto"/>
        <w:bottom w:val="none" w:sz="0" w:space="0" w:color="auto"/>
        <w:right w:val="none" w:sz="0" w:space="0" w:color="auto"/>
      </w:divBdr>
    </w:div>
    <w:div w:id="1466123964">
      <w:bodyDiv w:val="1"/>
      <w:marLeft w:val="0"/>
      <w:marRight w:val="0"/>
      <w:marTop w:val="0"/>
      <w:marBottom w:val="0"/>
      <w:divBdr>
        <w:top w:val="none" w:sz="0" w:space="0" w:color="auto"/>
        <w:left w:val="none" w:sz="0" w:space="0" w:color="auto"/>
        <w:bottom w:val="none" w:sz="0" w:space="0" w:color="auto"/>
        <w:right w:val="none" w:sz="0" w:space="0" w:color="auto"/>
      </w:divBdr>
    </w:div>
    <w:div w:id="1479956025">
      <w:bodyDiv w:val="1"/>
      <w:marLeft w:val="0"/>
      <w:marRight w:val="0"/>
      <w:marTop w:val="0"/>
      <w:marBottom w:val="0"/>
      <w:divBdr>
        <w:top w:val="none" w:sz="0" w:space="0" w:color="auto"/>
        <w:left w:val="none" w:sz="0" w:space="0" w:color="auto"/>
        <w:bottom w:val="none" w:sz="0" w:space="0" w:color="auto"/>
        <w:right w:val="none" w:sz="0" w:space="0" w:color="auto"/>
      </w:divBdr>
    </w:div>
    <w:div w:id="1480228674">
      <w:bodyDiv w:val="1"/>
      <w:marLeft w:val="0"/>
      <w:marRight w:val="0"/>
      <w:marTop w:val="0"/>
      <w:marBottom w:val="0"/>
      <w:divBdr>
        <w:top w:val="none" w:sz="0" w:space="0" w:color="auto"/>
        <w:left w:val="none" w:sz="0" w:space="0" w:color="auto"/>
        <w:bottom w:val="none" w:sz="0" w:space="0" w:color="auto"/>
        <w:right w:val="none" w:sz="0" w:space="0" w:color="auto"/>
      </w:divBdr>
      <w:divsChild>
        <w:div w:id="69155076">
          <w:marLeft w:val="0"/>
          <w:marRight w:val="0"/>
          <w:marTop w:val="0"/>
          <w:marBottom w:val="0"/>
          <w:divBdr>
            <w:top w:val="none" w:sz="0" w:space="0" w:color="auto"/>
            <w:left w:val="none" w:sz="0" w:space="0" w:color="auto"/>
            <w:bottom w:val="none" w:sz="0" w:space="0" w:color="auto"/>
            <w:right w:val="none" w:sz="0" w:space="0" w:color="auto"/>
          </w:divBdr>
          <w:divsChild>
            <w:div w:id="1497185354">
              <w:marLeft w:val="0"/>
              <w:marRight w:val="0"/>
              <w:marTop w:val="0"/>
              <w:marBottom w:val="0"/>
              <w:divBdr>
                <w:top w:val="none" w:sz="0" w:space="0" w:color="auto"/>
                <w:left w:val="none" w:sz="0" w:space="0" w:color="auto"/>
                <w:bottom w:val="none" w:sz="0" w:space="0" w:color="auto"/>
                <w:right w:val="none" w:sz="0" w:space="0" w:color="auto"/>
              </w:divBdr>
              <w:divsChild>
                <w:div w:id="219483416">
                  <w:marLeft w:val="0"/>
                  <w:marRight w:val="0"/>
                  <w:marTop w:val="0"/>
                  <w:marBottom w:val="0"/>
                  <w:divBdr>
                    <w:top w:val="none" w:sz="0" w:space="0" w:color="auto"/>
                    <w:left w:val="none" w:sz="0" w:space="0" w:color="auto"/>
                    <w:bottom w:val="none" w:sz="0" w:space="0" w:color="auto"/>
                    <w:right w:val="none" w:sz="0" w:space="0" w:color="auto"/>
                  </w:divBdr>
                  <w:divsChild>
                    <w:div w:id="85762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790978">
      <w:bodyDiv w:val="1"/>
      <w:marLeft w:val="0"/>
      <w:marRight w:val="0"/>
      <w:marTop w:val="0"/>
      <w:marBottom w:val="0"/>
      <w:divBdr>
        <w:top w:val="none" w:sz="0" w:space="0" w:color="auto"/>
        <w:left w:val="none" w:sz="0" w:space="0" w:color="auto"/>
        <w:bottom w:val="none" w:sz="0" w:space="0" w:color="auto"/>
        <w:right w:val="none" w:sz="0" w:space="0" w:color="auto"/>
      </w:divBdr>
    </w:div>
    <w:div w:id="1503004826">
      <w:bodyDiv w:val="1"/>
      <w:marLeft w:val="0"/>
      <w:marRight w:val="0"/>
      <w:marTop w:val="0"/>
      <w:marBottom w:val="0"/>
      <w:divBdr>
        <w:top w:val="none" w:sz="0" w:space="0" w:color="auto"/>
        <w:left w:val="none" w:sz="0" w:space="0" w:color="auto"/>
        <w:bottom w:val="none" w:sz="0" w:space="0" w:color="auto"/>
        <w:right w:val="none" w:sz="0" w:space="0" w:color="auto"/>
      </w:divBdr>
      <w:divsChild>
        <w:div w:id="1060783118">
          <w:marLeft w:val="0"/>
          <w:marRight w:val="0"/>
          <w:marTop w:val="0"/>
          <w:marBottom w:val="0"/>
          <w:divBdr>
            <w:top w:val="none" w:sz="0" w:space="0" w:color="auto"/>
            <w:left w:val="none" w:sz="0" w:space="0" w:color="auto"/>
            <w:bottom w:val="none" w:sz="0" w:space="0" w:color="auto"/>
            <w:right w:val="none" w:sz="0" w:space="0" w:color="auto"/>
          </w:divBdr>
          <w:divsChild>
            <w:div w:id="1331253842">
              <w:marLeft w:val="0"/>
              <w:marRight w:val="0"/>
              <w:marTop w:val="0"/>
              <w:marBottom w:val="0"/>
              <w:divBdr>
                <w:top w:val="none" w:sz="0" w:space="0" w:color="auto"/>
                <w:left w:val="none" w:sz="0" w:space="0" w:color="auto"/>
                <w:bottom w:val="none" w:sz="0" w:space="0" w:color="auto"/>
                <w:right w:val="none" w:sz="0" w:space="0" w:color="auto"/>
              </w:divBdr>
              <w:divsChild>
                <w:div w:id="654529414">
                  <w:marLeft w:val="0"/>
                  <w:marRight w:val="0"/>
                  <w:marTop w:val="0"/>
                  <w:marBottom w:val="0"/>
                  <w:divBdr>
                    <w:top w:val="none" w:sz="0" w:space="0" w:color="auto"/>
                    <w:left w:val="none" w:sz="0" w:space="0" w:color="auto"/>
                    <w:bottom w:val="none" w:sz="0" w:space="0" w:color="auto"/>
                    <w:right w:val="none" w:sz="0" w:space="0" w:color="auto"/>
                  </w:divBdr>
                  <w:divsChild>
                    <w:div w:id="127586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667282">
      <w:bodyDiv w:val="1"/>
      <w:marLeft w:val="0"/>
      <w:marRight w:val="0"/>
      <w:marTop w:val="0"/>
      <w:marBottom w:val="0"/>
      <w:divBdr>
        <w:top w:val="none" w:sz="0" w:space="0" w:color="auto"/>
        <w:left w:val="none" w:sz="0" w:space="0" w:color="auto"/>
        <w:bottom w:val="none" w:sz="0" w:space="0" w:color="auto"/>
        <w:right w:val="none" w:sz="0" w:space="0" w:color="auto"/>
      </w:divBdr>
    </w:div>
    <w:div w:id="1512380482">
      <w:bodyDiv w:val="1"/>
      <w:marLeft w:val="0"/>
      <w:marRight w:val="0"/>
      <w:marTop w:val="0"/>
      <w:marBottom w:val="0"/>
      <w:divBdr>
        <w:top w:val="none" w:sz="0" w:space="0" w:color="auto"/>
        <w:left w:val="none" w:sz="0" w:space="0" w:color="auto"/>
        <w:bottom w:val="none" w:sz="0" w:space="0" w:color="auto"/>
        <w:right w:val="none" w:sz="0" w:space="0" w:color="auto"/>
      </w:divBdr>
    </w:div>
    <w:div w:id="1512835567">
      <w:bodyDiv w:val="1"/>
      <w:marLeft w:val="0"/>
      <w:marRight w:val="0"/>
      <w:marTop w:val="0"/>
      <w:marBottom w:val="0"/>
      <w:divBdr>
        <w:top w:val="none" w:sz="0" w:space="0" w:color="auto"/>
        <w:left w:val="none" w:sz="0" w:space="0" w:color="auto"/>
        <w:bottom w:val="none" w:sz="0" w:space="0" w:color="auto"/>
        <w:right w:val="none" w:sz="0" w:space="0" w:color="auto"/>
      </w:divBdr>
    </w:div>
    <w:div w:id="1521312179">
      <w:bodyDiv w:val="1"/>
      <w:marLeft w:val="0"/>
      <w:marRight w:val="0"/>
      <w:marTop w:val="0"/>
      <w:marBottom w:val="0"/>
      <w:divBdr>
        <w:top w:val="none" w:sz="0" w:space="0" w:color="auto"/>
        <w:left w:val="none" w:sz="0" w:space="0" w:color="auto"/>
        <w:bottom w:val="none" w:sz="0" w:space="0" w:color="auto"/>
        <w:right w:val="none" w:sz="0" w:space="0" w:color="auto"/>
      </w:divBdr>
    </w:div>
    <w:div w:id="1524132181">
      <w:bodyDiv w:val="1"/>
      <w:marLeft w:val="0"/>
      <w:marRight w:val="0"/>
      <w:marTop w:val="0"/>
      <w:marBottom w:val="0"/>
      <w:divBdr>
        <w:top w:val="none" w:sz="0" w:space="0" w:color="auto"/>
        <w:left w:val="none" w:sz="0" w:space="0" w:color="auto"/>
        <w:bottom w:val="none" w:sz="0" w:space="0" w:color="auto"/>
        <w:right w:val="none" w:sz="0" w:space="0" w:color="auto"/>
      </w:divBdr>
    </w:div>
    <w:div w:id="1525552240">
      <w:bodyDiv w:val="1"/>
      <w:marLeft w:val="0"/>
      <w:marRight w:val="0"/>
      <w:marTop w:val="0"/>
      <w:marBottom w:val="0"/>
      <w:divBdr>
        <w:top w:val="none" w:sz="0" w:space="0" w:color="auto"/>
        <w:left w:val="none" w:sz="0" w:space="0" w:color="auto"/>
        <w:bottom w:val="none" w:sz="0" w:space="0" w:color="auto"/>
        <w:right w:val="none" w:sz="0" w:space="0" w:color="auto"/>
      </w:divBdr>
      <w:divsChild>
        <w:div w:id="772628672">
          <w:marLeft w:val="0"/>
          <w:marRight w:val="0"/>
          <w:marTop w:val="0"/>
          <w:marBottom w:val="0"/>
          <w:divBdr>
            <w:top w:val="none" w:sz="0" w:space="0" w:color="auto"/>
            <w:left w:val="none" w:sz="0" w:space="0" w:color="auto"/>
            <w:bottom w:val="none" w:sz="0" w:space="0" w:color="auto"/>
            <w:right w:val="none" w:sz="0" w:space="0" w:color="auto"/>
          </w:divBdr>
          <w:divsChild>
            <w:div w:id="807670309">
              <w:marLeft w:val="0"/>
              <w:marRight w:val="0"/>
              <w:marTop w:val="0"/>
              <w:marBottom w:val="0"/>
              <w:divBdr>
                <w:top w:val="none" w:sz="0" w:space="0" w:color="auto"/>
                <w:left w:val="none" w:sz="0" w:space="0" w:color="auto"/>
                <w:bottom w:val="none" w:sz="0" w:space="0" w:color="auto"/>
                <w:right w:val="none" w:sz="0" w:space="0" w:color="auto"/>
              </w:divBdr>
              <w:divsChild>
                <w:div w:id="719862906">
                  <w:marLeft w:val="0"/>
                  <w:marRight w:val="0"/>
                  <w:marTop w:val="0"/>
                  <w:marBottom w:val="0"/>
                  <w:divBdr>
                    <w:top w:val="none" w:sz="0" w:space="0" w:color="auto"/>
                    <w:left w:val="none" w:sz="0" w:space="0" w:color="auto"/>
                    <w:bottom w:val="none" w:sz="0" w:space="0" w:color="auto"/>
                    <w:right w:val="none" w:sz="0" w:space="0" w:color="auto"/>
                  </w:divBdr>
                  <w:divsChild>
                    <w:div w:id="77255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14942">
      <w:bodyDiv w:val="1"/>
      <w:marLeft w:val="0"/>
      <w:marRight w:val="0"/>
      <w:marTop w:val="0"/>
      <w:marBottom w:val="0"/>
      <w:divBdr>
        <w:top w:val="none" w:sz="0" w:space="0" w:color="auto"/>
        <w:left w:val="none" w:sz="0" w:space="0" w:color="auto"/>
        <w:bottom w:val="none" w:sz="0" w:space="0" w:color="auto"/>
        <w:right w:val="none" w:sz="0" w:space="0" w:color="auto"/>
      </w:divBdr>
      <w:divsChild>
        <w:div w:id="953101185">
          <w:marLeft w:val="0"/>
          <w:marRight w:val="0"/>
          <w:marTop w:val="0"/>
          <w:marBottom w:val="0"/>
          <w:divBdr>
            <w:top w:val="none" w:sz="0" w:space="0" w:color="auto"/>
            <w:left w:val="none" w:sz="0" w:space="0" w:color="auto"/>
            <w:bottom w:val="none" w:sz="0" w:space="0" w:color="auto"/>
            <w:right w:val="none" w:sz="0" w:space="0" w:color="auto"/>
          </w:divBdr>
        </w:div>
        <w:div w:id="2052416417">
          <w:marLeft w:val="0"/>
          <w:marRight w:val="0"/>
          <w:marTop w:val="0"/>
          <w:marBottom w:val="0"/>
          <w:divBdr>
            <w:top w:val="none" w:sz="0" w:space="0" w:color="auto"/>
            <w:left w:val="none" w:sz="0" w:space="0" w:color="auto"/>
            <w:bottom w:val="none" w:sz="0" w:space="0" w:color="auto"/>
            <w:right w:val="none" w:sz="0" w:space="0" w:color="auto"/>
          </w:divBdr>
        </w:div>
        <w:div w:id="1273365324">
          <w:marLeft w:val="0"/>
          <w:marRight w:val="0"/>
          <w:marTop w:val="0"/>
          <w:marBottom w:val="0"/>
          <w:divBdr>
            <w:top w:val="none" w:sz="0" w:space="0" w:color="auto"/>
            <w:left w:val="none" w:sz="0" w:space="0" w:color="auto"/>
            <w:bottom w:val="none" w:sz="0" w:space="0" w:color="auto"/>
            <w:right w:val="none" w:sz="0" w:space="0" w:color="auto"/>
          </w:divBdr>
        </w:div>
        <w:div w:id="2006082897">
          <w:marLeft w:val="0"/>
          <w:marRight w:val="0"/>
          <w:marTop w:val="0"/>
          <w:marBottom w:val="0"/>
          <w:divBdr>
            <w:top w:val="none" w:sz="0" w:space="0" w:color="auto"/>
            <w:left w:val="none" w:sz="0" w:space="0" w:color="auto"/>
            <w:bottom w:val="none" w:sz="0" w:space="0" w:color="auto"/>
            <w:right w:val="none" w:sz="0" w:space="0" w:color="auto"/>
          </w:divBdr>
        </w:div>
        <w:div w:id="125007802">
          <w:marLeft w:val="0"/>
          <w:marRight w:val="0"/>
          <w:marTop w:val="0"/>
          <w:marBottom w:val="0"/>
          <w:divBdr>
            <w:top w:val="none" w:sz="0" w:space="0" w:color="auto"/>
            <w:left w:val="none" w:sz="0" w:space="0" w:color="auto"/>
            <w:bottom w:val="none" w:sz="0" w:space="0" w:color="auto"/>
            <w:right w:val="none" w:sz="0" w:space="0" w:color="auto"/>
          </w:divBdr>
        </w:div>
        <w:div w:id="1024672324">
          <w:marLeft w:val="0"/>
          <w:marRight w:val="0"/>
          <w:marTop w:val="0"/>
          <w:marBottom w:val="0"/>
          <w:divBdr>
            <w:top w:val="none" w:sz="0" w:space="0" w:color="auto"/>
            <w:left w:val="none" w:sz="0" w:space="0" w:color="auto"/>
            <w:bottom w:val="none" w:sz="0" w:space="0" w:color="auto"/>
            <w:right w:val="none" w:sz="0" w:space="0" w:color="auto"/>
          </w:divBdr>
        </w:div>
        <w:div w:id="1482578883">
          <w:marLeft w:val="0"/>
          <w:marRight w:val="0"/>
          <w:marTop w:val="0"/>
          <w:marBottom w:val="0"/>
          <w:divBdr>
            <w:top w:val="none" w:sz="0" w:space="0" w:color="auto"/>
            <w:left w:val="none" w:sz="0" w:space="0" w:color="auto"/>
            <w:bottom w:val="none" w:sz="0" w:space="0" w:color="auto"/>
            <w:right w:val="none" w:sz="0" w:space="0" w:color="auto"/>
          </w:divBdr>
        </w:div>
        <w:div w:id="1559516399">
          <w:marLeft w:val="0"/>
          <w:marRight w:val="0"/>
          <w:marTop w:val="0"/>
          <w:marBottom w:val="0"/>
          <w:divBdr>
            <w:top w:val="none" w:sz="0" w:space="0" w:color="auto"/>
            <w:left w:val="none" w:sz="0" w:space="0" w:color="auto"/>
            <w:bottom w:val="none" w:sz="0" w:space="0" w:color="auto"/>
            <w:right w:val="none" w:sz="0" w:space="0" w:color="auto"/>
          </w:divBdr>
        </w:div>
        <w:div w:id="1873955167">
          <w:marLeft w:val="0"/>
          <w:marRight w:val="0"/>
          <w:marTop w:val="0"/>
          <w:marBottom w:val="0"/>
          <w:divBdr>
            <w:top w:val="none" w:sz="0" w:space="0" w:color="auto"/>
            <w:left w:val="none" w:sz="0" w:space="0" w:color="auto"/>
            <w:bottom w:val="none" w:sz="0" w:space="0" w:color="auto"/>
            <w:right w:val="none" w:sz="0" w:space="0" w:color="auto"/>
          </w:divBdr>
        </w:div>
        <w:div w:id="1736006447">
          <w:marLeft w:val="0"/>
          <w:marRight w:val="0"/>
          <w:marTop w:val="0"/>
          <w:marBottom w:val="0"/>
          <w:divBdr>
            <w:top w:val="none" w:sz="0" w:space="0" w:color="auto"/>
            <w:left w:val="none" w:sz="0" w:space="0" w:color="auto"/>
            <w:bottom w:val="none" w:sz="0" w:space="0" w:color="auto"/>
            <w:right w:val="none" w:sz="0" w:space="0" w:color="auto"/>
          </w:divBdr>
        </w:div>
        <w:div w:id="1280913663">
          <w:marLeft w:val="0"/>
          <w:marRight w:val="0"/>
          <w:marTop w:val="0"/>
          <w:marBottom w:val="0"/>
          <w:divBdr>
            <w:top w:val="none" w:sz="0" w:space="0" w:color="auto"/>
            <w:left w:val="none" w:sz="0" w:space="0" w:color="auto"/>
            <w:bottom w:val="none" w:sz="0" w:space="0" w:color="auto"/>
            <w:right w:val="none" w:sz="0" w:space="0" w:color="auto"/>
          </w:divBdr>
        </w:div>
        <w:div w:id="920867725">
          <w:marLeft w:val="0"/>
          <w:marRight w:val="0"/>
          <w:marTop w:val="0"/>
          <w:marBottom w:val="0"/>
          <w:divBdr>
            <w:top w:val="none" w:sz="0" w:space="0" w:color="auto"/>
            <w:left w:val="none" w:sz="0" w:space="0" w:color="auto"/>
            <w:bottom w:val="none" w:sz="0" w:space="0" w:color="auto"/>
            <w:right w:val="none" w:sz="0" w:space="0" w:color="auto"/>
          </w:divBdr>
        </w:div>
        <w:div w:id="1986277473">
          <w:marLeft w:val="0"/>
          <w:marRight w:val="0"/>
          <w:marTop w:val="0"/>
          <w:marBottom w:val="0"/>
          <w:divBdr>
            <w:top w:val="none" w:sz="0" w:space="0" w:color="auto"/>
            <w:left w:val="none" w:sz="0" w:space="0" w:color="auto"/>
            <w:bottom w:val="none" w:sz="0" w:space="0" w:color="auto"/>
            <w:right w:val="none" w:sz="0" w:space="0" w:color="auto"/>
          </w:divBdr>
        </w:div>
        <w:div w:id="460924944">
          <w:marLeft w:val="0"/>
          <w:marRight w:val="0"/>
          <w:marTop w:val="0"/>
          <w:marBottom w:val="0"/>
          <w:divBdr>
            <w:top w:val="none" w:sz="0" w:space="0" w:color="auto"/>
            <w:left w:val="none" w:sz="0" w:space="0" w:color="auto"/>
            <w:bottom w:val="none" w:sz="0" w:space="0" w:color="auto"/>
            <w:right w:val="none" w:sz="0" w:space="0" w:color="auto"/>
          </w:divBdr>
        </w:div>
        <w:div w:id="306517912">
          <w:marLeft w:val="0"/>
          <w:marRight w:val="0"/>
          <w:marTop w:val="0"/>
          <w:marBottom w:val="0"/>
          <w:divBdr>
            <w:top w:val="none" w:sz="0" w:space="0" w:color="auto"/>
            <w:left w:val="none" w:sz="0" w:space="0" w:color="auto"/>
            <w:bottom w:val="none" w:sz="0" w:space="0" w:color="auto"/>
            <w:right w:val="none" w:sz="0" w:space="0" w:color="auto"/>
          </w:divBdr>
        </w:div>
        <w:div w:id="982848189">
          <w:marLeft w:val="0"/>
          <w:marRight w:val="0"/>
          <w:marTop w:val="0"/>
          <w:marBottom w:val="0"/>
          <w:divBdr>
            <w:top w:val="none" w:sz="0" w:space="0" w:color="auto"/>
            <w:left w:val="none" w:sz="0" w:space="0" w:color="auto"/>
            <w:bottom w:val="none" w:sz="0" w:space="0" w:color="auto"/>
            <w:right w:val="none" w:sz="0" w:space="0" w:color="auto"/>
          </w:divBdr>
        </w:div>
        <w:div w:id="1884562325">
          <w:marLeft w:val="0"/>
          <w:marRight w:val="0"/>
          <w:marTop w:val="0"/>
          <w:marBottom w:val="0"/>
          <w:divBdr>
            <w:top w:val="none" w:sz="0" w:space="0" w:color="auto"/>
            <w:left w:val="none" w:sz="0" w:space="0" w:color="auto"/>
            <w:bottom w:val="none" w:sz="0" w:space="0" w:color="auto"/>
            <w:right w:val="none" w:sz="0" w:space="0" w:color="auto"/>
          </w:divBdr>
        </w:div>
        <w:div w:id="655886837">
          <w:marLeft w:val="0"/>
          <w:marRight w:val="0"/>
          <w:marTop w:val="0"/>
          <w:marBottom w:val="0"/>
          <w:divBdr>
            <w:top w:val="none" w:sz="0" w:space="0" w:color="auto"/>
            <w:left w:val="none" w:sz="0" w:space="0" w:color="auto"/>
            <w:bottom w:val="none" w:sz="0" w:space="0" w:color="auto"/>
            <w:right w:val="none" w:sz="0" w:space="0" w:color="auto"/>
          </w:divBdr>
        </w:div>
        <w:div w:id="249630517">
          <w:marLeft w:val="0"/>
          <w:marRight w:val="0"/>
          <w:marTop w:val="0"/>
          <w:marBottom w:val="0"/>
          <w:divBdr>
            <w:top w:val="none" w:sz="0" w:space="0" w:color="auto"/>
            <w:left w:val="none" w:sz="0" w:space="0" w:color="auto"/>
            <w:bottom w:val="none" w:sz="0" w:space="0" w:color="auto"/>
            <w:right w:val="none" w:sz="0" w:space="0" w:color="auto"/>
          </w:divBdr>
        </w:div>
        <w:div w:id="1584027025">
          <w:marLeft w:val="0"/>
          <w:marRight w:val="0"/>
          <w:marTop w:val="0"/>
          <w:marBottom w:val="0"/>
          <w:divBdr>
            <w:top w:val="none" w:sz="0" w:space="0" w:color="auto"/>
            <w:left w:val="none" w:sz="0" w:space="0" w:color="auto"/>
            <w:bottom w:val="none" w:sz="0" w:space="0" w:color="auto"/>
            <w:right w:val="none" w:sz="0" w:space="0" w:color="auto"/>
          </w:divBdr>
        </w:div>
        <w:div w:id="753090927">
          <w:marLeft w:val="0"/>
          <w:marRight w:val="0"/>
          <w:marTop w:val="0"/>
          <w:marBottom w:val="0"/>
          <w:divBdr>
            <w:top w:val="none" w:sz="0" w:space="0" w:color="auto"/>
            <w:left w:val="none" w:sz="0" w:space="0" w:color="auto"/>
            <w:bottom w:val="none" w:sz="0" w:space="0" w:color="auto"/>
            <w:right w:val="none" w:sz="0" w:space="0" w:color="auto"/>
          </w:divBdr>
        </w:div>
        <w:div w:id="1476993115">
          <w:marLeft w:val="0"/>
          <w:marRight w:val="0"/>
          <w:marTop w:val="0"/>
          <w:marBottom w:val="0"/>
          <w:divBdr>
            <w:top w:val="none" w:sz="0" w:space="0" w:color="auto"/>
            <w:left w:val="none" w:sz="0" w:space="0" w:color="auto"/>
            <w:bottom w:val="none" w:sz="0" w:space="0" w:color="auto"/>
            <w:right w:val="none" w:sz="0" w:space="0" w:color="auto"/>
          </w:divBdr>
        </w:div>
        <w:div w:id="1670863247">
          <w:marLeft w:val="0"/>
          <w:marRight w:val="0"/>
          <w:marTop w:val="0"/>
          <w:marBottom w:val="0"/>
          <w:divBdr>
            <w:top w:val="none" w:sz="0" w:space="0" w:color="auto"/>
            <w:left w:val="none" w:sz="0" w:space="0" w:color="auto"/>
            <w:bottom w:val="none" w:sz="0" w:space="0" w:color="auto"/>
            <w:right w:val="none" w:sz="0" w:space="0" w:color="auto"/>
          </w:divBdr>
        </w:div>
        <w:div w:id="1610773710">
          <w:marLeft w:val="0"/>
          <w:marRight w:val="0"/>
          <w:marTop w:val="0"/>
          <w:marBottom w:val="0"/>
          <w:divBdr>
            <w:top w:val="none" w:sz="0" w:space="0" w:color="auto"/>
            <w:left w:val="none" w:sz="0" w:space="0" w:color="auto"/>
            <w:bottom w:val="none" w:sz="0" w:space="0" w:color="auto"/>
            <w:right w:val="none" w:sz="0" w:space="0" w:color="auto"/>
          </w:divBdr>
        </w:div>
        <w:div w:id="453444304">
          <w:marLeft w:val="0"/>
          <w:marRight w:val="0"/>
          <w:marTop w:val="0"/>
          <w:marBottom w:val="0"/>
          <w:divBdr>
            <w:top w:val="none" w:sz="0" w:space="0" w:color="auto"/>
            <w:left w:val="none" w:sz="0" w:space="0" w:color="auto"/>
            <w:bottom w:val="none" w:sz="0" w:space="0" w:color="auto"/>
            <w:right w:val="none" w:sz="0" w:space="0" w:color="auto"/>
          </w:divBdr>
        </w:div>
        <w:div w:id="1991641052">
          <w:marLeft w:val="0"/>
          <w:marRight w:val="0"/>
          <w:marTop w:val="0"/>
          <w:marBottom w:val="0"/>
          <w:divBdr>
            <w:top w:val="none" w:sz="0" w:space="0" w:color="auto"/>
            <w:left w:val="none" w:sz="0" w:space="0" w:color="auto"/>
            <w:bottom w:val="none" w:sz="0" w:space="0" w:color="auto"/>
            <w:right w:val="none" w:sz="0" w:space="0" w:color="auto"/>
          </w:divBdr>
        </w:div>
        <w:div w:id="2081099157">
          <w:marLeft w:val="0"/>
          <w:marRight w:val="0"/>
          <w:marTop w:val="0"/>
          <w:marBottom w:val="0"/>
          <w:divBdr>
            <w:top w:val="none" w:sz="0" w:space="0" w:color="auto"/>
            <w:left w:val="none" w:sz="0" w:space="0" w:color="auto"/>
            <w:bottom w:val="none" w:sz="0" w:space="0" w:color="auto"/>
            <w:right w:val="none" w:sz="0" w:space="0" w:color="auto"/>
          </w:divBdr>
        </w:div>
        <w:div w:id="323168655">
          <w:marLeft w:val="0"/>
          <w:marRight w:val="0"/>
          <w:marTop w:val="0"/>
          <w:marBottom w:val="0"/>
          <w:divBdr>
            <w:top w:val="none" w:sz="0" w:space="0" w:color="auto"/>
            <w:left w:val="none" w:sz="0" w:space="0" w:color="auto"/>
            <w:bottom w:val="none" w:sz="0" w:space="0" w:color="auto"/>
            <w:right w:val="none" w:sz="0" w:space="0" w:color="auto"/>
          </w:divBdr>
        </w:div>
      </w:divsChild>
    </w:div>
    <w:div w:id="1530029229">
      <w:bodyDiv w:val="1"/>
      <w:marLeft w:val="0"/>
      <w:marRight w:val="0"/>
      <w:marTop w:val="0"/>
      <w:marBottom w:val="0"/>
      <w:divBdr>
        <w:top w:val="none" w:sz="0" w:space="0" w:color="auto"/>
        <w:left w:val="none" w:sz="0" w:space="0" w:color="auto"/>
        <w:bottom w:val="none" w:sz="0" w:space="0" w:color="auto"/>
        <w:right w:val="none" w:sz="0" w:space="0" w:color="auto"/>
      </w:divBdr>
    </w:div>
    <w:div w:id="1534342435">
      <w:bodyDiv w:val="1"/>
      <w:marLeft w:val="0"/>
      <w:marRight w:val="0"/>
      <w:marTop w:val="0"/>
      <w:marBottom w:val="0"/>
      <w:divBdr>
        <w:top w:val="none" w:sz="0" w:space="0" w:color="auto"/>
        <w:left w:val="none" w:sz="0" w:space="0" w:color="auto"/>
        <w:bottom w:val="none" w:sz="0" w:space="0" w:color="auto"/>
        <w:right w:val="none" w:sz="0" w:space="0" w:color="auto"/>
      </w:divBdr>
      <w:divsChild>
        <w:div w:id="876503002">
          <w:marLeft w:val="0"/>
          <w:marRight w:val="0"/>
          <w:marTop w:val="0"/>
          <w:marBottom w:val="0"/>
          <w:divBdr>
            <w:top w:val="none" w:sz="0" w:space="0" w:color="auto"/>
            <w:left w:val="none" w:sz="0" w:space="0" w:color="auto"/>
            <w:bottom w:val="none" w:sz="0" w:space="0" w:color="auto"/>
            <w:right w:val="none" w:sz="0" w:space="0" w:color="auto"/>
          </w:divBdr>
          <w:divsChild>
            <w:div w:id="2019043152">
              <w:marLeft w:val="0"/>
              <w:marRight w:val="0"/>
              <w:marTop w:val="0"/>
              <w:marBottom w:val="0"/>
              <w:divBdr>
                <w:top w:val="none" w:sz="0" w:space="0" w:color="auto"/>
                <w:left w:val="none" w:sz="0" w:space="0" w:color="auto"/>
                <w:bottom w:val="none" w:sz="0" w:space="0" w:color="auto"/>
                <w:right w:val="none" w:sz="0" w:space="0" w:color="auto"/>
              </w:divBdr>
              <w:divsChild>
                <w:div w:id="1923637958">
                  <w:marLeft w:val="0"/>
                  <w:marRight w:val="0"/>
                  <w:marTop w:val="0"/>
                  <w:marBottom w:val="0"/>
                  <w:divBdr>
                    <w:top w:val="none" w:sz="0" w:space="0" w:color="auto"/>
                    <w:left w:val="none" w:sz="0" w:space="0" w:color="auto"/>
                    <w:bottom w:val="none" w:sz="0" w:space="0" w:color="auto"/>
                    <w:right w:val="none" w:sz="0" w:space="0" w:color="auto"/>
                  </w:divBdr>
                  <w:divsChild>
                    <w:div w:id="119315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147751">
      <w:bodyDiv w:val="1"/>
      <w:marLeft w:val="0"/>
      <w:marRight w:val="0"/>
      <w:marTop w:val="0"/>
      <w:marBottom w:val="0"/>
      <w:divBdr>
        <w:top w:val="none" w:sz="0" w:space="0" w:color="auto"/>
        <w:left w:val="none" w:sz="0" w:space="0" w:color="auto"/>
        <w:bottom w:val="none" w:sz="0" w:space="0" w:color="auto"/>
        <w:right w:val="none" w:sz="0" w:space="0" w:color="auto"/>
      </w:divBdr>
      <w:divsChild>
        <w:div w:id="919485650">
          <w:marLeft w:val="0"/>
          <w:marRight w:val="0"/>
          <w:marTop w:val="0"/>
          <w:marBottom w:val="0"/>
          <w:divBdr>
            <w:top w:val="none" w:sz="0" w:space="0" w:color="auto"/>
            <w:left w:val="none" w:sz="0" w:space="0" w:color="auto"/>
            <w:bottom w:val="none" w:sz="0" w:space="0" w:color="auto"/>
            <w:right w:val="none" w:sz="0" w:space="0" w:color="auto"/>
          </w:divBdr>
          <w:divsChild>
            <w:div w:id="884096442">
              <w:marLeft w:val="0"/>
              <w:marRight w:val="0"/>
              <w:marTop w:val="0"/>
              <w:marBottom w:val="0"/>
              <w:divBdr>
                <w:top w:val="none" w:sz="0" w:space="0" w:color="auto"/>
                <w:left w:val="none" w:sz="0" w:space="0" w:color="auto"/>
                <w:bottom w:val="none" w:sz="0" w:space="0" w:color="auto"/>
                <w:right w:val="none" w:sz="0" w:space="0" w:color="auto"/>
              </w:divBdr>
            </w:div>
            <w:div w:id="88706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70035">
      <w:bodyDiv w:val="1"/>
      <w:marLeft w:val="0"/>
      <w:marRight w:val="0"/>
      <w:marTop w:val="0"/>
      <w:marBottom w:val="0"/>
      <w:divBdr>
        <w:top w:val="none" w:sz="0" w:space="0" w:color="auto"/>
        <w:left w:val="none" w:sz="0" w:space="0" w:color="auto"/>
        <w:bottom w:val="none" w:sz="0" w:space="0" w:color="auto"/>
        <w:right w:val="none" w:sz="0" w:space="0" w:color="auto"/>
      </w:divBdr>
    </w:div>
    <w:div w:id="1536773772">
      <w:bodyDiv w:val="1"/>
      <w:marLeft w:val="0"/>
      <w:marRight w:val="0"/>
      <w:marTop w:val="0"/>
      <w:marBottom w:val="0"/>
      <w:divBdr>
        <w:top w:val="none" w:sz="0" w:space="0" w:color="auto"/>
        <w:left w:val="none" w:sz="0" w:space="0" w:color="auto"/>
        <w:bottom w:val="none" w:sz="0" w:space="0" w:color="auto"/>
        <w:right w:val="none" w:sz="0" w:space="0" w:color="auto"/>
      </w:divBdr>
    </w:div>
    <w:div w:id="1537037170">
      <w:bodyDiv w:val="1"/>
      <w:marLeft w:val="0"/>
      <w:marRight w:val="0"/>
      <w:marTop w:val="0"/>
      <w:marBottom w:val="0"/>
      <w:divBdr>
        <w:top w:val="none" w:sz="0" w:space="0" w:color="auto"/>
        <w:left w:val="none" w:sz="0" w:space="0" w:color="auto"/>
        <w:bottom w:val="none" w:sz="0" w:space="0" w:color="auto"/>
        <w:right w:val="none" w:sz="0" w:space="0" w:color="auto"/>
      </w:divBdr>
    </w:div>
    <w:div w:id="1539200049">
      <w:bodyDiv w:val="1"/>
      <w:marLeft w:val="0"/>
      <w:marRight w:val="0"/>
      <w:marTop w:val="0"/>
      <w:marBottom w:val="0"/>
      <w:divBdr>
        <w:top w:val="none" w:sz="0" w:space="0" w:color="auto"/>
        <w:left w:val="none" w:sz="0" w:space="0" w:color="auto"/>
        <w:bottom w:val="none" w:sz="0" w:space="0" w:color="auto"/>
        <w:right w:val="none" w:sz="0" w:space="0" w:color="auto"/>
      </w:divBdr>
      <w:divsChild>
        <w:div w:id="1127815112">
          <w:marLeft w:val="0"/>
          <w:marRight w:val="0"/>
          <w:marTop w:val="0"/>
          <w:marBottom w:val="0"/>
          <w:divBdr>
            <w:top w:val="none" w:sz="0" w:space="0" w:color="auto"/>
            <w:left w:val="none" w:sz="0" w:space="0" w:color="auto"/>
            <w:bottom w:val="none" w:sz="0" w:space="0" w:color="auto"/>
            <w:right w:val="none" w:sz="0" w:space="0" w:color="auto"/>
          </w:divBdr>
          <w:divsChild>
            <w:div w:id="153372689">
              <w:marLeft w:val="0"/>
              <w:marRight w:val="0"/>
              <w:marTop w:val="0"/>
              <w:marBottom w:val="0"/>
              <w:divBdr>
                <w:top w:val="none" w:sz="0" w:space="0" w:color="auto"/>
                <w:left w:val="none" w:sz="0" w:space="0" w:color="auto"/>
                <w:bottom w:val="none" w:sz="0" w:space="0" w:color="auto"/>
                <w:right w:val="none" w:sz="0" w:space="0" w:color="auto"/>
              </w:divBdr>
              <w:divsChild>
                <w:div w:id="983583419">
                  <w:marLeft w:val="0"/>
                  <w:marRight w:val="0"/>
                  <w:marTop w:val="0"/>
                  <w:marBottom w:val="0"/>
                  <w:divBdr>
                    <w:top w:val="none" w:sz="0" w:space="0" w:color="auto"/>
                    <w:left w:val="none" w:sz="0" w:space="0" w:color="auto"/>
                    <w:bottom w:val="none" w:sz="0" w:space="0" w:color="auto"/>
                    <w:right w:val="none" w:sz="0" w:space="0" w:color="auto"/>
                  </w:divBdr>
                  <w:divsChild>
                    <w:div w:id="12797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534927">
      <w:bodyDiv w:val="1"/>
      <w:marLeft w:val="0"/>
      <w:marRight w:val="0"/>
      <w:marTop w:val="0"/>
      <w:marBottom w:val="0"/>
      <w:divBdr>
        <w:top w:val="none" w:sz="0" w:space="0" w:color="auto"/>
        <w:left w:val="none" w:sz="0" w:space="0" w:color="auto"/>
        <w:bottom w:val="none" w:sz="0" w:space="0" w:color="auto"/>
        <w:right w:val="none" w:sz="0" w:space="0" w:color="auto"/>
      </w:divBdr>
    </w:div>
    <w:div w:id="1556508131">
      <w:bodyDiv w:val="1"/>
      <w:marLeft w:val="0"/>
      <w:marRight w:val="0"/>
      <w:marTop w:val="0"/>
      <w:marBottom w:val="0"/>
      <w:divBdr>
        <w:top w:val="none" w:sz="0" w:space="0" w:color="auto"/>
        <w:left w:val="none" w:sz="0" w:space="0" w:color="auto"/>
        <w:bottom w:val="none" w:sz="0" w:space="0" w:color="auto"/>
        <w:right w:val="none" w:sz="0" w:space="0" w:color="auto"/>
      </w:divBdr>
    </w:div>
    <w:div w:id="1559786228">
      <w:bodyDiv w:val="1"/>
      <w:marLeft w:val="0"/>
      <w:marRight w:val="0"/>
      <w:marTop w:val="0"/>
      <w:marBottom w:val="0"/>
      <w:divBdr>
        <w:top w:val="none" w:sz="0" w:space="0" w:color="auto"/>
        <w:left w:val="none" w:sz="0" w:space="0" w:color="auto"/>
        <w:bottom w:val="none" w:sz="0" w:space="0" w:color="auto"/>
        <w:right w:val="none" w:sz="0" w:space="0" w:color="auto"/>
      </w:divBdr>
      <w:divsChild>
        <w:div w:id="1268536632">
          <w:marLeft w:val="0"/>
          <w:marRight w:val="0"/>
          <w:marTop w:val="0"/>
          <w:marBottom w:val="0"/>
          <w:divBdr>
            <w:top w:val="none" w:sz="0" w:space="0" w:color="auto"/>
            <w:left w:val="none" w:sz="0" w:space="0" w:color="auto"/>
            <w:bottom w:val="none" w:sz="0" w:space="0" w:color="auto"/>
            <w:right w:val="none" w:sz="0" w:space="0" w:color="auto"/>
          </w:divBdr>
          <w:divsChild>
            <w:div w:id="536700734">
              <w:marLeft w:val="0"/>
              <w:marRight w:val="0"/>
              <w:marTop w:val="0"/>
              <w:marBottom w:val="0"/>
              <w:divBdr>
                <w:top w:val="none" w:sz="0" w:space="0" w:color="auto"/>
                <w:left w:val="none" w:sz="0" w:space="0" w:color="auto"/>
                <w:bottom w:val="none" w:sz="0" w:space="0" w:color="auto"/>
                <w:right w:val="none" w:sz="0" w:space="0" w:color="auto"/>
              </w:divBdr>
              <w:divsChild>
                <w:div w:id="2146653941">
                  <w:marLeft w:val="0"/>
                  <w:marRight w:val="0"/>
                  <w:marTop w:val="0"/>
                  <w:marBottom w:val="0"/>
                  <w:divBdr>
                    <w:top w:val="none" w:sz="0" w:space="0" w:color="auto"/>
                    <w:left w:val="none" w:sz="0" w:space="0" w:color="auto"/>
                    <w:bottom w:val="none" w:sz="0" w:space="0" w:color="auto"/>
                    <w:right w:val="none" w:sz="0" w:space="0" w:color="auto"/>
                  </w:divBdr>
                  <w:divsChild>
                    <w:div w:id="42141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552729">
      <w:bodyDiv w:val="1"/>
      <w:marLeft w:val="0"/>
      <w:marRight w:val="0"/>
      <w:marTop w:val="0"/>
      <w:marBottom w:val="0"/>
      <w:divBdr>
        <w:top w:val="none" w:sz="0" w:space="0" w:color="auto"/>
        <w:left w:val="none" w:sz="0" w:space="0" w:color="auto"/>
        <w:bottom w:val="none" w:sz="0" w:space="0" w:color="auto"/>
        <w:right w:val="none" w:sz="0" w:space="0" w:color="auto"/>
      </w:divBdr>
    </w:div>
    <w:div w:id="1566719021">
      <w:bodyDiv w:val="1"/>
      <w:marLeft w:val="0"/>
      <w:marRight w:val="0"/>
      <w:marTop w:val="0"/>
      <w:marBottom w:val="0"/>
      <w:divBdr>
        <w:top w:val="none" w:sz="0" w:space="0" w:color="auto"/>
        <w:left w:val="none" w:sz="0" w:space="0" w:color="auto"/>
        <w:bottom w:val="none" w:sz="0" w:space="0" w:color="auto"/>
        <w:right w:val="none" w:sz="0" w:space="0" w:color="auto"/>
      </w:divBdr>
      <w:divsChild>
        <w:div w:id="199243388">
          <w:marLeft w:val="0"/>
          <w:marRight w:val="0"/>
          <w:marTop w:val="0"/>
          <w:marBottom w:val="0"/>
          <w:divBdr>
            <w:top w:val="none" w:sz="0" w:space="0" w:color="auto"/>
            <w:left w:val="none" w:sz="0" w:space="0" w:color="auto"/>
            <w:bottom w:val="none" w:sz="0" w:space="0" w:color="auto"/>
            <w:right w:val="none" w:sz="0" w:space="0" w:color="auto"/>
          </w:divBdr>
        </w:div>
        <w:div w:id="1472820989">
          <w:marLeft w:val="0"/>
          <w:marRight w:val="0"/>
          <w:marTop w:val="0"/>
          <w:marBottom w:val="0"/>
          <w:divBdr>
            <w:top w:val="none" w:sz="0" w:space="0" w:color="auto"/>
            <w:left w:val="none" w:sz="0" w:space="0" w:color="auto"/>
            <w:bottom w:val="none" w:sz="0" w:space="0" w:color="auto"/>
            <w:right w:val="none" w:sz="0" w:space="0" w:color="auto"/>
          </w:divBdr>
        </w:div>
        <w:div w:id="1816946133">
          <w:marLeft w:val="0"/>
          <w:marRight w:val="0"/>
          <w:marTop w:val="0"/>
          <w:marBottom w:val="0"/>
          <w:divBdr>
            <w:top w:val="none" w:sz="0" w:space="0" w:color="auto"/>
            <w:left w:val="none" w:sz="0" w:space="0" w:color="auto"/>
            <w:bottom w:val="none" w:sz="0" w:space="0" w:color="auto"/>
            <w:right w:val="none" w:sz="0" w:space="0" w:color="auto"/>
          </w:divBdr>
        </w:div>
        <w:div w:id="876352052">
          <w:marLeft w:val="0"/>
          <w:marRight w:val="0"/>
          <w:marTop w:val="0"/>
          <w:marBottom w:val="0"/>
          <w:divBdr>
            <w:top w:val="none" w:sz="0" w:space="0" w:color="auto"/>
            <w:left w:val="none" w:sz="0" w:space="0" w:color="auto"/>
            <w:bottom w:val="none" w:sz="0" w:space="0" w:color="auto"/>
            <w:right w:val="none" w:sz="0" w:space="0" w:color="auto"/>
          </w:divBdr>
        </w:div>
      </w:divsChild>
    </w:div>
    <w:div w:id="1566986646">
      <w:bodyDiv w:val="1"/>
      <w:marLeft w:val="0"/>
      <w:marRight w:val="0"/>
      <w:marTop w:val="0"/>
      <w:marBottom w:val="0"/>
      <w:divBdr>
        <w:top w:val="none" w:sz="0" w:space="0" w:color="auto"/>
        <w:left w:val="none" w:sz="0" w:space="0" w:color="auto"/>
        <w:bottom w:val="none" w:sz="0" w:space="0" w:color="auto"/>
        <w:right w:val="none" w:sz="0" w:space="0" w:color="auto"/>
      </w:divBdr>
      <w:divsChild>
        <w:div w:id="38895037">
          <w:marLeft w:val="0"/>
          <w:marRight w:val="0"/>
          <w:marTop w:val="0"/>
          <w:marBottom w:val="0"/>
          <w:divBdr>
            <w:top w:val="none" w:sz="0" w:space="0" w:color="auto"/>
            <w:left w:val="none" w:sz="0" w:space="0" w:color="auto"/>
            <w:bottom w:val="none" w:sz="0" w:space="0" w:color="auto"/>
            <w:right w:val="none" w:sz="0" w:space="0" w:color="auto"/>
          </w:divBdr>
          <w:divsChild>
            <w:div w:id="888227451">
              <w:marLeft w:val="0"/>
              <w:marRight w:val="0"/>
              <w:marTop w:val="0"/>
              <w:marBottom w:val="0"/>
              <w:divBdr>
                <w:top w:val="none" w:sz="0" w:space="0" w:color="auto"/>
                <w:left w:val="none" w:sz="0" w:space="0" w:color="auto"/>
                <w:bottom w:val="none" w:sz="0" w:space="0" w:color="auto"/>
                <w:right w:val="none" w:sz="0" w:space="0" w:color="auto"/>
              </w:divBdr>
              <w:divsChild>
                <w:div w:id="1756902765">
                  <w:marLeft w:val="0"/>
                  <w:marRight w:val="0"/>
                  <w:marTop w:val="0"/>
                  <w:marBottom w:val="0"/>
                  <w:divBdr>
                    <w:top w:val="none" w:sz="0" w:space="0" w:color="auto"/>
                    <w:left w:val="none" w:sz="0" w:space="0" w:color="auto"/>
                    <w:bottom w:val="none" w:sz="0" w:space="0" w:color="auto"/>
                    <w:right w:val="none" w:sz="0" w:space="0" w:color="auto"/>
                  </w:divBdr>
                </w:div>
              </w:divsChild>
            </w:div>
            <w:div w:id="2102598879">
              <w:marLeft w:val="0"/>
              <w:marRight w:val="0"/>
              <w:marTop w:val="0"/>
              <w:marBottom w:val="0"/>
              <w:divBdr>
                <w:top w:val="none" w:sz="0" w:space="0" w:color="auto"/>
                <w:left w:val="none" w:sz="0" w:space="0" w:color="auto"/>
                <w:bottom w:val="none" w:sz="0" w:space="0" w:color="auto"/>
                <w:right w:val="none" w:sz="0" w:space="0" w:color="auto"/>
              </w:divBdr>
              <w:divsChild>
                <w:div w:id="1744714193">
                  <w:marLeft w:val="0"/>
                  <w:marRight w:val="0"/>
                  <w:marTop w:val="0"/>
                  <w:marBottom w:val="0"/>
                  <w:divBdr>
                    <w:top w:val="none" w:sz="0" w:space="0" w:color="auto"/>
                    <w:left w:val="none" w:sz="0" w:space="0" w:color="auto"/>
                    <w:bottom w:val="none" w:sz="0" w:space="0" w:color="auto"/>
                    <w:right w:val="none" w:sz="0" w:space="0" w:color="auto"/>
                  </w:divBdr>
                </w:div>
                <w:div w:id="828793352">
                  <w:marLeft w:val="0"/>
                  <w:marRight w:val="0"/>
                  <w:marTop w:val="0"/>
                  <w:marBottom w:val="0"/>
                  <w:divBdr>
                    <w:top w:val="none" w:sz="0" w:space="0" w:color="auto"/>
                    <w:left w:val="none" w:sz="0" w:space="0" w:color="auto"/>
                    <w:bottom w:val="none" w:sz="0" w:space="0" w:color="auto"/>
                    <w:right w:val="none" w:sz="0" w:space="0" w:color="auto"/>
                  </w:divBdr>
                </w:div>
              </w:divsChild>
            </w:div>
            <w:div w:id="572392565">
              <w:marLeft w:val="0"/>
              <w:marRight w:val="0"/>
              <w:marTop w:val="0"/>
              <w:marBottom w:val="0"/>
              <w:divBdr>
                <w:top w:val="none" w:sz="0" w:space="0" w:color="auto"/>
                <w:left w:val="none" w:sz="0" w:space="0" w:color="auto"/>
                <w:bottom w:val="none" w:sz="0" w:space="0" w:color="auto"/>
                <w:right w:val="none" w:sz="0" w:space="0" w:color="auto"/>
              </w:divBdr>
              <w:divsChild>
                <w:div w:id="655692494">
                  <w:marLeft w:val="0"/>
                  <w:marRight w:val="0"/>
                  <w:marTop w:val="0"/>
                  <w:marBottom w:val="0"/>
                  <w:divBdr>
                    <w:top w:val="none" w:sz="0" w:space="0" w:color="auto"/>
                    <w:left w:val="none" w:sz="0" w:space="0" w:color="auto"/>
                    <w:bottom w:val="none" w:sz="0" w:space="0" w:color="auto"/>
                    <w:right w:val="none" w:sz="0" w:space="0" w:color="auto"/>
                  </w:divBdr>
                </w:div>
                <w:div w:id="181070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3748">
          <w:marLeft w:val="0"/>
          <w:marRight w:val="0"/>
          <w:marTop w:val="0"/>
          <w:marBottom w:val="0"/>
          <w:divBdr>
            <w:top w:val="none" w:sz="0" w:space="0" w:color="auto"/>
            <w:left w:val="none" w:sz="0" w:space="0" w:color="auto"/>
            <w:bottom w:val="none" w:sz="0" w:space="0" w:color="auto"/>
            <w:right w:val="none" w:sz="0" w:space="0" w:color="auto"/>
          </w:divBdr>
          <w:divsChild>
            <w:div w:id="779184696">
              <w:marLeft w:val="0"/>
              <w:marRight w:val="0"/>
              <w:marTop w:val="0"/>
              <w:marBottom w:val="0"/>
              <w:divBdr>
                <w:top w:val="none" w:sz="0" w:space="0" w:color="auto"/>
                <w:left w:val="none" w:sz="0" w:space="0" w:color="auto"/>
                <w:bottom w:val="none" w:sz="0" w:space="0" w:color="auto"/>
                <w:right w:val="none" w:sz="0" w:space="0" w:color="auto"/>
              </w:divBdr>
              <w:divsChild>
                <w:div w:id="1140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99078">
          <w:marLeft w:val="0"/>
          <w:marRight w:val="0"/>
          <w:marTop w:val="0"/>
          <w:marBottom w:val="0"/>
          <w:divBdr>
            <w:top w:val="none" w:sz="0" w:space="0" w:color="auto"/>
            <w:left w:val="none" w:sz="0" w:space="0" w:color="auto"/>
            <w:bottom w:val="none" w:sz="0" w:space="0" w:color="auto"/>
            <w:right w:val="none" w:sz="0" w:space="0" w:color="auto"/>
          </w:divBdr>
          <w:divsChild>
            <w:div w:id="1042748293">
              <w:marLeft w:val="0"/>
              <w:marRight w:val="0"/>
              <w:marTop w:val="0"/>
              <w:marBottom w:val="0"/>
              <w:divBdr>
                <w:top w:val="none" w:sz="0" w:space="0" w:color="auto"/>
                <w:left w:val="none" w:sz="0" w:space="0" w:color="auto"/>
                <w:bottom w:val="none" w:sz="0" w:space="0" w:color="auto"/>
                <w:right w:val="none" w:sz="0" w:space="0" w:color="auto"/>
              </w:divBdr>
              <w:divsChild>
                <w:div w:id="39107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32636">
          <w:marLeft w:val="0"/>
          <w:marRight w:val="0"/>
          <w:marTop w:val="0"/>
          <w:marBottom w:val="0"/>
          <w:divBdr>
            <w:top w:val="none" w:sz="0" w:space="0" w:color="auto"/>
            <w:left w:val="none" w:sz="0" w:space="0" w:color="auto"/>
            <w:bottom w:val="none" w:sz="0" w:space="0" w:color="auto"/>
            <w:right w:val="none" w:sz="0" w:space="0" w:color="auto"/>
          </w:divBdr>
          <w:divsChild>
            <w:div w:id="1792630411">
              <w:marLeft w:val="0"/>
              <w:marRight w:val="0"/>
              <w:marTop w:val="0"/>
              <w:marBottom w:val="0"/>
              <w:divBdr>
                <w:top w:val="none" w:sz="0" w:space="0" w:color="auto"/>
                <w:left w:val="none" w:sz="0" w:space="0" w:color="auto"/>
                <w:bottom w:val="none" w:sz="0" w:space="0" w:color="auto"/>
                <w:right w:val="none" w:sz="0" w:space="0" w:color="auto"/>
              </w:divBdr>
              <w:divsChild>
                <w:div w:id="137496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13741">
          <w:marLeft w:val="0"/>
          <w:marRight w:val="0"/>
          <w:marTop w:val="0"/>
          <w:marBottom w:val="0"/>
          <w:divBdr>
            <w:top w:val="none" w:sz="0" w:space="0" w:color="auto"/>
            <w:left w:val="none" w:sz="0" w:space="0" w:color="auto"/>
            <w:bottom w:val="none" w:sz="0" w:space="0" w:color="auto"/>
            <w:right w:val="none" w:sz="0" w:space="0" w:color="auto"/>
          </w:divBdr>
          <w:divsChild>
            <w:div w:id="1429426848">
              <w:marLeft w:val="0"/>
              <w:marRight w:val="0"/>
              <w:marTop w:val="0"/>
              <w:marBottom w:val="0"/>
              <w:divBdr>
                <w:top w:val="none" w:sz="0" w:space="0" w:color="auto"/>
                <w:left w:val="none" w:sz="0" w:space="0" w:color="auto"/>
                <w:bottom w:val="none" w:sz="0" w:space="0" w:color="auto"/>
                <w:right w:val="none" w:sz="0" w:space="0" w:color="auto"/>
              </w:divBdr>
              <w:divsChild>
                <w:div w:id="17641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766351">
      <w:bodyDiv w:val="1"/>
      <w:marLeft w:val="0"/>
      <w:marRight w:val="0"/>
      <w:marTop w:val="0"/>
      <w:marBottom w:val="0"/>
      <w:divBdr>
        <w:top w:val="none" w:sz="0" w:space="0" w:color="auto"/>
        <w:left w:val="none" w:sz="0" w:space="0" w:color="auto"/>
        <w:bottom w:val="none" w:sz="0" w:space="0" w:color="auto"/>
        <w:right w:val="none" w:sz="0" w:space="0" w:color="auto"/>
      </w:divBdr>
    </w:div>
    <w:div w:id="1569806350">
      <w:bodyDiv w:val="1"/>
      <w:marLeft w:val="0"/>
      <w:marRight w:val="0"/>
      <w:marTop w:val="0"/>
      <w:marBottom w:val="0"/>
      <w:divBdr>
        <w:top w:val="none" w:sz="0" w:space="0" w:color="auto"/>
        <w:left w:val="none" w:sz="0" w:space="0" w:color="auto"/>
        <w:bottom w:val="none" w:sz="0" w:space="0" w:color="auto"/>
        <w:right w:val="none" w:sz="0" w:space="0" w:color="auto"/>
      </w:divBdr>
      <w:divsChild>
        <w:div w:id="2137675197">
          <w:marLeft w:val="0"/>
          <w:marRight w:val="0"/>
          <w:marTop w:val="0"/>
          <w:marBottom w:val="0"/>
          <w:divBdr>
            <w:top w:val="none" w:sz="0" w:space="0" w:color="auto"/>
            <w:left w:val="none" w:sz="0" w:space="0" w:color="auto"/>
            <w:bottom w:val="none" w:sz="0" w:space="0" w:color="auto"/>
            <w:right w:val="none" w:sz="0" w:space="0" w:color="auto"/>
          </w:divBdr>
          <w:divsChild>
            <w:div w:id="763379453">
              <w:marLeft w:val="0"/>
              <w:marRight w:val="0"/>
              <w:marTop w:val="0"/>
              <w:marBottom w:val="0"/>
              <w:divBdr>
                <w:top w:val="none" w:sz="0" w:space="0" w:color="auto"/>
                <w:left w:val="none" w:sz="0" w:space="0" w:color="auto"/>
                <w:bottom w:val="none" w:sz="0" w:space="0" w:color="auto"/>
                <w:right w:val="none" w:sz="0" w:space="0" w:color="auto"/>
              </w:divBdr>
              <w:divsChild>
                <w:div w:id="1353454835">
                  <w:marLeft w:val="0"/>
                  <w:marRight w:val="0"/>
                  <w:marTop w:val="0"/>
                  <w:marBottom w:val="0"/>
                  <w:divBdr>
                    <w:top w:val="none" w:sz="0" w:space="0" w:color="auto"/>
                    <w:left w:val="none" w:sz="0" w:space="0" w:color="auto"/>
                    <w:bottom w:val="none" w:sz="0" w:space="0" w:color="auto"/>
                    <w:right w:val="none" w:sz="0" w:space="0" w:color="auto"/>
                  </w:divBdr>
                  <w:divsChild>
                    <w:div w:id="4039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21202">
      <w:bodyDiv w:val="1"/>
      <w:marLeft w:val="0"/>
      <w:marRight w:val="0"/>
      <w:marTop w:val="0"/>
      <w:marBottom w:val="0"/>
      <w:divBdr>
        <w:top w:val="none" w:sz="0" w:space="0" w:color="auto"/>
        <w:left w:val="none" w:sz="0" w:space="0" w:color="auto"/>
        <w:bottom w:val="none" w:sz="0" w:space="0" w:color="auto"/>
        <w:right w:val="none" w:sz="0" w:space="0" w:color="auto"/>
      </w:divBdr>
      <w:divsChild>
        <w:div w:id="55203315">
          <w:marLeft w:val="0"/>
          <w:marRight w:val="0"/>
          <w:marTop w:val="0"/>
          <w:marBottom w:val="0"/>
          <w:divBdr>
            <w:top w:val="none" w:sz="0" w:space="0" w:color="auto"/>
            <w:left w:val="none" w:sz="0" w:space="0" w:color="auto"/>
            <w:bottom w:val="none" w:sz="0" w:space="0" w:color="auto"/>
            <w:right w:val="none" w:sz="0" w:space="0" w:color="auto"/>
          </w:divBdr>
          <w:divsChild>
            <w:div w:id="413478251">
              <w:marLeft w:val="0"/>
              <w:marRight w:val="0"/>
              <w:marTop w:val="0"/>
              <w:marBottom w:val="0"/>
              <w:divBdr>
                <w:top w:val="none" w:sz="0" w:space="0" w:color="auto"/>
                <w:left w:val="none" w:sz="0" w:space="0" w:color="auto"/>
                <w:bottom w:val="none" w:sz="0" w:space="0" w:color="auto"/>
                <w:right w:val="none" w:sz="0" w:space="0" w:color="auto"/>
              </w:divBdr>
              <w:divsChild>
                <w:div w:id="958222072">
                  <w:marLeft w:val="0"/>
                  <w:marRight w:val="0"/>
                  <w:marTop w:val="0"/>
                  <w:marBottom w:val="0"/>
                  <w:divBdr>
                    <w:top w:val="none" w:sz="0" w:space="0" w:color="auto"/>
                    <w:left w:val="none" w:sz="0" w:space="0" w:color="auto"/>
                    <w:bottom w:val="none" w:sz="0" w:space="0" w:color="auto"/>
                    <w:right w:val="none" w:sz="0" w:space="0" w:color="auto"/>
                  </w:divBdr>
                  <w:divsChild>
                    <w:div w:id="127790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255607">
      <w:bodyDiv w:val="1"/>
      <w:marLeft w:val="0"/>
      <w:marRight w:val="0"/>
      <w:marTop w:val="0"/>
      <w:marBottom w:val="0"/>
      <w:divBdr>
        <w:top w:val="none" w:sz="0" w:space="0" w:color="auto"/>
        <w:left w:val="none" w:sz="0" w:space="0" w:color="auto"/>
        <w:bottom w:val="none" w:sz="0" w:space="0" w:color="auto"/>
        <w:right w:val="none" w:sz="0" w:space="0" w:color="auto"/>
      </w:divBdr>
    </w:div>
    <w:div w:id="1587422196">
      <w:bodyDiv w:val="1"/>
      <w:marLeft w:val="0"/>
      <w:marRight w:val="0"/>
      <w:marTop w:val="0"/>
      <w:marBottom w:val="0"/>
      <w:divBdr>
        <w:top w:val="none" w:sz="0" w:space="0" w:color="auto"/>
        <w:left w:val="none" w:sz="0" w:space="0" w:color="auto"/>
        <w:bottom w:val="none" w:sz="0" w:space="0" w:color="auto"/>
        <w:right w:val="none" w:sz="0" w:space="0" w:color="auto"/>
      </w:divBdr>
      <w:divsChild>
        <w:div w:id="639768507">
          <w:marLeft w:val="0"/>
          <w:marRight w:val="0"/>
          <w:marTop w:val="0"/>
          <w:marBottom w:val="0"/>
          <w:divBdr>
            <w:top w:val="none" w:sz="0" w:space="0" w:color="auto"/>
            <w:left w:val="none" w:sz="0" w:space="0" w:color="auto"/>
            <w:bottom w:val="none" w:sz="0" w:space="0" w:color="auto"/>
            <w:right w:val="none" w:sz="0" w:space="0" w:color="auto"/>
          </w:divBdr>
          <w:divsChild>
            <w:div w:id="1305504293">
              <w:marLeft w:val="0"/>
              <w:marRight w:val="0"/>
              <w:marTop w:val="0"/>
              <w:marBottom w:val="0"/>
              <w:divBdr>
                <w:top w:val="none" w:sz="0" w:space="0" w:color="auto"/>
                <w:left w:val="none" w:sz="0" w:space="0" w:color="auto"/>
                <w:bottom w:val="none" w:sz="0" w:space="0" w:color="auto"/>
                <w:right w:val="none" w:sz="0" w:space="0" w:color="auto"/>
              </w:divBdr>
              <w:divsChild>
                <w:div w:id="1515848080">
                  <w:marLeft w:val="0"/>
                  <w:marRight w:val="0"/>
                  <w:marTop w:val="0"/>
                  <w:marBottom w:val="0"/>
                  <w:divBdr>
                    <w:top w:val="none" w:sz="0" w:space="0" w:color="auto"/>
                    <w:left w:val="none" w:sz="0" w:space="0" w:color="auto"/>
                    <w:bottom w:val="none" w:sz="0" w:space="0" w:color="auto"/>
                    <w:right w:val="none" w:sz="0" w:space="0" w:color="auto"/>
                  </w:divBdr>
                  <w:divsChild>
                    <w:div w:id="67503230">
                      <w:marLeft w:val="0"/>
                      <w:marRight w:val="0"/>
                      <w:marTop w:val="0"/>
                      <w:marBottom w:val="0"/>
                      <w:divBdr>
                        <w:top w:val="none" w:sz="0" w:space="0" w:color="auto"/>
                        <w:left w:val="none" w:sz="0" w:space="0" w:color="auto"/>
                        <w:bottom w:val="none" w:sz="0" w:space="0" w:color="auto"/>
                        <w:right w:val="none" w:sz="0" w:space="0" w:color="auto"/>
                      </w:divBdr>
                    </w:div>
                  </w:divsChild>
                </w:div>
                <w:div w:id="966275792">
                  <w:marLeft w:val="0"/>
                  <w:marRight w:val="0"/>
                  <w:marTop w:val="0"/>
                  <w:marBottom w:val="0"/>
                  <w:divBdr>
                    <w:top w:val="none" w:sz="0" w:space="0" w:color="auto"/>
                    <w:left w:val="none" w:sz="0" w:space="0" w:color="auto"/>
                    <w:bottom w:val="none" w:sz="0" w:space="0" w:color="auto"/>
                    <w:right w:val="none" w:sz="0" w:space="0" w:color="auto"/>
                  </w:divBdr>
                  <w:divsChild>
                    <w:div w:id="53282968">
                      <w:marLeft w:val="0"/>
                      <w:marRight w:val="0"/>
                      <w:marTop w:val="0"/>
                      <w:marBottom w:val="0"/>
                      <w:divBdr>
                        <w:top w:val="none" w:sz="0" w:space="0" w:color="auto"/>
                        <w:left w:val="none" w:sz="0" w:space="0" w:color="auto"/>
                        <w:bottom w:val="none" w:sz="0" w:space="0" w:color="auto"/>
                        <w:right w:val="none" w:sz="0" w:space="0" w:color="auto"/>
                      </w:divBdr>
                    </w:div>
                  </w:divsChild>
                </w:div>
                <w:div w:id="888151858">
                  <w:marLeft w:val="0"/>
                  <w:marRight w:val="0"/>
                  <w:marTop w:val="0"/>
                  <w:marBottom w:val="0"/>
                  <w:divBdr>
                    <w:top w:val="none" w:sz="0" w:space="0" w:color="auto"/>
                    <w:left w:val="none" w:sz="0" w:space="0" w:color="auto"/>
                    <w:bottom w:val="none" w:sz="0" w:space="0" w:color="auto"/>
                    <w:right w:val="none" w:sz="0" w:space="0" w:color="auto"/>
                  </w:divBdr>
                  <w:divsChild>
                    <w:div w:id="670331613">
                      <w:marLeft w:val="0"/>
                      <w:marRight w:val="0"/>
                      <w:marTop w:val="0"/>
                      <w:marBottom w:val="0"/>
                      <w:divBdr>
                        <w:top w:val="none" w:sz="0" w:space="0" w:color="auto"/>
                        <w:left w:val="none" w:sz="0" w:space="0" w:color="auto"/>
                        <w:bottom w:val="none" w:sz="0" w:space="0" w:color="auto"/>
                        <w:right w:val="none" w:sz="0" w:space="0" w:color="auto"/>
                      </w:divBdr>
                      <w:divsChild>
                        <w:div w:id="7978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0414">
                  <w:marLeft w:val="0"/>
                  <w:marRight w:val="0"/>
                  <w:marTop w:val="0"/>
                  <w:marBottom w:val="0"/>
                  <w:divBdr>
                    <w:top w:val="none" w:sz="0" w:space="0" w:color="auto"/>
                    <w:left w:val="none" w:sz="0" w:space="0" w:color="auto"/>
                    <w:bottom w:val="none" w:sz="0" w:space="0" w:color="auto"/>
                    <w:right w:val="none" w:sz="0" w:space="0" w:color="auto"/>
                  </w:divBdr>
                  <w:divsChild>
                    <w:div w:id="1344742303">
                      <w:marLeft w:val="0"/>
                      <w:marRight w:val="0"/>
                      <w:marTop w:val="0"/>
                      <w:marBottom w:val="0"/>
                      <w:divBdr>
                        <w:top w:val="none" w:sz="0" w:space="0" w:color="auto"/>
                        <w:left w:val="none" w:sz="0" w:space="0" w:color="auto"/>
                        <w:bottom w:val="none" w:sz="0" w:space="0" w:color="auto"/>
                        <w:right w:val="none" w:sz="0" w:space="0" w:color="auto"/>
                      </w:divBdr>
                    </w:div>
                    <w:div w:id="600533886">
                      <w:marLeft w:val="0"/>
                      <w:marRight w:val="0"/>
                      <w:marTop w:val="0"/>
                      <w:marBottom w:val="0"/>
                      <w:divBdr>
                        <w:top w:val="none" w:sz="0" w:space="0" w:color="auto"/>
                        <w:left w:val="none" w:sz="0" w:space="0" w:color="auto"/>
                        <w:bottom w:val="none" w:sz="0" w:space="0" w:color="auto"/>
                        <w:right w:val="none" w:sz="0" w:space="0" w:color="auto"/>
                      </w:divBdr>
                    </w:div>
                    <w:div w:id="12368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0579">
      <w:bodyDiv w:val="1"/>
      <w:marLeft w:val="0"/>
      <w:marRight w:val="0"/>
      <w:marTop w:val="0"/>
      <w:marBottom w:val="0"/>
      <w:divBdr>
        <w:top w:val="none" w:sz="0" w:space="0" w:color="auto"/>
        <w:left w:val="none" w:sz="0" w:space="0" w:color="auto"/>
        <w:bottom w:val="none" w:sz="0" w:space="0" w:color="auto"/>
        <w:right w:val="none" w:sz="0" w:space="0" w:color="auto"/>
      </w:divBdr>
      <w:divsChild>
        <w:div w:id="2040545253">
          <w:marLeft w:val="0"/>
          <w:marRight w:val="0"/>
          <w:marTop w:val="0"/>
          <w:marBottom w:val="0"/>
          <w:divBdr>
            <w:top w:val="none" w:sz="0" w:space="0" w:color="auto"/>
            <w:left w:val="none" w:sz="0" w:space="0" w:color="auto"/>
            <w:bottom w:val="none" w:sz="0" w:space="0" w:color="auto"/>
            <w:right w:val="none" w:sz="0" w:space="0" w:color="auto"/>
          </w:divBdr>
          <w:divsChild>
            <w:div w:id="250702448">
              <w:marLeft w:val="0"/>
              <w:marRight w:val="0"/>
              <w:marTop w:val="0"/>
              <w:marBottom w:val="0"/>
              <w:divBdr>
                <w:top w:val="none" w:sz="0" w:space="0" w:color="auto"/>
                <w:left w:val="none" w:sz="0" w:space="0" w:color="auto"/>
                <w:bottom w:val="none" w:sz="0" w:space="0" w:color="auto"/>
                <w:right w:val="none" w:sz="0" w:space="0" w:color="auto"/>
              </w:divBdr>
              <w:divsChild>
                <w:div w:id="1366179111">
                  <w:marLeft w:val="0"/>
                  <w:marRight w:val="0"/>
                  <w:marTop w:val="0"/>
                  <w:marBottom w:val="0"/>
                  <w:divBdr>
                    <w:top w:val="none" w:sz="0" w:space="0" w:color="auto"/>
                    <w:left w:val="none" w:sz="0" w:space="0" w:color="auto"/>
                    <w:bottom w:val="none" w:sz="0" w:space="0" w:color="auto"/>
                    <w:right w:val="none" w:sz="0" w:space="0" w:color="auto"/>
                  </w:divBdr>
                  <w:divsChild>
                    <w:div w:id="21307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156179">
      <w:bodyDiv w:val="1"/>
      <w:marLeft w:val="0"/>
      <w:marRight w:val="0"/>
      <w:marTop w:val="0"/>
      <w:marBottom w:val="0"/>
      <w:divBdr>
        <w:top w:val="none" w:sz="0" w:space="0" w:color="auto"/>
        <w:left w:val="none" w:sz="0" w:space="0" w:color="auto"/>
        <w:bottom w:val="none" w:sz="0" w:space="0" w:color="auto"/>
        <w:right w:val="none" w:sz="0" w:space="0" w:color="auto"/>
      </w:divBdr>
    </w:div>
    <w:div w:id="1594238705">
      <w:bodyDiv w:val="1"/>
      <w:marLeft w:val="0"/>
      <w:marRight w:val="0"/>
      <w:marTop w:val="0"/>
      <w:marBottom w:val="0"/>
      <w:divBdr>
        <w:top w:val="none" w:sz="0" w:space="0" w:color="auto"/>
        <w:left w:val="none" w:sz="0" w:space="0" w:color="auto"/>
        <w:bottom w:val="none" w:sz="0" w:space="0" w:color="auto"/>
        <w:right w:val="none" w:sz="0" w:space="0" w:color="auto"/>
      </w:divBdr>
    </w:div>
    <w:div w:id="1597441401">
      <w:bodyDiv w:val="1"/>
      <w:marLeft w:val="0"/>
      <w:marRight w:val="0"/>
      <w:marTop w:val="0"/>
      <w:marBottom w:val="0"/>
      <w:divBdr>
        <w:top w:val="none" w:sz="0" w:space="0" w:color="auto"/>
        <w:left w:val="none" w:sz="0" w:space="0" w:color="auto"/>
        <w:bottom w:val="none" w:sz="0" w:space="0" w:color="auto"/>
        <w:right w:val="none" w:sz="0" w:space="0" w:color="auto"/>
      </w:divBdr>
    </w:div>
    <w:div w:id="1607231476">
      <w:bodyDiv w:val="1"/>
      <w:marLeft w:val="0"/>
      <w:marRight w:val="0"/>
      <w:marTop w:val="0"/>
      <w:marBottom w:val="0"/>
      <w:divBdr>
        <w:top w:val="none" w:sz="0" w:space="0" w:color="auto"/>
        <w:left w:val="none" w:sz="0" w:space="0" w:color="auto"/>
        <w:bottom w:val="none" w:sz="0" w:space="0" w:color="auto"/>
        <w:right w:val="none" w:sz="0" w:space="0" w:color="auto"/>
      </w:divBdr>
    </w:div>
    <w:div w:id="1623222564">
      <w:bodyDiv w:val="1"/>
      <w:marLeft w:val="0"/>
      <w:marRight w:val="0"/>
      <w:marTop w:val="0"/>
      <w:marBottom w:val="0"/>
      <w:divBdr>
        <w:top w:val="none" w:sz="0" w:space="0" w:color="auto"/>
        <w:left w:val="none" w:sz="0" w:space="0" w:color="auto"/>
        <w:bottom w:val="none" w:sz="0" w:space="0" w:color="auto"/>
        <w:right w:val="none" w:sz="0" w:space="0" w:color="auto"/>
      </w:divBdr>
    </w:div>
    <w:div w:id="1623269540">
      <w:bodyDiv w:val="1"/>
      <w:marLeft w:val="0"/>
      <w:marRight w:val="0"/>
      <w:marTop w:val="0"/>
      <w:marBottom w:val="0"/>
      <w:divBdr>
        <w:top w:val="none" w:sz="0" w:space="0" w:color="auto"/>
        <w:left w:val="none" w:sz="0" w:space="0" w:color="auto"/>
        <w:bottom w:val="none" w:sz="0" w:space="0" w:color="auto"/>
        <w:right w:val="none" w:sz="0" w:space="0" w:color="auto"/>
      </w:divBdr>
    </w:div>
    <w:div w:id="1625499961">
      <w:bodyDiv w:val="1"/>
      <w:marLeft w:val="0"/>
      <w:marRight w:val="0"/>
      <w:marTop w:val="0"/>
      <w:marBottom w:val="0"/>
      <w:divBdr>
        <w:top w:val="none" w:sz="0" w:space="0" w:color="auto"/>
        <w:left w:val="none" w:sz="0" w:space="0" w:color="auto"/>
        <w:bottom w:val="none" w:sz="0" w:space="0" w:color="auto"/>
        <w:right w:val="none" w:sz="0" w:space="0" w:color="auto"/>
      </w:divBdr>
      <w:divsChild>
        <w:div w:id="124276327">
          <w:marLeft w:val="0"/>
          <w:marRight w:val="0"/>
          <w:marTop w:val="0"/>
          <w:marBottom w:val="0"/>
          <w:divBdr>
            <w:top w:val="none" w:sz="0" w:space="0" w:color="auto"/>
            <w:left w:val="none" w:sz="0" w:space="0" w:color="auto"/>
            <w:bottom w:val="none" w:sz="0" w:space="0" w:color="auto"/>
            <w:right w:val="none" w:sz="0" w:space="0" w:color="auto"/>
          </w:divBdr>
          <w:divsChild>
            <w:div w:id="426005426">
              <w:marLeft w:val="0"/>
              <w:marRight w:val="0"/>
              <w:marTop w:val="0"/>
              <w:marBottom w:val="0"/>
              <w:divBdr>
                <w:top w:val="none" w:sz="0" w:space="0" w:color="auto"/>
                <w:left w:val="none" w:sz="0" w:space="0" w:color="auto"/>
                <w:bottom w:val="none" w:sz="0" w:space="0" w:color="auto"/>
                <w:right w:val="none" w:sz="0" w:space="0" w:color="auto"/>
              </w:divBdr>
              <w:divsChild>
                <w:div w:id="1825047826">
                  <w:marLeft w:val="0"/>
                  <w:marRight w:val="0"/>
                  <w:marTop w:val="0"/>
                  <w:marBottom w:val="0"/>
                  <w:divBdr>
                    <w:top w:val="none" w:sz="0" w:space="0" w:color="auto"/>
                    <w:left w:val="none" w:sz="0" w:space="0" w:color="auto"/>
                    <w:bottom w:val="none" w:sz="0" w:space="0" w:color="auto"/>
                    <w:right w:val="none" w:sz="0" w:space="0" w:color="auto"/>
                  </w:divBdr>
                  <w:divsChild>
                    <w:div w:id="77694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678009">
      <w:bodyDiv w:val="1"/>
      <w:marLeft w:val="0"/>
      <w:marRight w:val="0"/>
      <w:marTop w:val="0"/>
      <w:marBottom w:val="0"/>
      <w:divBdr>
        <w:top w:val="none" w:sz="0" w:space="0" w:color="auto"/>
        <w:left w:val="none" w:sz="0" w:space="0" w:color="auto"/>
        <w:bottom w:val="none" w:sz="0" w:space="0" w:color="auto"/>
        <w:right w:val="none" w:sz="0" w:space="0" w:color="auto"/>
      </w:divBdr>
      <w:divsChild>
        <w:div w:id="1640451243">
          <w:marLeft w:val="0"/>
          <w:marRight w:val="0"/>
          <w:marTop w:val="0"/>
          <w:marBottom w:val="0"/>
          <w:divBdr>
            <w:top w:val="none" w:sz="0" w:space="0" w:color="auto"/>
            <w:left w:val="none" w:sz="0" w:space="0" w:color="auto"/>
            <w:bottom w:val="none" w:sz="0" w:space="0" w:color="auto"/>
            <w:right w:val="none" w:sz="0" w:space="0" w:color="auto"/>
          </w:divBdr>
          <w:divsChild>
            <w:div w:id="1737782680">
              <w:marLeft w:val="0"/>
              <w:marRight w:val="0"/>
              <w:marTop w:val="0"/>
              <w:marBottom w:val="0"/>
              <w:divBdr>
                <w:top w:val="none" w:sz="0" w:space="0" w:color="auto"/>
                <w:left w:val="none" w:sz="0" w:space="0" w:color="auto"/>
                <w:bottom w:val="none" w:sz="0" w:space="0" w:color="auto"/>
                <w:right w:val="none" w:sz="0" w:space="0" w:color="auto"/>
              </w:divBdr>
              <w:divsChild>
                <w:div w:id="1703360021">
                  <w:marLeft w:val="0"/>
                  <w:marRight w:val="0"/>
                  <w:marTop w:val="0"/>
                  <w:marBottom w:val="0"/>
                  <w:divBdr>
                    <w:top w:val="none" w:sz="0" w:space="0" w:color="auto"/>
                    <w:left w:val="none" w:sz="0" w:space="0" w:color="auto"/>
                    <w:bottom w:val="none" w:sz="0" w:space="0" w:color="auto"/>
                    <w:right w:val="none" w:sz="0" w:space="0" w:color="auto"/>
                  </w:divBdr>
                  <w:divsChild>
                    <w:div w:id="18903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005845">
      <w:bodyDiv w:val="1"/>
      <w:marLeft w:val="0"/>
      <w:marRight w:val="0"/>
      <w:marTop w:val="0"/>
      <w:marBottom w:val="0"/>
      <w:divBdr>
        <w:top w:val="none" w:sz="0" w:space="0" w:color="auto"/>
        <w:left w:val="none" w:sz="0" w:space="0" w:color="auto"/>
        <w:bottom w:val="none" w:sz="0" w:space="0" w:color="auto"/>
        <w:right w:val="none" w:sz="0" w:space="0" w:color="auto"/>
      </w:divBdr>
    </w:div>
    <w:div w:id="1654984974">
      <w:bodyDiv w:val="1"/>
      <w:marLeft w:val="0"/>
      <w:marRight w:val="0"/>
      <w:marTop w:val="0"/>
      <w:marBottom w:val="0"/>
      <w:divBdr>
        <w:top w:val="none" w:sz="0" w:space="0" w:color="auto"/>
        <w:left w:val="none" w:sz="0" w:space="0" w:color="auto"/>
        <w:bottom w:val="none" w:sz="0" w:space="0" w:color="auto"/>
        <w:right w:val="none" w:sz="0" w:space="0" w:color="auto"/>
      </w:divBdr>
    </w:div>
    <w:div w:id="1659259856">
      <w:bodyDiv w:val="1"/>
      <w:marLeft w:val="0"/>
      <w:marRight w:val="0"/>
      <w:marTop w:val="0"/>
      <w:marBottom w:val="0"/>
      <w:divBdr>
        <w:top w:val="none" w:sz="0" w:space="0" w:color="auto"/>
        <w:left w:val="none" w:sz="0" w:space="0" w:color="auto"/>
        <w:bottom w:val="none" w:sz="0" w:space="0" w:color="auto"/>
        <w:right w:val="none" w:sz="0" w:space="0" w:color="auto"/>
      </w:divBdr>
      <w:divsChild>
        <w:div w:id="1197621742">
          <w:marLeft w:val="0"/>
          <w:marRight w:val="0"/>
          <w:marTop w:val="0"/>
          <w:marBottom w:val="0"/>
          <w:divBdr>
            <w:top w:val="none" w:sz="0" w:space="0" w:color="auto"/>
            <w:left w:val="none" w:sz="0" w:space="0" w:color="auto"/>
            <w:bottom w:val="none" w:sz="0" w:space="0" w:color="auto"/>
            <w:right w:val="none" w:sz="0" w:space="0" w:color="auto"/>
          </w:divBdr>
          <w:divsChild>
            <w:div w:id="99111353">
              <w:marLeft w:val="0"/>
              <w:marRight w:val="0"/>
              <w:marTop w:val="0"/>
              <w:marBottom w:val="0"/>
              <w:divBdr>
                <w:top w:val="none" w:sz="0" w:space="0" w:color="auto"/>
                <w:left w:val="none" w:sz="0" w:space="0" w:color="auto"/>
                <w:bottom w:val="none" w:sz="0" w:space="0" w:color="auto"/>
                <w:right w:val="none" w:sz="0" w:space="0" w:color="auto"/>
              </w:divBdr>
              <w:divsChild>
                <w:div w:id="791173884">
                  <w:marLeft w:val="0"/>
                  <w:marRight w:val="0"/>
                  <w:marTop w:val="0"/>
                  <w:marBottom w:val="0"/>
                  <w:divBdr>
                    <w:top w:val="none" w:sz="0" w:space="0" w:color="auto"/>
                    <w:left w:val="none" w:sz="0" w:space="0" w:color="auto"/>
                    <w:bottom w:val="none" w:sz="0" w:space="0" w:color="auto"/>
                    <w:right w:val="none" w:sz="0" w:space="0" w:color="auto"/>
                  </w:divBdr>
                  <w:divsChild>
                    <w:div w:id="192742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788110">
      <w:bodyDiv w:val="1"/>
      <w:marLeft w:val="0"/>
      <w:marRight w:val="0"/>
      <w:marTop w:val="0"/>
      <w:marBottom w:val="0"/>
      <w:divBdr>
        <w:top w:val="none" w:sz="0" w:space="0" w:color="auto"/>
        <w:left w:val="none" w:sz="0" w:space="0" w:color="auto"/>
        <w:bottom w:val="none" w:sz="0" w:space="0" w:color="auto"/>
        <w:right w:val="none" w:sz="0" w:space="0" w:color="auto"/>
      </w:divBdr>
      <w:divsChild>
        <w:div w:id="533614780">
          <w:marLeft w:val="0"/>
          <w:marRight w:val="0"/>
          <w:marTop w:val="0"/>
          <w:marBottom w:val="0"/>
          <w:divBdr>
            <w:top w:val="none" w:sz="0" w:space="0" w:color="auto"/>
            <w:left w:val="none" w:sz="0" w:space="0" w:color="auto"/>
            <w:bottom w:val="none" w:sz="0" w:space="0" w:color="auto"/>
            <w:right w:val="none" w:sz="0" w:space="0" w:color="auto"/>
          </w:divBdr>
          <w:divsChild>
            <w:div w:id="1001349428">
              <w:marLeft w:val="0"/>
              <w:marRight w:val="0"/>
              <w:marTop w:val="0"/>
              <w:marBottom w:val="0"/>
              <w:divBdr>
                <w:top w:val="none" w:sz="0" w:space="0" w:color="auto"/>
                <w:left w:val="none" w:sz="0" w:space="0" w:color="auto"/>
                <w:bottom w:val="none" w:sz="0" w:space="0" w:color="auto"/>
                <w:right w:val="none" w:sz="0" w:space="0" w:color="auto"/>
              </w:divBdr>
              <w:divsChild>
                <w:div w:id="376053950">
                  <w:marLeft w:val="0"/>
                  <w:marRight w:val="0"/>
                  <w:marTop w:val="0"/>
                  <w:marBottom w:val="0"/>
                  <w:divBdr>
                    <w:top w:val="none" w:sz="0" w:space="0" w:color="auto"/>
                    <w:left w:val="none" w:sz="0" w:space="0" w:color="auto"/>
                    <w:bottom w:val="none" w:sz="0" w:space="0" w:color="auto"/>
                    <w:right w:val="none" w:sz="0" w:space="0" w:color="auto"/>
                  </w:divBdr>
                  <w:divsChild>
                    <w:div w:id="127042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912722">
      <w:bodyDiv w:val="1"/>
      <w:marLeft w:val="0"/>
      <w:marRight w:val="0"/>
      <w:marTop w:val="0"/>
      <w:marBottom w:val="0"/>
      <w:divBdr>
        <w:top w:val="none" w:sz="0" w:space="0" w:color="auto"/>
        <w:left w:val="none" w:sz="0" w:space="0" w:color="auto"/>
        <w:bottom w:val="none" w:sz="0" w:space="0" w:color="auto"/>
        <w:right w:val="none" w:sz="0" w:space="0" w:color="auto"/>
      </w:divBdr>
      <w:divsChild>
        <w:div w:id="821779495">
          <w:marLeft w:val="0"/>
          <w:marRight w:val="0"/>
          <w:marTop w:val="0"/>
          <w:marBottom w:val="0"/>
          <w:divBdr>
            <w:top w:val="none" w:sz="0" w:space="0" w:color="auto"/>
            <w:left w:val="none" w:sz="0" w:space="0" w:color="auto"/>
            <w:bottom w:val="none" w:sz="0" w:space="0" w:color="auto"/>
            <w:right w:val="none" w:sz="0" w:space="0" w:color="auto"/>
          </w:divBdr>
          <w:divsChild>
            <w:div w:id="1828087993">
              <w:marLeft w:val="0"/>
              <w:marRight w:val="0"/>
              <w:marTop w:val="0"/>
              <w:marBottom w:val="0"/>
              <w:divBdr>
                <w:top w:val="none" w:sz="0" w:space="0" w:color="auto"/>
                <w:left w:val="none" w:sz="0" w:space="0" w:color="auto"/>
                <w:bottom w:val="none" w:sz="0" w:space="0" w:color="auto"/>
                <w:right w:val="none" w:sz="0" w:space="0" w:color="auto"/>
              </w:divBdr>
              <w:divsChild>
                <w:div w:id="551619444">
                  <w:marLeft w:val="0"/>
                  <w:marRight w:val="0"/>
                  <w:marTop w:val="0"/>
                  <w:marBottom w:val="0"/>
                  <w:divBdr>
                    <w:top w:val="none" w:sz="0" w:space="0" w:color="auto"/>
                    <w:left w:val="none" w:sz="0" w:space="0" w:color="auto"/>
                    <w:bottom w:val="none" w:sz="0" w:space="0" w:color="auto"/>
                    <w:right w:val="none" w:sz="0" w:space="0" w:color="auto"/>
                  </w:divBdr>
                  <w:divsChild>
                    <w:div w:id="49276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506254">
      <w:bodyDiv w:val="1"/>
      <w:marLeft w:val="0"/>
      <w:marRight w:val="0"/>
      <w:marTop w:val="0"/>
      <w:marBottom w:val="0"/>
      <w:divBdr>
        <w:top w:val="none" w:sz="0" w:space="0" w:color="auto"/>
        <w:left w:val="none" w:sz="0" w:space="0" w:color="auto"/>
        <w:bottom w:val="none" w:sz="0" w:space="0" w:color="auto"/>
        <w:right w:val="none" w:sz="0" w:space="0" w:color="auto"/>
      </w:divBdr>
    </w:div>
    <w:div w:id="1689015734">
      <w:bodyDiv w:val="1"/>
      <w:marLeft w:val="0"/>
      <w:marRight w:val="0"/>
      <w:marTop w:val="0"/>
      <w:marBottom w:val="0"/>
      <w:divBdr>
        <w:top w:val="none" w:sz="0" w:space="0" w:color="auto"/>
        <w:left w:val="none" w:sz="0" w:space="0" w:color="auto"/>
        <w:bottom w:val="none" w:sz="0" w:space="0" w:color="auto"/>
        <w:right w:val="none" w:sz="0" w:space="0" w:color="auto"/>
      </w:divBdr>
    </w:div>
    <w:div w:id="1689797866">
      <w:bodyDiv w:val="1"/>
      <w:marLeft w:val="0"/>
      <w:marRight w:val="0"/>
      <w:marTop w:val="0"/>
      <w:marBottom w:val="0"/>
      <w:divBdr>
        <w:top w:val="none" w:sz="0" w:space="0" w:color="auto"/>
        <w:left w:val="none" w:sz="0" w:space="0" w:color="auto"/>
        <w:bottom w:val="none" w:sz="0" w:space="0" w:color="auto"/>
        <w:right w:val="none" w:sz="0" w:space="0" w:color="auto"/>
      </w:divBdr>
      <w:divsChild>
        <w:div w:id="942418075">
          <w:marLeft w:val="0"/>
          <w:marRight w:val="0"/>
          <w:marTop w:val="0"/>
          <w:marBottom w:val="0"/>
          <w:divBdr>
            <w:top w:val="none" w:sz="0" w:space="0" w:color="auto"/>
            <w:left w:val="none" w:sz="0" w:space="0" w:color="auto"/>
            <w:bottom w:val="none" w:sz="0" w:space="0" w:color="auto"/>
            <w:right w:val="none" w:sz="0" w:space="0" w:color="auto"/>
          </w:divBdr>
          <w:divsChild>
            <w:div w:id="1139149079">
              <w:marLeft w:val="0"/>
              <w:marRight w:val="0"/>
              <w:marTop w:val="0"/>
              <w:marBottom w:val="0"/>
              <w:divBdr>
                <w:top w:val="none" w:sz="0" w:space="0" w:color="auto"/>
                <w:left w:val="none" w:sz="0" w:space="0" w:color="auto"/>
                <w:bottom w:val="none" w:sz="0" w:space="0" w:color="auto"/>
                <w:right w:val="none" w:sz="0" w:space="0" w:color="auto"/>
              </w:divBdr>
              <w:divsChild>
                <w:div w:id="859011919">
                  <w:marLeft w:val="0"/>
                  <w:marRight w:val="0"/>
                  <w:marTop w:val="0"/>
                  <w:marBottom w:val="0"/>
                  <w:divBdr>
                    <w:top w:val="none" w:sz="0" w:space="0" w:color="auto"/>
                    <w:left w:val="none" w:sz="0" w:space="0" w:color="auto"/>
                    <w:bottom w:val="none" w:sz="0" w:space="0" w:color="auto"/>
                    <w:right w:val="none" w:sz="0" w:space="0" w:color="auto"/>
                  </w:divBdr>
                  <w:divsChild>
                    <w:div w:id="147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181259">
      <w:bodyDiv w:val="1"/>
      <w:marLeft w:val="0"/>
      <w:marRight w:val="0"/>
      <w:marTop w:val="0"/>
      <w:marBottom w:val="0"/>
      <w:divBdr>
        <w:top w:val="none" w:sz="0" w:space="0" w:color="auto"/>
        <w:left w:val="none" w:sz="0" w:space="0" w:color="auto"/>
        <w:bottom w:val="none" w:sz="0" w:space="0" w:color="auto"/>
        <w:right w:val="none" w:sz="0" w:space="0" w:color="auto"/>
      </w:divBdr>
      <w:divsChild>
        <w:div w:id="912741988">
          <w:marLeft w:val="0"/>
          <w:marRight w:val="0"/>
          <w:marTop w:val="0"/>
          <w:marBottom w:val="0"/>
          <w:divBdr>
            <w:top w:val="none" w:sz="0" w:space="0" w:color="auto"/>
            <w:left w:val="none" w:sz="0" w:space="0" w:color="auto"/>
            <w:bottom w:val="none" w:sz="0" w:space="0" w:color="auto"/>
            <w:right w:val="none" w:sz="0" w:space="0" w:color="auto"/>
          </w:divBdr>
          <w:divsChild>
            <w:div w:id="550114533">
              <w:marLeft w:val="0"/>
              <w:marRight w:val="0"/>
              <w:marTop w:val="0"/>
              <w:marBottom w:val="0"/>
              <w:divBdr>
                <w:top w:val="none" w:sz="0" w:space="0" w:color="auto"/>
                <w:left w:val="none" w:sz="0" w:space="0" w:color="auto"/>
                <w:bottom w:val="none" w:sz="0" w:space="0" w:color="auto"/>
                <w:right w:val="none" w:sz="0" w:space="0" w:color="auto"/>
              </w:divBdr>
              <w:divsChild>
                <w:div w:id="2088451564">
                  <w:marLeft w:val="0"/>
                  <w:marRight w:val="0"/>
                  <w:marTop w:val="0"/>
                  <w:marBottom w:val="0"/>
                  <w:divBdr>
                    <w:top w:val="none" w:sz="0" w:space="0" w:color="auto"/>
                    <w:left w:val="none" w:sz="0" w:space="0" w:color="auto"/>
                    <w:bottom w:val="none" w:sz="0" w:space="0" w:color="auto"/>
                    <w:right w:val="none" w:sz="0" w:space="0" w:color="auto"/>
                  </w:divBdr>
                  <w:divsChild>
                    <w:div w:id="1491798567">
                      <w:marLeft w:val="0"/>
                      <w:marRight w:val="0"/>
                      <w:marTop w:val="0"/>
                      <w:marBottom w:val="0"/>
                      <w:divBdr>
                        <w:top w:val="none" w:sz="0" w:space="0" w:color="auto"/>
                        <w:left w:val="none" w:sz="0" w:space="0" w:color="auto"/>
                        <w:bottom w:val="none" w:sz="0" w:space="0" w:color="auto"/>
                        <w:right w:val="none" w:sz="0" w:space="0" w:color="auto"/>
                      </w:divBdr>
                    </w:div>
                    <w:div w:id="255526852">
                      <w:marLeft w:val="0"/>
                      <w:marRight w:val="0"/>
                      <w:marTop w:val="0"/>
                      <w:marBottom w:val="0"/>
                      <w:divBdr>
                        <w:top w:val="none" w:sz="0" w:space="0" w:color="auto"/>
                        <w:left w:val="none" w:sz="0" w:space="0" w:color="auto"/>
                        <w:bottom w:val="none" w:sz="0" w:space="0" w:color="auto"/>
                        <w:right w:val="none" w:sz="0" w:space="0" w:color="auto"/>
                      </w:divBdr>
                    </w:div>
                  </w:divsChild>
                </w:div>
                <w:div w:id="1552226697">
                  <w:marLeft w:val="0"/>
                  <w:marRight w:val="0"/>
                  <w:marTop w:val="0"/>
                  <w:marBottom w:val="0"/>
                  <w:divBdr>
                    <w:top w:val="none" w:sz="0" w:space="0" w:color="auto"/>
                    <w:left w:val="none" w:sz="0" w:space="0" w:color="auto"/>
                    <w:bottom w:val="none" w:sz="0" w:space="0" w:color="auto"/>
                    <w:right w:val="none" w:sz="0" w:space="0" w:color="auto"/>
                  </w:divBdr>
                  <w:divsChild>
                    <w:div w:id="133079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887703">
      <w:bodyDiv w:val="1"/>
      <w:marLeft w:val="0"/>
      <w:marRight w:val="0"/>
      <w:marTop w:val="0"/>
      <w:marBottom w:val="0"/>
      <w:divBdr>
        <w:top w:val="none" w:sz="0" w:space="0" w:color="auto"/>
        <w:left w:val="none" w:sz="0" w:space="0" w:color="auto"/>
        <w:bottom w:val="none" w:sz="0" w:space="0" w:color="auto"/>
        <w:right w:val="none" w:sz="0" w:space="0" w:color="auto"/>
      </w:divBdr>
    </w:div>
    <w:div w:id="1700203315">
      <w:bodyDiv w:val="1"/>
      <w:marLeft w:val="0"/>
      <w:marRight w:val="0"/>
      <w:marTop w:val="0"/>
      <w:marBottom w:val="0"/>
      <w:divBdr>
        <w:top w:val="none" w:sz="0" w:space="0" w:color="auto"/>
        <w:left w:val="none" w:sz="0" w:space="0" w:color="auto"/>
        <w:bottom w:val="none" w:sz="0" w:space="0" w:color="auto"/>
        <w:right w:val="none" w:sz="0" w:space="0" w:color="auto"/>
      </w:divBdr>
    </w:div>
    <w:div w:id="1701591024">
      <w:bodyDiv w:val="1"/>
      <w:marLeft w:val="0"/>
      <w:marRight w:val="0"/>
      <w:marTop w:val="0"/>
      <w:marBottom w:val="0"/>
      <w:divBdr>
        <w:top w:val="none" w:sz="0" w:space="0" w:color="auto"/>
        <w:left w:val="none" w:sz="0" w:space="0" w:color="auto"/>
        <w:bottom w:val="none" w:sz="0" w:space="0" w:color="auto"/>
        <w:right w:val="none" w:sz="0" w:space="0" w:color="auto"/>
      </w:divBdr>
    </w:div>
    <w:div w:id="1719471478">
      <w:bodyDiv w:val="1"/>
      <w:marLeft w:val="0"/>
      <w:marRight w:val="0"/>
      <w:marTop w:val="0"/>
      <w:marBottom w:val="0"/>
      <w:divBdr>
        <w:top w:val="none" w:sz="0" w:space="0" w:color="auto"/>
        <w:left w:val="none" w:sz="0" w:space="0" w:color="auto"/>
        <w:bottom w:val="none" w:sz="0" w:space="0" w:color="auto"/>
        <w:right w:val="none" w:sz="0" w:space="0" w:color="auto"/>
      </w:divBdr>
    </w:div>
    <w:div w:id="1721049893">
      <w:bodyDiv w:val="1"/>
      <w:marLeft w:val="0"/>
      <w:marRight w:val="0"/>
      <w:marTop w:val="0"/>
      <w:marBottom w:val="0"/>
      <w:divBdr>
        <w:top w:val="none" w:sz="0" w:space="0" w:color="auto"/>
        <w:left w:val="none" w:sz="0" w:space="0" w:color="auto"/>
        <w:bottom w:val="none" w:sz="0" w:space="0" w:color="auto"/>
        <w:right w:val="none" w:sz="0" w:space="0" w:color="auto"/>
      </w:divBdr>
      <w:divsChild>
        <w:div w:id="1931620685">
          <w:marLeft w:val="0"/>
          <w:marRight w:val="0"/>
          <w:marTop w:val="0"/>
          <w:marBottom w:val="0"/>
          <w:divBdr>
            <w:top w:val="none" w:sz="0" w:space="0" w:color="auto"/>
            <w:left w:val="none" w:sz="0" w:space="0" w:color="auto"/>
            <w:bottom w:val="none" w:sz="0" w:space="0" w:color="auto"/>
            <w:right w:val="none" w:sz="0" w:space="0" w:color="auto"/>
          </w:divBdr>
          <w:divsChild>
            <w:div w:id="555510638">
              <w:marLeft w:val="0"/>
              <w:marRight w:val="0"/>
              <w:marTop w:val="0"/>
              <w:marBottom w:val="0"/>
              <w:divBdr>
                <w:top w:val="none" w:sz="0" w:space="0" w:color="auto"/>
                <w:left w:val="none" w:sz="0" w:space="0" w:color="auto"/>
                <w:bottom w:val="none" w:sz="0" w:space="0" w:color="auto"/>
                <w:right w:val="none" w:sz="0" w:space="0" w:color="auto"/>
              </w:divBdr>
              <w:divsChild>
                <w:div w:id="1156648478">
                  <w:marLeft w:val="0"/>
                  <w:marRight w:val="0"/>
                  <w:marTop w:val="0"/>
                  <w:marBottom w:val="0"/>
                  <w:divBdr>
                    <w:top w:val="none" w:sz="0" w:space="0" w:color="auto"/>
                    <w:left w:val="none" w:sz="0" w:space="0" w:color="auto"/>
                    <w:bottom w:val="none" w:sz="0" w:space="0" w:color="auto"/>
                    <w:right w:val="none" w:sz="0" w:space="0" w:color="auto"/>
                  </w:divBdr>
                  <w:divsChild>
                    <w:div w:id="11529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586776">
      <w:bodyDiv w:val="1"/>
      <w:marLeft w:val="0"/>
      <w:marRight w:val="0"/>
      <w:marTop w:val="0"/>
      <w:marBottom w:val="0"/>
      <w:divBdr>
        <w:top w:val="none" w:sz="0" w:space="0" w:color="auto"/>
        <w:left w:val="none" w:sz="0" w:space="0" w:color="auto"/>
        <w:bottom w:val="none" w:sz="0" w:space="0" w:color="auto"/>
        <w:right w:val="none" w:sz="0" w:space="0" w:color="auto"/>
      </w:divBdr>
      <w:divsChild>
        <w:div w:id="1217470315">
          <w:marLeft w:val="0"/>
          <w:marRight w:val="0"/>
          <w:marTop w:val="0"/>
          <w:marBottom w:val="0"/>
          <w:divBdr>
            <w:top w:val="none" w:sz="0" w:space="0" w:color="auto"/>
            <w:left w:val="none" w:sz="0" w:space="0" w:color="auto"/>
            <w:bottom w:val="none" w:sz="0" w:space="0" w:color="auto"/>
            <w:right w:val="none" w:sz="0" w:space="0" w:color="auto"/>
          </w:divBdr>
          <w:divsChild>
            <w:div w:id="912351924">
              <w:marLeft w:val="0"/>
              <w:marRight w:val="0"/>
              <w:marTop w:val="0"/>
              <w:marBottom w:val="0"/>
              <w:divBdr>
                <w:top w:val="none" w:sz="0" w:space="0" w:color="auto"/>
                <w:left w:val="none" w:sz="0" w:space="0" w:color="auto"/>
                <w:bottom w:val="none" w:sz="0" w:space="0" w:color="auto"/>
                <w:right w:val="none" w:sz="0" w:space="0" w:color="auto"/>
              </w:divBdr>
              <w:divsChild>
                <w:div w:id="1097360115">
                  <w:marLeft w:val="0"/>
                  <w:marRight w:val="0"/>
                  <w:marTop w:val="0"/>
                  <w:marBottom w:val="0"/>
                  <w:divBdr>
                    <w:top w:val="none" w:sz="0" w:space="0" w:color="auto"/>
                    <w:left w:val="none" w:sz="0" w:space="0" w:color="auto"/>
                    <w:bottom w:val="none" w:sz="0" w:space="0" w:color="auto"/>
                    <w:right w:val="none" w:sz="0" w:space="0" w:color="auto"/>
                  </w:divBdr>
                  <w:divsChild>
                    <w:div w:id="45896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981820">
      <w:bodyDiv w:val="1"/>
      <w:marLeft w:val="0"/>
      <w:marRight w:val="0"/>
      <w:marTop w:val="0"/>
      <w:marBottom w:val="0"/>
      <w:divBdr>
        <w:top w:val="none" w:sz="0" w:space="0" w:color="auto"/>
        <w:left w:val="none" w:sz="0" w:space="0" w:color="auto"/>
        <w:bottom w:val="none" w:sz="0" w:space="0" w:color="auto"/>
        <w:right w:val="none" w:sz="0" w:space="0" w:color="auto"/>
      </w:divBdr>
      <w:divsChild>
        <w:div w:id="419567500">
          <w:marLeft w:val="0"/>
          <w:marRight w:val="0"/>
          <w:marTop w:val="0"/>
          <w:marBottom w:val="0"/>
          <w:divBdr>
            <w:top w:val="none" w:sz="0" w:space="0" w:color="auto"/>
            <w:left w:val="none" w:sz="0" w:space="0" w:color="auto"/>
            <w:bottom w:val="none" w:sz="0" w:space="0" w:color="auto"/>
            <w:right w:val="none" w:sz="0" w:space="0" w:color="auto"/>
          </w:divBdr>
          <w:divsChild>
            <w:div w:id="1670018774">
              <w:marLeft w:val="0"/>
              <w:marRight w:val="0"/>
              <w:marTop w:val="0"/>
              <w:marBottom w:val="0"/>
              <w:divBdr>
                <w:top w:val="none" w:sz="0" w:space="0" w:color="auto"/>
                <w:left w:val="none" w:sz="0" w:space="0" w:color="auto"/>
                <w:bottom w:val="none" w:sz="0" w:space="0" w:color="auto"/>
                <w:right w:val="none" w:sz="0" w:space="0" w:color="auto"/>
              </w:divBdr>
              <w:divsChild>
                <w:div w:id="586571051">
                  <w:marLeft w:val="0"/>
                  <w:marRight w:val="0"/>
                  <w:marTop w:val="0"/>
                  <w:marBottom w:val="0"/>
                  <w:divBdr>
                    <w:top w:val="none" w:sz="0" w:space="0" w:color="auto"/>
                    <w:left w:val="none" w:sz="0" w:space="0" w:color="auto"/>
                    <w:bottom w:val="none" w:sz="0" w:space="0" w:color="auto"/>
                    <w:right w:val="none" w:sz="0" w:space="0" w:color="auto"/>
                  </w:divBdr>
                  <w:divsChild>
                    <w:div w:id="20192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950608">
      <w:bodyDiv w:val="1"/>
      <w:marLeft w:val="0"/>
      <w:marRight w:val="0"/>
      <w:marTop w:val="0"/>
      <w:marBottom w:val="0"/>
      <w:divBdr>
        <w:top w:val="none" w:sz="0" w:space="0" w:color="auto"/>
        <w:left w:val="none" w:sz="0" w:space="0" w:color="auto"/>
        <w:bottom w:val="none" w:sz="0" w:space="0" w:color="auto"/>
        <w:right w:val="none" w:sz="0" w:space="0" w:color="auto"/>
      </w:divBdr>
      <w:divsChild>
        <w:div w:id="1346175419">
          <w:marLeft w:val="0"/>
          <w:marRight w:val="0"/>
          <w:marTop w:val="0"/>
          <w:marBottom w:val="0"/>
          <w:divBdr>
            <w:top w:val="none" w:sz="0" w:space="0" w:color="auto"/>
            <w:left w:val="none" w:sz="0" w:space="0" w:color="auto"/>
            <w:bottom w:val="none" w:sz="0" w:space="0" w:color="auto"/>
            <w:right w:val="none" w:sz="0" w:space="0" w:color="auto"/>
          </w:divBdr>
          <w:divsChild>
            <w:div w:id="1760439611">
              <w:marLeft w:val="0"/>
              <w:marRight w:val="0"/>
              <w:marTop w:val="0"/>
              <w:marBottom w:val="0"/>
              <w:divBdr>
                <w:top w:val="none" w:sz="0" w:space="0" w:color="auto"/>
                <w:left w:val="none" w:sz="0" w:space="0" w:color="auto"/>
                <w:bottom w:val="none" w:sz="0" w:space="0" w:color="auto"/>
                <w:right w:val="none" w:sz="0" w:space="0" w:color="auto"/>
              </w:divBdr>
              <w:divsChild>
                <w:div w:id="1433822790">
                  <w:marLeft w:val="0"/>
                  <w:marRight w:val="0"/>
                  <w:marTop w:val="0"/>
                  <w:marBottom w:val="0"/>
                  <w:divBdr>
                    <w:top w:val="none" w:sz="0" w:space="0" w:color="auto"/>
                    <w:left w:val="none" w:sz="0" w:space="0" w:color="auto"/>
                    <w:bottom w:val="none" w:sz="0" w:space="0" w:color="auto"/>
                    <w:right w:val="none" w:sz="0" w:space="0" w:color="auto"/>
                  </w:divBdr>
                  <w:divsChild>
                    <w:div w:id="1218007765">
                      <w:marLeft w:val="0"/>
                      <w:marRight w:val="0"/>
                      <w:marTop w:val="0"/>
                      <w:marBottom w:val="0"/>
                      <w:divBdr>
                        <w:top w:val="none" w:sz="0" w:space="0" w:color="auto"/>
                        <w:left w:val="none" w:sz="0" w:space="0" w:color="auto"/>
                        <w:bottom w:val="none" w:sz="0" w:space="0" w:color="auto"/>
                        <w:right w:val="none" w:sz="0" w:space="0" w:color="auto"/>
                      </w:divBdr>
                    </w:div>
                  </w:divsChild>
                </w:div>
                <w:div w:id="1359042162">
                  <w:marLeft w:val="0"/>
                  <w:marRight w:val="0"/>
                  <w:marTop w:val="0"/>
                  <w:marBottom w:val="0"/>
                  <w:divBdr>
                    <w:top w:val="none" w:sz="0" w:space="0" w:color="auto"/>
                    <w:left w:val="none" w:sz="0" w:space="0" w:color="auto"/>
                    <w:bottom w:val="none" w:sz="0" w:space="0" w:color="auto"/>
                    <w:right w:val="none" w:sz="0" w:space="0" w:color="auto"/>
                  </w:divBdr>
                  <w:divsChild>
                    <w:div w:id="1118836071">
                      <w:marLeft w:val="0"/>
                      <w:marRight w:val="0"/>
                      <w:marTop w:val="0"/>
                      <w:marBottom w:val="0"/>
                      <w:divBdr>
                        <w:top w:val="none" w:sz="0" w:space="0" w:color="auto"/>
                        <w:left w:val="none" w:sz="0" w:space="0" w:color="auto"/>
                        <w:bottom w:val="none" w:sz="0" w:space="0" w:color="auto"/>
                        <w:right w:val="none" w:sz="0" w:space="0" w:color="auto"/>
                      </w:divBdr>
                    </w:div>
                    <w:div w:id="322130565">
                      <w:marLeft w:val="0"/>
                      <w:marRight w:val="0"/>
                      <w:marTop w:val="0"/>
                      <w:marBottom w:val="0"/>
                      <w:divBdr>
                        <w:top w:val="none" w:sz="0" w:space="0" w:color="auto"/>
                        <w:left w:val="none" w:sz="0" w:space="0" w:color="auto"/>
                        <w:bottom w:val="none" w:sz="0" w:space="0" w:color="auto"/>
                        <w:right w:val="none" w:sz="0" w:space="0" w:color="auto"/>
                      </w:divBdr>
                    </w:div>
                    <w:div w:id="1797483386">
                      <w:marLeft w:val="0"/>
                      <w:marRight w:val="0"/>
                      <w:marTop w:val="0"/>
                      <w:marBottom w:val="0"/>
                      <w:divBdr>
                        <w:top w:val="none" w:sz="0" w:space="0" w:color="auto"/>
                        <w:left w:val="none" w:sz="0" w:space="0" w:color="auto"/>
                        <w:bottom w:val="none" w:sz="0" w:space="0" w:color="auto"/>
                        <w:right w:val="none" w:sz="0" w:space="0" w:color="auto"/>
                      </w:divBdr>
                    </w:div>
                    <w:div w:id="1612056199">
                      <w:marLeft w:val="0"/>
                      <w:marRight w:val="0"/>
                      <w:marTop w:val="0"/>
                      <w:marBottom w:val="0"/>
                      <w:divBdr>
                        <w:top w:val="none" w:sz="0" w:space="0" w:color="auto"/>
                        <w:left w:val="none" w:sz="0" w:space="0" w:color="auto"/>
                        <w:bottom w:val="none" w:sz="0" w:space="0" w:color="auto"/>
                        <w:right w:val="none" w:sz="0" w:space="0" w:color="auto"/>
                      </w:divBdr>
                    </w:div>
                    <w:div w:id="2126383403">
                      <w:marLeft w:val="0"/>
                      <w:marRight w:val="0"/>
                      <w:marTop w:val="0"/>
                      <w:marBottom w:val="0"/>
                      <w:divBdr>
                        <w:top w:val="none" w:sz="0" w:space="0" w:color="auto"/>
                        <w:left w:val="none" w:sz="0" w:space="0" w:color="auto"/>
                        <w:bottom w:val="none" w:sz="0" w:space="0" w:color="auto"/>
                        <w:right w:val="none" w:sz="0" w:space="0" w:color="auto"/>
                      </w:divBdr>
                    </w:div>
                  </w:divsChild>
                </w:div>
                <w:div w:id="1267887404">
                  <w:marLeft w:val="0"/>
                  <w:marRight w:val="0"/>
                  <w:marTop w:val="0"/>
                  <w:marBottom w:val="0"/>
                  <w:divBdr>
                    <w:top w:val="none" w:sz="0" w:space="0" w:color="auto"/>
                    <w:left w:val="none" w:sz="0" w:space="0" w:color="auto"/>
                    <w:bottom w:val="none" w:sz="0" w:space="0" w:color="auto"/>
                    <w:right w:val="none" w:sz="0" w:space="0" w:color="auto"/>
                  </w:divBdr>
                  <w:divsChild>
                    <w:div w:id="214731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889372">
      <w:bodyDiv w:val="1"/>
      <w:marLeft w:val="0"/>
      <w:marRight w:val="0"/>
      <w:marTop w:val="0"/>
      <w:marBottom w:val="0"/>
      <w:divBdr>
        <w:top w:val="none" w:sz="0" w:space="0" w:color="auto"/>
        <w:left w:val="none" w:sz="0" w:space="0" w:color="auto"/>
        <w:bottom w:val="none" w:sz="0" w:space="0" w:color="auto"/>
        <w:right w:val="none" w:sz="0" w:space="0" w:color="auto"/>
      </w:divBdr>
    </w:div>
    <w:div w:id="1754005978">
      <w:bodyDiv w:val="1"/>
      <w:marLeft w:val="0"/>
      <w:marRight w:val="0"/>
      <w:marTop w:val="0"/>
      <w:marBottom w:val="0"/>
      <w:divBdr>
        <w:top w:val="none" w:sz="0" w:space="0" w:color="auto"/>
        <w:left w:val="none" w:sz="0" w:space="0" w:color="auto"/>
        <w:bottom w:val="none" w:sz="0" w:space="0" w:color="auto"/>
        <w:right w:val="none" w:sz="0" w:space="0" w:color="auto"/>
      </w:divBdr>
      <w:divsChild>
        <w:div w:id="1769697297">
          <w:marLeft w:val="0"/>
          <w:marRight w:val="0"/>
          <w:marTop w:val="0"/>
          <w:marBottom w:val="0"/>
          <w:divBdr>
            <w:top w:val="none" w:sz="0" w:space="0" w:color="auto"/>
            <w:left w:val="none" w:sz="0" w:space="0" w:color="auto"/>
            <w:bottom w:val="none" w:sz="0" w:space="0" w:color="auto"/>
            <w:right w:val="none" w:sz="0" w:space="0" w:color="auto"/>
          </w:divBdr>
          <w:divsChild>
            <w:div w:id="1249732374">
              <w:marLeft w:val="0"/>
              <w:marRight w:val="0"/>
              <w:marTop w:val="0"/>
              <w:marBottom w:val="0"/>
              <w:divBdr>
                <w:top w:val="none" w:sz="0" w:space="0" w:color="auto"/>
                <w:left w:val="none" w:sz="0" w:space="0" w:color="auto"/>
                <w:bottom w:val="none" w:sz="0" w:space="0" w:color="auto"/>
                <w:right w:val="none" w:sz="0" w:space="0" w:color="auto"/>
              </w:divBdr>
              <w:divsChild>
                <w:div w:id="2036422147">
                  <w:marLeft w:val="0"/>
                  <w:marRight w:val="0"/>
                  <w:marTop w:val="0"/>
                  <w:marBottom w:val="0"/>
                  <w:divBdr>
                    <w:top w:val="none" w:sz="0" w:space="0" w:color="auto"/>
                    <w:left w:val="none" w:sz="0" w:space="0" w:color="auto"/>
                    <w:bottom w:val="none" w:sz="0" w:space="0" w:color="auto"/>
                    <w:right w:val="none" w:sz="0" w:space="0" w:color="auto"/>
                  </w:divBdr>
                  <w:divsChild>
                    <w:div w:id="210831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044567">
      <w:bodyDiv w:val="1"/>
      <w:marLeft w:val="0"/>
      <w:marRight w:val="0"/>
      <w:marTop w:val="0"/>
      <w:marBottom w:val="0"/>
      <w:divBdr>
        <w:top w:val="none" w:sz="0" w:space="0" w:color="auto"/>
        <w:left w:val="none" w:sz="0" w:space="0" w:color="auto"/>
        <w:bottom w:val="none" w:sz="0" w:space="0" w:color="auto"/>
        <w:right w:val="none" w:sz="0" w:space="0" w:color="auto"/>
      </w:divBdr>
    </w:div>
    <w:div w:id="1783919950">
      <w:bodyDiv w:val="1"/>
      <w:marLeft w:val="0"/>
      <w:marRight w:val="0"/>
      <w:marTop w:val="0"/>
      <w:marBottom w:val="0"/>
      <w:divBdr>
        <w:top w:val="none" w:sz="0" w:space="0" w:color="auto"/>
        <w:left w:val="none" w:sz="0" w:space="0" w:color="auto"/>
        <w:bottom w:val="none" w:sz="0" w:space="0" w:color="auto"/>
        <w:right w:val="none" w:sz="0" w:space="0" w:color="auto"/>
      </w:divBdr>
    </w:div>
    <w:div w:id="1795833815">
      <w:bodyDiv w:val="1"/>
      <w:marLeft w:val="0"/>
      <w:marRight w:val="0"/>
      <w:marTop w:val="0"/>
      <w:marBottom w:val="0"/>
      <w:divBdr>
        <w:top w:val="none" w:sz="0" w:space="0" w:color="auto"/>
        <w:left w:val="none" w:sz="0" w:space="0" w:color="auto"/>
        <w:bottom w:val="none" w:sz="0" w:space="0" w:color="auto"/>
        <w:right w:val="none" w:sz="0" w:space="0" w:color="auto"/>
      </w:divBdr>
    </w:div>
    <w:div w:id="1796753494">
      <w:bodyDiv w:val="1"/>
      <w:marLeft w:val="0"/>
      <w:marRight w:val="0"/>
      <w:marTop w:val="0"/>
      <w:marBottom w:val="0"/>
      <w:divBdr>
        <w:top w:val="none" w:sz="0" w:space="0" w:color="auto"/>
        <w:left w:val="none" w:sz="0" w:space="0" w:color="auto"/>
        <w:bottom w:val="none" w:sz="0" w:space="0" w:color="auto"/>
        <w:right w:val="none" w:sz="0" w:space="0" w:color="auto"/>
      </w:divBdr>
    </w:div>
    <w:div w:id="1801724312">
      <w:bodyDiv w:val="1"/>
      <w:marLeft w:val="0"/>
      <w:marRight w:val="0"/>
      <w:marTop w:val="0"/>
      <w:marBottom w:val="0"/>
      <w:divBdr>
        <w:top w:val="none" w:sz="0" w:space="0" w:color="auto"/>
        <w:left w:val="none" w:sz="0" w:space="0" w:color="auto"/>
        <w:bottom w:val="none" w:sz="0" w:space="0" w:color="auto"/>
        <w:right w:val="none" w:sz="0" w:space="0" w:color="auto"/>
      </w:divBdr>
      <w:divsChild>
        <w:div w:id="910236026">
          <w:marLeft w:val="0"/>
          <w:marRight w:val="0"/>
          <w:marTop w:val="0"/>
          <w:marBottom w:val="0"/>
          <w:divBdr>
            <w:top w:val="none" w:sz="0" w:space="0" w:color="auto"/>
            <w:left w:val="none" w:sz="0" w:space="0" w:color="auto"/>
            <w:bottom w:val="none" w:sz="0" w:space="0" w:color="auto"/>
            <w:right w:val="none" w:sz="0" w:space="0" w:color="auto"/>
          </w:divBdr>
          <w:divsChild>
            <w:div w:id="534733462">
              <w:marLeft w:val="0"/>
              <w:marRight w:val="0"/>
              <w:marTop w:val="0"/>
              <w:marBottom w:val="0"/>
              <w:divBdr>
                <w:top w:val="none" w:sz="0" w:space="0" w:color="auto"/>
                <w:left w:val="none" w:sz="0" w:space="0" w:color="auto"/>
                <w:bottom w:val="none" w:sz="0" w:space="0" w:color="auto"/>
                <w:right w:val="none" w:sz="0" w:space="0" w:color="auto"/>
              </w:divBdr>
              <w:divsChild>
                <w:div w:id="531574615">
                  <w:marLeft w:val="0"/>
                  <w:marRight w:val="0"/>
                  <w:marTop w:val="0"/>
                  <w:marBottom w:val="0"/>
                  <w:divBdr>
                    <w:top w:val="none" w:sz="0" w:space="0" w:color="auto"/>
                    <w:left w:val="none" w:sz="0" w:space="0" w:color="auto"/>
                    <w:bottom w:val="none" w:sz="0" w:space="0" w:color="auto"/>
                    <w:right w:val="none" w:sz="0" w:space="0" w:color="auto"/>
                  </w:divBdr>
                  <w:divsChild>
                    <w:div w:id="109505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662937">
      <w:bodyDiv w:val="1"/>
      <w:marLeft w:val="0"/>
      <w:marRight w:val="0"/>
      <w:marTop w:val="0"/>
      <w:marBottom w:val="0"/>
      <w:divBdr>
        <w:top w:val="none" w:sz="0" w:space="0" w:color="auto"/>
        <w:left w:val="none" w:sz="0" w:space="0" w:color="auto"/>
        <w:bottom w:val="none" w:sz="0" w:space="0" w:color="auto"/>
        <w:right w:val="none" w:sz="0" w:space="0" w:color="auto"/>
      </w:divBdr>
      <w:divsChild>
        <w:div w:id="2079589796">
          <w:marLeft w:val="0"/>
          <w:marRight w:val="0"/>
          <w:marTop w:val="0"/>
          <w:marBottom w:val="0"/>
          <w:divBdr>
            <w:top w:val="none" w:sz="0" w:space="0" w:color="auto"/>
            <w:left w:val="none" w:sz="0" w:space="0" w:color="auto"/>
            <w:bottom w:val="none" w:sz="0" w:space="0" w:color="auto"/>
            <w:right w:val="none" w:sz="0" w:space="0" w:color="auto"/>
          </w:divBdr>
          <w:divsChild>
            <w:div w:id="43405848">
              <w:marLeft w:val="0"/>
              <w:marRight w:val="0"/>
              <w:marTop w:val="0"/>
              <w:marBottom w:val="0"/>
              <w:divBdr>
                <w:top w:val="none" w:sz="0" w:space="0" w:color="auto"/>
                <w:left w:val="none" w:sz="0" w:space="0" w:color="auto"/>
                <w:bottom w:val="none" w:sz="0" w:space="0" w:color="auto"/>
                <w:right w:val="none" w:sz="0" w:space="0" w:color="auto"/>
              </w:divBdr>
              <w:divsChild>
                <w:div w:id="187917362">
                  <w:marLeft w:val="0"/>
                  <w:marRight w:val="0"/>
                  <w:marTop w:val="0"/>
                  <w:marBottom w:val="0"/>
                  <w:divBdr>
                    <w:top w:val="none" w:sz="0" w:space="0" w:color="auto"/>
                    <w:left w:val="none" w:sz="0" w:space="0" w:color="auto"/>
                    <w:bottom w:val="none" w:sz="0" w:space="0" w:color="auto"/>
                    <w:right w:val="none" w:sz="0" w:space="0" w:color="auto"/>
                  </w:divBdr>
                  <w:divsChild>
                    <w:div w:id="50482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5216">
      <w:bodyDiv w:val="1"/>
      <w:marLeft w:val="0"/>
      <w:marRight w:val="0"/>
      <w:marTop w:val="0"/>
      <w:marBottom w:val="0"/>
      <w:divBdr>
        <w:top w:val="none" w:sz="0" w:space="0" w:color="auto"/>
        <w:left w:val="none" w:sz="0" w:space="0" w:color="auto"/>
        <w:bottom w:val="none" w:sz="0" w:space="0" w:color="auto"/>
        <w:right w:val="none" w:sz="0" w:space="0" w:color="auto"/>
      </w:divBdr>
      <w:divsChild>
        <w:div w:id="1713266237">
          <w:marLeft w:val="0"/>
          <w:marRight w:val="0"/>
          <w:marTop w:val="0"/>
          <w:marBottom w:val="0"/>
          <w:divBdr>
            <w:top w:val="none" w:sz="0" w:space="0" w:color="auto"/>
            <w:left w:val="none" w:sz="0" w:space="0" w:color="auto"/>
            <w:bottom w:val="none" w:sz="0" w:space="0" w:color="auto"/>
            <w:right w:val="none" w:sz="0" w:space="0" w:color="auto"/>
          </w:divBdr>
          <w:divsChild>
            <w:div w:id="1054083035">
              <w:marLeft w:val="0"/>
              <w:marRight w:val="0"/>
              <w:marTop w:val="0"/>
              <w:marBottom w:val="0"/>
              <w:divBdr>
                <w:top w:val="none" w:sz="0" w:space="0" w:color="auto"/>
                <w:left w:val="none" w:sz="0" w:space="0" w:color="auto"/>
                <w:bottom w:val="none" w:sz="0" w:space="0" w:color="auto"/>
                <w:right w:val="none" w:sz="0" w:space="0" w:color="auto"/>
              </w:divBdr>
              <w:divsChild>
                <w:div w:id="1709719761">
                  <w:marLeft w:val="0"/>
                  <w:marRight w:val="0"/>
                  <w:marTop w:val="0"/>
                  <w:marBottom w:val="0"/>
                  <w:divBdr>
                    <w:top w:val="none" w:sz="0" w:space="0" w:color="auto"/>
                    <w:left w:val="none" w:sz="0" w:space="0" w:color="auto"/>
                    <w:bottom w:val="none" w:sz="0" w:space="0" w:color="auto"/>
                    <w:right w:val="none" w:sz="0" w:space="0" w:color="auto"/>
                  </w:divBdr>
                  <w:divsChild>
                    <w:div w:id="6632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868277">
      <w:bodyDiv w:val="1"/>
      <w:marLeft w:val="0"/>
      <w:marRight w:val="0"/>
      <w:marTop w:val="0"/>
      <w:marBottom w:val="0"/>
      <w:divBdr>
        <w:top w:val="none" w:sz="0" w:space="0" w:color="auto"/>
        <w:left w:val="none" w:sz="0" w:space="0" w:color="auto"/>
        <w:bottom w:val="none" w:sz="0" w:space="0" w:color="auto"/>
        <w:right w:val="none" w:sz="0" w:space="0" w:color="auto"/>
      </w:divBdr>
      <w:divsChild>
        <w:div w:id="1030954993">
          <w:marLeft w:val="0"/>
          <w:marRight w:val="0"/>
          <w:marTop w:val="0"/>
          <w:marBottom w:val="0"/>
          <w:divBdr>
            <w:top w:val="none" w:sz="0" w:space="0" w:color="auto"/>
            <w:left w:val="none" w:sz="0" w:space="0" w:color="auto"/>
            <w:bottom w:val="none" w:sz="0" w:space="0" w:color="auto"/>
            <w:right w:val="none" w:sz="0" w:space="0" w:color="auto"/>
          </w:divBdr>
          <w:divsChild>
            <w:div w:id="1447653912">
              <w:marLeft w:val="0"/>
              <w:marRight w:val="0"/>
              <w:marTop w:val="0"/>
              <w:marBottom w:val="0"/>
              <w:divBdr>
                <w:top w:val="none" w:sz="0" w:space="0" w:color="auto"/>
                <w:left w:val="none" w:sz="0" w:space="0" w:color="auto"/>
                <w:bottom w:val="none" w:sz="0" w:space="0" w:color="auto"/>
                <w:right w:val="none" w:sz="0" w:space="0" w:color="auto"/>
              </w:divBdr>
              <w:divsChild>
                <w:div w:id="2018649633">
                  <w:marLeft w:val="0"/>
                  <w:marRight w:val="0"/>
                  <w:marTop w:val="0"/>
                  <w:marBottom w:val="0"/>
                  <w:divBdr>
                    <w:top w:val="none" w:sz="0" w:space="0" w:color="auto"/>
                    <w:left w:val="none" w:sz="0" w:space="0" w:color="auto"/>
                    <w:bottom w:val="none" w:sz="0" w:space="0" w:color="auto"/>
                    <w:right w:val="none" w:sz="0" w:space="0" w:color="auto"/>
                  </w:divBdr>
                  <w:divsChild>
                    <w:div w:id="62181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835360">
      <w:bodyDiv w:val="1"/>
      <w:marLeft w:val="0"/>
      <w:marRight w:val="0"/>
      <w:marTop w:val="0"/>
      <w:marBottom w:val="0"/>
      <w:divBdr>
        <w:top w:val="none" w:sz="0" w:space="0" w:color="auto"/>
        <w:left w:val="none" w:sz="0" w:space="0" w:color="auto"/>
        <w:bottom w:val="none" w:sz="0" w:space="0" w:color="auto"/>
        <w:right w:val="none" w:sz="0" w:space="0" w:color="auto"/>
      </w:divBdr>
      <w:divsChild>
        <w:div w:id="202448787">
          <w:marLeft w:val="0"/>
          <w:marRight w:val="0"/>
          <w:marTop w:val="0"/>
          <w:marBottom w:val="0"/>
          <w:divBdr>
            <w:top w:val="none" w:sz="0" w:space="0" w:color="auto"/>
            <w:left w:val="none" w:sz="0" w:space="0" w:color="auto"/>
            <w:bottom w:val="none" w:sz="0" w:space="0" w:color="auto"/>
            <w:right w:val="none" w:sz="0" w:space="0" w:color="auto"/>
          </w:divBdr>
          <w:divsChild>
            <w:div w:id="1095906411">
              <w:marLeft w:val="0"/>
              <w:marRight w:val="0"/>
              <w:marTop w:val="0"/>
              <w:marBottom w:val="0"/>
              <w:divBdr>
                <w:top w:val="none" w:sz="0" w:space="0" w:color="auto"/>
                <w:left w:val="none" w:sz="0" w:space="0" w:color="auto"/>
                <w:bottom w:val="none" w:sz="0" w:space="0" w:color="auto"/>
                <w:right w:val="none" w:sz="0" w:space="0" w:color="auto"/>
              </w:divBdr>
              <w:divsChild>
                <w:div w:id="1208178135">
                  <w:marLeft w:val="0"/>
                  <w:marRight w:val="0"/>
                  <w:marTop w:val="0"/>
                  <w:marBottom w:val="0"/>
                  <w:divBdr>
                    <w:top w:val="none" w:sz="0" w:space="0" w:color="auto"/>
                    <w:left w:val="none" w:sz="0" w:space="0" w:color="auto"/>
                    <w:bottom w:val="none" w:sz="0" w:space="0" w:color="auto"/>
                    <w:right w:val="none" w:sz="0" w:space="0" w:color="auto"/>
                  </w:divBdr>
                  <w:divsChild>
                    <w:div w:id="69384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383619">
      <w:bodyDiv w:val="1"/>
      <w:marLeft w:val="0"/>
      <w:marRight w:val="0"/>
      <w:marTop w:val="0"/>
      <w:marBottom w:val="0"/>
      <w:divBdr>
        <w:top w:val="none" w:sz="0" w:space="0" w:color="auto"/>
        <w:left w:val="none" w:sz="0" w:space="0" w:color="auto"/>
        <w:bottom w:val="none" w:sz="0" w:space="0" w:color="auto"/>
        <w:right w:val="none" w:sz="0" w:space="0" w:color="auto"/>
      </w:divBdr>
    </w:div>
    <w:div w:id="1839926469">
      <w:bodyDiv w:val="1"/>
      <w:marLeft w:val="0"/>
      <w:marRight w:val="0"/>
      <w:marTop w:val="0"/>
      <w:marBottom w:val="0"/>
      <w:divBdr>
        <w:top w:val="none" w:sz="0" w:space="0" w:color="auto"/>
        <w:left w:val="none" w:sz="0" w:space="0" w:color="auto"/>
        <w:bottom w:val="none" w:sz="0" w:space="0" w:color="auto"/>
        <w:right w:val="none" w:sz="0" w:space="0" w:color="auto"/>
      </w:divBdr>
    </w:div>
    <w:div w:id="1841195120">
      <w:bodyDiv w:val="1"/>
      <w:marLeft w:val="0"/>
      <w:marRight w:val="0"/>
      <w:marTop w:val="0"/>
      <w:marBottom w:val="0"/>
      <w:divBdr>
        <w:top w:val="none" w:sz="0" w:space="0" w:color="auto"/>
        <w:left w:val="none" w:sz="0" w:space="0" w:color="auto"/>
        <w:bottom w:val="none" w:sz="0" w:space="0" w:color="auto"/>
        <w:right w:val="none" w:sz="0" w:space="0" w:color="auto"/>
      </w:divBdr>
    </w:div>
    <w:div w:id="1866864955">
      <w:bodyDiv w:val="1"/>
      <w:marLeft w:val="0"/>
      <w:marRight w:val="0"/>
      <w:marTop w:val="0"/>
      <w:marBottom w:val="0"/>
      <w:divBdr>
        <w:top w:val="none" w:sz="0" w:space="0" w:color="auto"/>
        <w:left w:val="none" w:sz="0" w:space="0" w:color="auto"/>
        <w:bottom w:val="none" w:sz="0" w:space="0" w:color="auto"/>
        <w:right w:val="none" w:sz="0" w:space="0" w:color="auto"/>
      </w:divBdr>
    </w:div>
    <w:div w:id="1868788692">
      <w:bodyDiv w:val="1"/>
      <w:marLeft w:val="0"/>
      <w:marRight w:val="0"/>
      <w:marTop w:val="0"/>
      <w:marBottom w:val="0"/>
      <w:divBdr>
        <w:top w:val="none" w:sz="0" w:space="0" w:color="auto"/>
        <w:left w:val="none" w:sz="0" w:space="0" w:color="auto"/>
        <w:bottom w:val="none" w:sz="0" w:space="0" w:color="auto"/>
        <w:right w:val="none" w:sz="0" w:space="0" w:color="auto"/>
      </w:divBdr>
    </w:div>
    <w:div w:id="1869292870">
      <w:bodyDiv w:val="1"/>
      <w:marLeft w:val="0"/>
      <w:marRight w:val="0"/>
      <w:marTop w:val="0"/>
      <w:marBottom w:val="0"/>
      <w:divBdr>
        <w:top w:val="none" w:sz="0" w:space="0" w:color="auto"/>
        <w:left w:val="none" w:sz="0" w:space="0" w:color="auto"/>
        <w:bottom w:val="none" w:sz="0" w:space="0" w:color="auto"/>
        <w:right w:val="none" w:sz="0" w:space="0" w:color="auto"/>
      </w:divBdr>
      <w:divsChild>
        <w:div w:id="2028209989">
          <w:marLeft w:val="0"/>
          <w:marRight w:val="0"/>
          <w:marTop w:val="0"/>
          <w:marBottom w:val="0"/>
          <w:divBdr>
            <w:top w:val="none" w:sz="0" w:space="0" w:color="auto"/>
            <w:left w:val="none" w:sz="0" w:space="0" w:color="auto"/>
            <w:bottom w:val="none" w:sz="0" w:space="0" w:color="auto"/>
            <w:right w:val="none" w:sz="0" w:space="0" w:color="auto"/>
          </w:divBdr>
          <w:divsChild>
            <w:div w:id="944192126">
              <w:marLeft w:val="0"/>
              <w:marRight w:val="0"/>
              <w:marTop w:val="0"/>
              <w:marBottom w:val="0"/>
              <w:divBdr>
                <w:top w:val="none" w:sz="0" w:space="0" w:color="auto"/>
                <w:left w:val="none" w:sz="0" w:space="0" w:color="auto"/>
                <w:bottom w:val="none" w:sz="0" w:space="0" w:color="auto"/>
                <w:right w:val="none" w:sz="0" w:space="0" w:color="auto"/>
              </w:divBdr>
            </w:div>
            <w:div w:id="819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3676">
      <w:bodyDiv w:val="1"/>
      <w:marLeft w:val="0"/>
      <w:marRight w:val="0"/>
      <w:marTop w:val="0"/>
      <w:marBottom w:val="0"/>
      <w:divBdr>
        <w:top w:val="none" w:sz="0" w:space="0" w:color="auto"/>
        <w:left w:val="none" w:sz="0" w:space="0" w:color="auto"/>
        <w:bottom w:val="none" w:sz="0" w:space="0" w:color="auto"/>
        <w:right w:val="none" w:sz="0" w:space="0" w:color="auto"/>
      </w:divBdr>
    </w:div>
    <w:div w:id="1895005142">
      <w:bodyDiv w:val="1"/>
      <w:marLeft w:val="0"/>
      <w:marRight w:val="0"/>
      <w:marTop w:val="0"/>
      <w:marBottom w:val="0"/>
      <w:divBdr>
        <w:top w:val="none" w:sz="0" w:space="0" w:color="auto"/>
        <w:left w:val="none" w:sz="0" w:space="0" w:color="auto"/>
        <w:bottom w:val="none" w:sz="0" w:space="0" w:color="auto"/>
        <w:right w:val="none" w:sz="0" w:space="0" w:color="auto"/>
      </w:divBdr>
    </w:div>
    <w:div w:id="1902599082">
      <w:bodyDiv w:val="1"/>
      <w:marLeft w:val="0"/>
      <w:marRight w:val="0"/>
      <w:marTop w:val="0"/>
      <w:marBottom w:val="0"/>
      <w:divBdr>
        <w:top w:val="none" w:sz="0" w:space="0" w:color="auto"/>
        <w:left w:val="none" w:sz="0" w:space="0" w:color="auto"/>
        <w:bottom w:val="none" w:sz="0" w:space="0" w:color="auto"/>
        <w:right w:val="none" w:sz="0" w:space="0" w:color="auto"/>
      </w:divBdr>
      <w:divsChild>
        <w:div w:id="2141259324">
          <w:marLeft w:val="0"/>
          <w:marRight w:val="0"/>
          <w:marTop w:val="0"/>
          <w:marBottom w:val="0"/>
          <w:divBdr>
            <w:top w:val="none" w:sz="0" w:space="0" w:color="auto"/>
            <w:left w:val="none" w:sz="0" w:space="0" w:color="auto"/>
            <w:bottom w:val="none" w:sz="0" w:space="0" w:color="auto"/>
            <w:right w:val="none" w:sz="0" w:space="0" w:color="auto"/>
          </w:divBdr>
        </w:div>
        <w:div w:id="900556115">
          <w:marLeft w:val="0"/>
          <w:marRight w:val="0"/>
          <w:marTop w:val="0"/>
          <w:marBottom w:val="0"/>
          <w:divBdr>
            <w:top w:val="none" w:sz="0" w:space="0" w:color="auto"/>
            <w:left w:val="none" w:sz="0" w:space="0" w:color="auto"/>
            <w:bottom w:val="none" w:sz="0" w:space="0" w:color="auto"/>
            <w:right w:val="none" w:sz="0" w:space="0" w:color="auto"/>
          </w:divBdr>
        </w:div>
        <w:div w:id="1369987508">
          <w:marLeft w:val="0"/>
          <w:marRight w:val="0"/>
          <w:marTop w:val="0"/>
          <w:marBottom w:val="0"/>
          <w:divBdr>
            <w:top w:val="none" w:sz="0" w:space="0" w:color="auto"/>
            <w:left w:val="none" w:sz="0" w:space="0" w:color="auto"/>
            <w:bottom w:val="none" w:sz="0" w:space="0" w:color="auto"/>
            <w:right w:val="none" w:sz="0" w:space="0" w:color="auto"/>
          </w:divBdr>
        </w:div>
        <w:div w:id="1961372237">
          <w:marLeft w:val="0"/>
          <w:marRight w:val="0"/>
          <w:marTop w:val="0"/>
          <w:marBottom w:val="0"/>
          <w:divBdr>
            <w:top w:val="none" w:sz="0" w:space="0" w:color="auto"/>
            <w:left w:val="none" w:sz="0" w:space="0" w:color="auto"/>
            <w:bottom w:val="none" w:sz="0" w:space="0" w:color="auto"/>
            <w:right w:val="none" w:sz="0" w:space="0" w:color="auto"/>
          </w:divBdr>
        </w:div>
        <w:div w:id="1930041363">
          <w:marLeft w:val="0"/>
          <w:marRight w:val="0"/>
          <w:marTop w:val="0"/>
          <w:marBottom w:val="0"/>
          <w:divBdr>
            <w:top w:val="none" w:sz="0" w:space="0" w:color="auto"/>
            <w:left w:val="none" w:sz="0" w:space="0" w:color="auto"/>
            <w:bottom w:val="none" w:sz="0" w:space="0" w:color="auto"/>
            <w:right w:val="none" w:sz="0" w:space="0" w:color="auto"/>
          </w:divBdr>
        </w:div>
        <w:div w:id="740098486">
          <w:marLeft w:val="0"/>
          <w:marRight w:val="0"/>
          <w:marTop w:val="0"/>
          <w:marBottom w:val="0"/>
          <w:divBdr>
            <w:top w:val="none" w:sz="0" w:space="0" w:color="auto"/>
            <w:left w:val="none" w:sz="0" w:space="0" w:color="auto"/>
            <w:bottom w:val="none" w:sz="0" w:space="0" w:color="auto"/>
            <w:right w:val="none" w:sz="0" w:space="0" w:color="auto"/>
          </w:divBdr>
        </w:div>
        <w:div w:id="741564205">
          <w:marLeft w:val="0"/>
          <w:marRight w:val="0"/>
          <w:marTop w:val="0"/>
          <w:marBottom w:val="0"/>
          <w:divBdr>
            <w:top w:val="none" w:sz="0" w:space="0" w:color="auto"/>
            <w:left w:val="none" w:sz="0" w:space="0" w:color="auto"/>
            <w:bottom w:val="none" w:sz="0" w:space="0" w:color="auto"/>
            <w:right w:val="none" w:sz="0" w:space="0" w:color="auto"/>
          </w:divBdr>
        </w:div>
        <w:div w:id="1447039297">
          <w:marLeft w:val="0"/>
          <w:marRight w:val="0"/>
          <w:marTop w:val="0"/>
          <w:marBottom w:val="0"/>
          <w:divBdr>
            <w:top w:val="none" w:sz="0" w:space="0" w:color="auto"/>
            <w:left w:val="none" w:sz="0" w:space="0" w:color="auto"/>
            <w:bottom w:val="none" w:sz="0" w:space="0" w:color="auto"/>
            <w:right w:val="none" w:sz="0" w:space="0" w:color="auto"/>
          </w:divBdr>
        </w:div>
      </w:divsChild>
    </w:div>
    <w:div w:id="1910647416">
      <w:bodyDiv w:val="1"/>
      <w:marLeft w:val="0"/>
      <w:marRight w:val="0"/>
      <w:marTop w:val="0"/>
      <w:marBottom w:val="0"/>
      <w:divBdr>
        <w:top w:val="none" w:sz="0" w:space="0" w:color="auto"/>
        <w:left w:val="none" w:sz="0" w:space="0" w:color="auto"/>
        <w:bottom w:val="none" w:sz="0" w:space="0" w:color="auto"/>
        <w:right w:val="none" w:sz="0" w:space="0" w:color="auto"/>
      </w:divBdr>
      <w:divsChild>
        <w:div w:id="1614091408">
          <w:marLeft w:val="0"/>
          <w:marRight w:val="0"/>
          <w:marTop w:val="0"/>
          <w:marBottom w:val="0"/>
          <w:divBdr>
            <w:top w:val="none" w:sz="0" w:space="0" w:color="auto"/>
            <w:left w:val="none" w:sz="0" w:space="0" w:color="auto"/>
            <w:bottom w:val="none" w:sz="0" w:space="0" w:color="auto"/>
            <w:right w:val="none" w:sz="0" w:space="0" w:color="auto"/>
          </w:divBdr>
          <w:divsChild>
            <w:div w:id="1144346656">
              <w:marLeft w:val="0"/>
              <w:marRight w:val="0"/>
              <w:marTop w:val="0"/>
              <w:marBottom w:val="0"/>
              <w:divBdr>
                <w:top w:val="none" w:sz="0" w:space="0" w:color="auto"/>
                <w:left w:val="none" w:sz="0" w:space="0" w:color="auto"/>
                <w:bottom w:val="none" w:sz="0" w:space="0" w:color="auto"/>
                <w:right w:val="none" w:sz="0" w:space="0" w:color="auto"/>
              </w:divBdr>
              <w:divsChild>
                <w:div w:id="1949703128">
                  <w:marLeft w:val="0"/>
                  <w:marRight w:val="0"/>
                  <w:marTop w:val="0"/>
                  <w:marBottom w:val="0"/>
                  <w:divBdr>
                    <w:top w:val="none" w:sz="0" w:space="0" w:color="auto"/>
                    <w:left w:val="none" w:sz="0" w:space="0" w:color="auto"/>
                    <w:bottom w:val="none" w:sz="0" w:space="0" w:color="auto"/>
                    <w:right w:val="none" w:sz="0" w:space="0" w:color="auto"/>
                  </w:divBdr>
                  <w:divsChild>
                    <w:div w:id="12871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098099">
      <w:bodyDiv w:val="1"/>
      <w:marLeft w:val="0"/>
      <w:marRight w:val="0"/>
      <w:marTop w:val="0"/>
      <w:marBottom w:val="0"/>
      <w:divBdr>
        <w:top w:val="none" w:sz="0" w:space="0" w:color="auto"/>
        <w:left w:val="none" w:sz="0" w:space="0" w:color="auto"/>
        <w:bottom w:val="none" w:sz="0" w:space="0" w:color="auto"/>
        <w:right w:val="none" w:sz="0" w:space="0" w:color="auto"/>
      </w:divBdr>
    </w:div>
    <w:div w:id="1926836708">
      <w:bodyDiv w:val="1"/>
      <w:marLeft w:val="0"/>
      <w:marRight w:val="0"/>
      <w:marTop w:val="0"/>
      <w:marBottom w:val="0"/>
      <w:divBdr>
        <w:top w:val="none" w:sz="0" w:space="0" w:color="auto"/>
        <w:left w:val="none" w:sz="0" w:space="0" w:color="auto"/>
        <w:bottom w:val="none" w:sz="0" w:space="0" w:color="auto"/>
        <w:right w:val="none" w:sz="0" w:space="0" w:color="auto"/>
      </w:divBdr>
      <w:divsChild>
        <w:div w:id="376587755">
          <w:marLeft w:val="0"/>
          <w:marRight w:val="0"/>
          <w:marTop w:val="0"/>
          <w:marBottom w:val="0"/>
          <w:divBdr>
            <w:top w:val="none" w:sz="0" w:space="0" w:color="auto"/>
            <w:left w:val="none" w:sz="0" w:space="0" w:color="auto"/>
            <w:bottom w:val="none" w:sz="0" w:space="0" w:color="auto"/>
            <w:right w:val="none" w:sz="0" w:space="0" w:color="auto"/>
          </w:divBdr>
          <w:divsChild>
            <w:div w:id="448283239">
              <w:marLeft w:val="0"/>
              <w:marRight w:val="0"/>
              <w:marTop w:val="0"/>
              <w:marBottom w:val="0"/>
              <w:divBdr>
                <w:top w:val="none" w:sz="0" w:space="0" w:color="auto"/>
                <w:left w:val="none" w:sz="0" w:space="0" w:color="auto"/>
                <w:bottom w:val="none" w:sz="0" w:space="0" w:color="auto"/>
                <w:right w:val="none" w:sz="0" w:space="0" w:color="auto"/>
              </w:divBdr>
              <w:divsChild>
                <w:div w:id="1046875287">
                  <w:marLeft w:val="0"/>
                  <w:marRight w:val="0"/>
                  <w:marTop w:val="0"/>
                  <w:marBottom w:val="0"/>
                  <w:divBdr>
                    <w:top w:val="none" w:sz="0" w:space="0" w:color="auto"/>
                    <w:left w:val="none" w:sz="0" w:space="0" w:color="auto"/>
                    <w:bottom w:val="none" w:sz="0" w:space="0" w:color="auto"/>
                    <w:right w:val="none" w:sz="0" w:space="0" w:color="auto"/>
                  </w:divBdr>
                  <w:divsChild>
                    <w:div w:id="124626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032192">
      <w:bodyDiv w:val="1"/>
      <w:marLeft w:val="0"/>
      <w:marRight w:val="0"/>
      <w:marTop w:val="0"/>
      <w:marBottom w:val="0"/>
      <w:divBdr>
        <w:top w:val="none" w:sz="0" w:space="0" w:color="auto"/>
        <w:left w:val="none" w:sz="0" w:space="0" w:color="auto"/>
        <w:bottom w:val="none" w:sz="0" w:space="0" w:color="auto"/>
        <w:right w:val="none" w:sz="0" w:space="0" w:color="auto"/>
      </w:divBdr>
    </w:div>
    <w:div w:id="1930654285">
      <w:bodyDiv w:val="1"/>
      <w:marLeft w:val="0"/>
      <w:marRight w:val="0"/>
      <w:marTop w:val="0"/>
      <w:marBottom w:val="0"/>
      <w:divBdr>
        <w:top w:val="none" w:sz="0" w:space="0" w:color="auto"/>
        <w:left w:val="none" w:sz="0" w:space="0" w:color="auto"/>
        <w:bottom w:val="none" w:sz="0" w:space="0" w:color="auto"/>
        <w:right w:val="none" w:sz="0" w:space="0" w:color="auto"/>
      </w:divBdr>
    </w:div>
    <w:div w:id="1936787962">
      <w:bodyDiv w:val="1"/>
      <w:marLeft w:val="0"/>
      <w:marRight w:val="0"/>
      <w:marTop w:val="0"/>
      <w:marBottom w:val="0"/>
      <w:divBdr>
        <w:top w:val="none" w:sz="0" w:space="0" w:color="auto"/>
        <w:left w:val="none" w:sz="0" w:space="0" w:color="auto"/>
        <w:bottom w:val="none" w:sz="0" w:space="0" w:color="auto"/>
        <w:right w:val="none" w:sz="0" w:space="0" w:color="auto"/>
      </w:divBdr>
      <w:divsChild>
        <w:div w:id="653871629">
          <w:marLeft w:val="0"/>
          <w:marRight w:val="0"/>
          <w:marTop w:val="0"/>
          <w:marBottom w:val="0"/>
          <w:divBdr>
            <w:top w:val="none" w:sz="0" w:space="0" w:color="auto"/>
            <w:left w:val="none" w:sz="0" w:space="0" w:color="auto"/>
            <w:bottom w:val="none" w:sz="0" w:space="0" w:color="auto"/>
            <w:right w:val="none" w:sz="0" w:space="0" w:color="auto"/>
          </w:divBdr>
          <w:divsChild>
            <w:div w:id="1809931618">
              <w:marLeft w:val="0"/>
              <w:marRight w:val="0"/>
              <w:marTop w:val="0"/>
              <w:marBottom w:val="0"/>
              <w:divBdr>
                <w:top w:val="none" w:sz="0" w:space="0" w:color="auto"/>
                <w:left w:val="none" w:sz="0" w:space="0" w:color="auto"/>
                <w:bottom w:val="none" w:sz="0" w:space="0" w:color="auto"/>
                <w:right w:val="none" w:sz="0" w:space="0" w:color="auto"/>
              </w:divBdr>
              <w:divsChild>
                <w:div w:id="568852776">
                  <w:marLeft w:val="0"/>
                  <w:marRight w:val="0"/>
                  <w:marTop w:val="0"/>
                  <w:marBottom w:val="0"/>
                  <w:divBdr>
                    <w:top w:val="none" w:sz="0" w:space="0" w:color="auto"/>
                    <w:left w:val="none" w:sz="0" w:space="0" w:color="auto"/>
                    <w:bottom w:val="none" w:sz="0" w:space="0" w:color="auto"/>
                    <w:right w:val="none" w:sz="0" w:space="0" w:color="auto"/>
                  </w:divBdr>
                  <w:divsChild>
                    <w:div w:id="156679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534347">
      <w:bodyDiv w:val="1"/>
      <w:marLeft w:val="0"/>
      <w:marRight w:val="0"/>
      <w:marTop w:val="0"/>
      <w:marBottom w:val="0"/>
      <w:divBdr>
        <w:top w:val="none" w:sz="0" w:space="0" w:color="auto"/>
        <w:left w:val="none" w:sz="0" w:space="0" w:color="auto"/>
        <w:bottom w:val="none" w:sz="0" w:space="0" w:color="auto"/>
        <w:right w:val="none" w:sz="0" w:space="0" w:color="auto"/>
      </w:divBdr>
    </w:div>
    <w:div w:id="1954314842">
      <w:bodyDiv w:val="1"/>
      <w:marLeft w:val="0"/>
      <w:marRight w:val="0"/>
      <w:marTop w:val="0"/>
      <w:marBottom w:val="0"/>
      <w:divBdr>
        <w:top w:val="none" w:sz="0" w:space="0" w:color="auto"/>
        <w:left w:val="none" w:sz="0" w:space="0" w:color="auto"/>
        <w:bottom w:val="none" w:sz="0" w:space="0" w:color="auto"/>
        <w:right w:val="none" w:sz="0" w:space="0" w:color="auto"/>
      </w:divBdr>
    </w:div>
    <w:div w:id="1964919504">
      <w:bodyDiv w:val="1"/>
      <w:marLeft w:val="0"/>
      <w:marRight w:val="0"/>
      <w:marTop w:val="0"/>
      <w:marBottom w:val="0"/>
      <w:divBdr>
        <w:top w:val="none" w:sz="0" w:space="0" w:color="auto"/>
        <w:left w:val="none" w:sz="0" w:space="0" w:color="auto"/>
        <w:bottom w:val="none" w:sz="0" w:space="0" w:color="auto"/>
        <w:right w:val="none" w:sz="0" w:space="0" w:color="auto"/>
      </w:divBdr>
    </w:div>
    <w:div w:id="1965303742">
      <w:bodyDiv w:val="1"/>
      <w:marLeft w:val="0"/>
      <w:marRight w:val="0"/>
      <w:marTop w:val="0"/>
      <w:marBottom w:val="0"/>
      <w:divBdr>
        <w:top w:val="none" w:sz="0" w:space="0" w:color="auto"/>
        <w:left w:val="none" w:sz="0" w:space="0" w:color="auto"/>
        <w:bottom w:val="none" w:sz="0" w:space="0" w:color="auto"/>
        <w:right w:val="none" w:sz="0" w:space="0" w:color="auto"/>
      </w:divBdr>
    </w:div>
    <w:div w:id="1967273494">
      <w:bodyDiv w:val="1"/>
      <w:marLeft w:val="0"/>
      <w:marRight w:val="0"/>
      <w:marTop w:val="0"/>
      <w:marBottom w:val="0"/>
      <w:divBdr>
        <w:top w:val="none" w:sz="0" w:space="0" w:color="auto"/>
        <w:left w:val="none" w:sz="0" w:space="0" w:color="auto"/>
        <w:bottom w:val="none" w:sz="0" w:space="0" w:color="auto"/>
        <w:right w:val="none" w:sz="0" w:space="0" w:color="auto"/>
      </w:divBdr>
    </w:div>
    <w:div w:id="1968774540">
      <w:bodyDiv w:val="1"/>
      <w:marLeft w:val="0"/>
      <w:marRight w:val="0"/>
      <w:marTop w:val="0"/>
      <w:marBottom w:val="0"/>
      <w:divBdr>
        <w:top w:val="none" w:sz="0" w:space="0" w:color="auto"/>
        <w:left w:val="none" w:sz="0" w:space="0" w:color="auto"/>
        <w:bottom w:val="none" w:sz="0" w:space="0" w:color="auto"/>
        <w:right w:val="none" w:sz="0" w:space="0" w:color="auto"/>
      </w:divBdr>
    </w:div>
    <w:div w:id="1976597916">
      <w:bodyDiv w:val="1"/>
      <w:marLeft w:val="0"/>
      <w:marRight w:val="0"/>
      <w:marTop w:val="0"/>
      <w:marBottom w:val="0"/>
      <w:divBdr>
        <w:top w:val="none" w:sz="0" w:space="0" w:color="auto"/>
        <w:left w:val="none" w:sz="0" w:space="0" w:color="auto"/>
        <w:bottom w:val="none" w:sz="0" w:space="0" w:color="auto"/>
        <w:right w:val="none" w:sz="0" w:space="0" w:color="auto"/>
      </w:divBdr>
    </w:div>
    <w:div w:id="1980762227">
      <w:bodyDiv w:val="1"/>
      <w:marLeft w:val="0"/>
      <w:marRight w:val="0"/>
      <w:marTop w:val="0"/>
      <w:marBottom w:val="0"/>
      <w:divBdr>
        <w:top w:val="none" w:sz="0" w:space="0" w:color="auto"/>
        <w:left w:val="none" w:sz="0" w:space="0" w:color="auto"/>
        <w:bottom w:val="none" w:sz="0" w:space="0" w:color="auto"/>
        <w:right w:val="none" w:sz="0" w:space="0" w:color="auto"/>
      </w:divBdr>
    </w:div>
    <w:div w:id="2003042655">
      <w:bodyDiv w:val="1"/>
      <w:marLeft w:val="0"/>
      <w:marRight w:val="0"/>
      <w:marTop w:val="0"/>
      <w:marBottom w:val="0"/>
      <w:divBdr>
        <w:top w:val="none" w:sz="0" w:space="0" w:color="auto"/>
        <w:left w:val="none" w:sz="0" w:space="0" w:color="auto"/>
        <w:bottom w:val="none" w:sz="0" w:space="0" w:color="auto"/>
        <w:right w:val="none" w:sz="0" w:space="0" w:color="auto"/>
      </w:divBdr>
      <w:divsChild>
        <w:div w:id="431975148">
          <w:marLeft w:val="0"/>
          <w:marRight w:val="0"/>
          <w:marTop w:val="0"/>
          <w:marBottom w:val="0"/>
          <w:divBdr>
            <w:top w:val="none" w:sz="0" w:space="0" w:color="auto"/>
            <w:left w:val="none" w:sz="0" w:space="0" w:color="auto"/>
            <w:bottom w:val="none" w:sz="0" w:space="0" w:color="auto"/>
            <w:right w:val="none" w:sz="0" w:space="0" w:color="auto"/>
          </w:divBdr>
        </w:div>
      </w:divsChild>
    </w:div>
    <w:div w:id="2004703817">
      <w:bodyDiv w:val="1"/>
      <w:marLeft w:val="0"/>
      <w:marRight w:val="0"/>
      <w:marTop w:val="0"/>
      <w:marBottom w:val="0"/>
      <w:divBdr>
        <w:top w:val="none" w:sz="0" w:space="0" w:color="auto"/>
        <w:left w:val="none" w:sz="0" w:space="0" w:color="auto"/>
        <w:bottom w:val="none" w:sz="0" w:space="0" w:color="auto"/>
        <w:right w:val="none" w:sz="0" w:space="0" w:color="auto"/>
      </w:divBdr>
    </w:div>
    <w:div w:id="2006778573">
      <w:bodyDiv w:val="1"/>
      <w:marLeft w:val="0"/>
      <w:marRight w:val="0"/>
      <w:marTop w:val="0"/>
      <w:marBottom w:val="0"/>
      <w:divBdr>
        <w:top w:val="none" w:sz="0" w:space="0" w:color="auto"/>
        <w:left w:val="none" w:sz="0" w:space="0" w:color="auto"/>
        <w:bottom w:val="none" w:sz="0" w:space="0" w:color="auto"/>
        <w:right w:val="none" w:sz="0" w:space="0" w:color="auto"/>
      </w:divBdr>
      <w:divsChild>
        <w:div w:id="900865292">
          <w:marLeft w:val="0"/>
          <w:marRight w:val="0"/>
          <w:marTop w:val="0"/>
          <w:marBottom w:val="0"/>
          <w:divBdr>
            <w:top w:val="none" w:sz="0" w:space="0" w:color="auto"/>
            <w:left w:val="none" w:sz="0" w:space="0" w:color="auto"/>
            <w:bottom w:val="none" w:sz="0" w:space="0" w:color="auto"/>
            <w:right w:val="none" w:sz="0" w:space="0" w:color="auto"/>
          </w:divBdr>
          <w:divsChild>
            <w:div w:id="1684895660">
              <w:marLeft w:val="0"/>
              <w:marRight w:val="0"/>
              <w:marTop w:val="0"/>
              <w:marBottom w:val="0"/>
              <w:divBdr>
                <w:top w:val="none" w:sz="0" w:space="0" w:color="auto"/>
                <w:left w:val="none" w:sz="0" w:space="0" w:color="auto"/>
                <w:bottom w:val="none" w:sz="0" w:space="0" w:color="auto"/>
                <w:right w:val="none" w:sz="0" w:space="0" w:color="auto"/>
              </w:divBdr>
              <w:divsChild>
                <w:div w:id="904757213">
                  <w:marLeft w:val="0"/>
                  <w:marRight w:val="0"/>
                  <w:marTop w:val="0"/>
                  <w:marBottom w:val="0"/>
                  <w:divBdr>
                    <w:top w:val="none" w:sz="0" w:space="0" w:color="auto"/>
                    <w:left w:val="none" w:sz="0" w:space="0" w:color="auto"/>
                    <w:bottom w:val="none" w:sz="0" w:space="0" w:color="auto"/>
                    <w:right w:val="none" w:sz="0" w:space="0" w:color="auto"/>
                  </w:divBdr>
                  <w:divsChild>
                    <w:div w:id="1648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669032">
      <w:bodyDiv w:val="1"/>
      <w:marLeft w:val="0"/>
      <w:marRight w:val="0"/>
      <w:marTop w:val="0"/>
      <w:marBottom w:val="0"/>
      <w:divBdr>
        <w:top w:val="none" w:sz="0" w:space="0" w:color="auto"/>
        <w:left w:val="none" w:sz="0" w:space="0" w:color="auto"/>
        <w:bottom w:val="none" w:sz="0" w:space="0" w:color="auto"/>
        <w:right w:val="none" w:sz="0" w:space="0" w:color="auto"/>
      </w:divBdr>
      <w:divsChild>
        <w:div w:id="1872497554">
          <w:marLeft w:val="0"/>
          <w:marRight w:val="0"/>
          <w:marTop w:val="0"/>
          <w:marBottom w:val="0"/>
          <w:divBdr>
            <w:top w:val="none" w:sz="0" w:space="0" w:color="auto"/>
            <w:left w:val="none" w:sz="0" w:space="0" w:color="auto"/>
            <w:bottom w:val="none" w:sz="0" w:space="0" w:color="auto"/>
            <w:right w:val="none" w:sz="0" w:space="0" w:color="auto"/>
          </w:divBdr>
          <w:divsChild>
            <w:div w:id="1695496482">
              <w:marLeft w:val="0"/>
              <w:marRight w:val="0"/>
              <w:marTop w:val="0"/>
              <w:marBottom w:val="0"/>
              <w:divBdr>
                <w:top w:val="none" w:sz="0" w:space="0" w:color="auto"/>
                <w:left w:val="none" w:sz="0" w:space="0" w:color="auto"/>
                <w:bottom w:val="none" w:sz="0" w:space="0" w:color="auto"/>
                <w:right w:val="none" w:sz="0" w:space="0" w:color="auto"/>
              </w:divBdr>
              <w:divsChild>
                <w:div w:id="578295368">
                  <w:marLeft w:val="0"/>
                  <w:marRight w:val="0"/>
                  <w:marTop w:val="0"/>
                  <w:marBottom w:val="0"/>
                  <w:divBdr>
                    <w:top w:val="none" w:sz="0" w:space="0" w:color="auto"/>
                    <w:left w:val="none" w:sz="0" w:space="0" w:color="auto"/>
                    <w:bottom w:val="none" w:sz="0" w:space="0" w:color="auto"/>
                    <w:right w:val="none" w:sz="0" w:space="0" w:color="auto"/>
                  </w:divBdr>
                  <w:divsChild>
                    <w:div w:id="21115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369340">
      <w:bodyDiv w:val="1"/>
      <w:marLeft w:val="0"/>
      <w:marRight w:val="0"/>
      <w:marTop w:val="0"/>
      <w:marBottom w:val="0"/>
      <w:divBdr>
        <w:top w:val="none" w:sz="0" w:space="0" w:color="auto"/>
        <w:left w:val="none" w:sz="0" w:space="0" w:color="auto"/>
        <w:bottom w:val="none" w:sz="0" w:space="0" w:color="auto"/>
        <w:right w:val="none" w:sz="0" w:space="0" w:color="auto"/>
      </w:divBdr>
      <w:divsChild>
        <w:div w:id="1587499947">
          <w:marLeft w:val="662"/>
          <w:marRight w:val="0"/>
          <w:marTop w:val="96"/>
          <w:marBottom w:val="0"/>
          <w:divBdr>
            <w:top w:val="none" w:sz="0" w:space="0" w:color="auto"/>
            <w:left w:val="none" w:sz="0" w:space="0" w:color="auto"/>
            <w:bottom w:val="none" w:sz="0" w:space="0" w:color="auto"/>
            <w:right w:val="none" w:sz="0" w:space="0" w:color="auto"/>
          </w:divBdr>
        </w:div>
        <w:div w:id="1521435680">
          <w:marLeft w:val="662"/>
          <w:marRight w:val="0"/>
          <w:marTop w:val="96"/>
          <w:marBottom w:val="0"/>
          <w:divBdr>
            <w:top w:val="none" w:sz="0" w:space="0" w:color="auto"/>
            <w:left w:val="none" w:sz="0" w:space="0" w:color="auto"/>
            <w:bottom w:val="none" w:sz="0" w:space="0" w:color="auto"/>
            <w:right w:val="none" w:sz="0" w:space="0" w:color="auto"/>
          </w:divBdr>
        </w:div>
        <w:div w:id="718479729">
          <w:marLeft w:val="662"/>
          <w:marRight w:val="0"/>
          <w:marTop w:val="96"/>
          <w:marBottom w:val="0"/>
          <w:divBdr>
            <w:top w:val="none" w:sz="0" w:space="0" w:color="auto"/>
            <w:left w:val="none" w:sz="0" w:space="0" w:color="auto"/>
            <w:bottom w:val="none" w:sz="0" w:space="0" w:color="auto"/>
            <w:right w:val="none" w:sz="0" w:space="0" w:color="auto"/>
          </w:divBdr>
        </w:div>
      </w:divsChild>
    </w:div>
    <w:div w:id="2015061973">
      <w:bodyDiv w:val="1"/>
      <w:marLeft w:val="0"/>
      <w:marRight w:val="0"/>
      <w:marTop w:val="0"/>
      <w:marBottom w:val="0"/>
      <w:divBdr>
        <w:top w:val="none" w:sz="0" w:space="0" w:color="auto"/>
        <w:left w:val="none" w:sz="0" w:space="0" w:color="auto"/>
        <w:bottom w:val="none" w:sz="0" w:space="0" w:color="auto"/>
        <w:right w:val="none" w:sz="0" w:space="0" w:color="auto"/>
      </w:divBdr>
    </w:div>
    <w:div w:id="2016612257">
      <w:bodyDiv w:val="1"/>
      <w:marLeft w:val="0"/>
      <w:marRight w:val="0"/>
      <w:marTop w:val="0"/>
      <w:marBottom w:val="0"/>
      <w:divBdr>
        <w:top w:val="none" w:sz="0" w:space="0" w:color="auto"/>
        <w:left w:val="none" w:sz="0" w:space="0" w:color="auto"/>
        <w:bottom w:val="none" w:sz="0" w:space="0" w:color="auto"/>
        <w:right w:val="none" w:sz="0" w:space="0" w:color="auto"/>
      </w:divBdr>
    </w:div>
    <w:div w:id="2018389056">
      <w:bodyDiv w:val="1"/>
      <w:marLeft w:val="0"/>
      <w:marRight w:val="0"/>
      <w:marTop w:val="0"/>
      <w:marBottom w:val="0"/>
      <w:divBdr>
        <w:top w:val="none" w:sz="0" w:space="0" w:color="auto"/>
        <w:left w:val="none" w:sz="0" w:space="0" w:color="auto"/>
        <w:bottom w:val="none" w:sz="0" w:space="0" w:color="auto"/>
        <w:right w:val="none" w:sz="0" w:space="0" w:color="auto"/>
      </w:divBdr>
      <w:divsChild>
        <w:div w:id="1658921022">
          <w:marLeft w:val="0"/>
          <w:marRight w:val="0"/>
          <w:marTop w:val="0"/>
          <w:marBottom w:val="0"/>
          <w:divBdr>
            <w:top w:val="none" w:sz="0" w:space="0" w:color="auto"/>
            <w:left w:val="none" w:sz="0" w:space="0" w:color="auto"/>
            <w:bottom w:val="none" w:sz="0" w:space="0" w:color="auto"/>
            <w:right w:val="none" w:sz="0" w:space="0" w:color="auto"/>
          </w:divBdr>
          <w:divsChild>
            <w:div w:id="1413313954">
              <w:marLeft w:val="0"/>
              <w:marRight w:val="0"/>
              <w:marTop w:val="0"/>
              <w:marBottom w:val="0"/>
              <w:divBdr>
                <w:top w:val="none" w:sz="0" w:space="0" w:color="auto"/>
                <w:left w:val="none" w:sz="0" w:space="0" w:color="auto"/>
                <w:bottom w:val="none" w:sz="0" w:space="0" w:color="auto"/>
                <w:right w:val="none" w:sz="0" w:space="0" w:color="auto"/>
              </w:divBdr>
              <w:divsChild>
                <w:div w:id="726227953">
                  <w:marLeft w:val="0"/>
                  <w:marRight w:val="0"/>
                  <w:marTop w:val="0"/>
                  <w:marBottom w:val="0"/>
                  <w:divBdr>
                    <w:top w:val="none" w:sz="0" w:space="0" w:color="auto"/>
                    <w:left w:val="none" w:sz="0" w:space="0" w:color="auto"/>
                    <w:bottom w:val="none" w:sz="0" w:space="0" w:color="auto"/>
                    <w:right w:val="none" w:sz="0" w:space="0" w:color="auto"/>
                  </w:divBdr>
                  <w:divsChild>
                    <w:div w:id="125358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815730">
      <w:bodyDiv w:val="1"/>
      <w:marLeft w:val="0"/>
      <w:marRight w:val="0"/>
      <w:marTop w:val="0"/>
      <w:marBottom w:val="0"/>
      <w:divBdr>
        <w:top w:val="none" w:sz="0" w:space="0" w:color="auto"/>
        <w:left w:val="none" w:sz="0" w:space="0" w:color="auto"/>
        <w:bottom w:val="none" w:sz="0" w:space="0" w:color="auto"/>
        <w:right w:val="none" w:sz="0" w:space="0" w:color="auto"/>
      </w:divBdr>
    </w:div>
    <w:div w:id="2024891302">
      <w:bodyDiv w:val="1"/>
      <w:marLeft w:val="0"/>
      <w:marRight w:val="0"/>
      <w:marTop w:val="0"/>
      <w:marBottom w:val="0"/>
      <w:divBdr>
        <w:top w:val="none" w:sz="0" w:space="0" w:color="auto"/>
        <w:left w:val="none" w:sz="0" w:space="0" w:color="auto"/>
        <w:bottom w:val="none" w:sz="0" w:space="0" w:color="auto"/>
        <w:right w:val="none" w:sz="0" w:space="0" w:color="auto"/>
      </w:divBdr>
      <w:divsChild>
        <w:div w:id="369452359">
          <w:marLeft w:val="0"/>
          <w:marRight w:val="0"/>
          <w:marTop w:val="0"/>
          <w:marBottom w:val="0"/>
          <w:divBdr>
            <w:top w:val="none" w:sz="0" w:space="0" w:color="auto"/>
            <w:left w:val="none" w:sz="0" w:space="0" w:color="auto"/>
            <w:bottom w:val="none" w:sz="0" w:space="0" w:color="auto"/>
            <w:right w:val="none" w:sz="0" w:space="0" w:color="auto"/>
          </w:divBdr>
          <w:divsChild>
            <w:div w:id="2144541021">
              <w:marLeft w:val="0"/>
              <w:marRight w:val="0"/>
              <w:marTop w:val="0"/>
              <w:marBottom w:val="0"/>
              <w:divBdr>
                <w:top w:val="none" w:sz="0" w:space="0" w:color="auto"/>
                <w:left w:val="none" w:sz="0" w:space="0" w:color="auto"/>
                <w:bottom w:val="none" w:sz="0" w:space="0" w:color="auto"/>
                <w:right w:val="none" w:sz="0" w:space="0" w:color="auto"/>
              </w:divBdr>
              <w:divsChild>
                <w:div w:id="628975734">
                  <w:marLeft w:val="0"/>
                  <w:marRight w:val="0"/>
                  <w:marTop w:val="0"/>
                  <w:marBottom w:val="0"/>
                  <w:divBdr>
                    <w:top w:val="none" w:sz="0" w:space="0" w:color="auto"/>
                    <w:left w:val="none" w:sz="0" w:space="0" w:color="auto"/>
                    <w:bottom w:val="none" w:sz="0" w:space="0" w:color="auto"/>
                    <w:right w:val="none" w:sz="0" w:space="0" w:color="auto"/>
                  </w:divBdr>
                  <w:divsChild>
                    <w:div w:id="716509606">
                      <w:marLeft w:val="0"/>
                      <w:marRight w:val="0"/>
                      <w:marTop w:val="0"/>
                      <w:marBottom w:val="0"/>
                      <w:divBdr>
                        <w:top w:val="none" w:sz="0" w:space="0" w:color="auto"/>
                        <w:left w:val="none" w:sz="0" w:space="0" w:color="auto"/>
                        <w:bottom w:val="none" w:sz="0" w:space="0" w:color="auto"/>
                        <w:right w:val="none" w:sz="0" w:space="0" w:color="auto"/>
                      </w:divBdr>
                    </w:div>
                    <w:div w:id="165823934">
                      <w:marLeft w:val="0"/>
                      <w:marRight w:val="0"/>
                      <w:marTop w:val="0"/>
                      <w:marBottom w:val="0"/>
                      <w:divBdr>
                        <w:top w:val="none" w:sz="0" w:space="0" w:color="auto"/>
                        <w:left w:val="none" w:sz="0" w:space="0" w:color="auto"/>
                        <w:bottom w:val="none" w:sz="0" w:space="0" w:color="auto"/>
                        <w:right w:val="none" w:sz="0" w:space="0" w:color="auto"/>
                      </w:divBdr>
                    </w:div>
                  </w:divsChild>
                </w:div>
                <w:div w:id="1866366855">
                  <w:marLeft w:val="0"/>
                  <w:marRight w:val="0"/>
                  <w:marTop w:val="0"/>
                  <w:marBottom w:val="0"/>
                  <w:divBdr>
                    <w:top w:val="none" w:sz="0" w:space="0" w:color="auto"/>
                    <w:left w:val="none" w:sz="0" w:space="0" w:color="auto"/>
                    <w:bottom w:val="none" w:sz="0" w:space="0" w:color="auto"/>
                    <w:right w:val="none" w:sz="0" w:space="0" w:color="auto"/>
                  </w:divBdr>
                  <w:divsChild>
                    <w:div w:id="39362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595987">
      <w:bodyDiv w:val="1"/>
      <w:marLeft w:val="0"/>
      <w:marRight w:val="0"/>
      <w:marTop w:val="0"/>
      <w:marBottom w:val="0"/>
      <w:divBdr>
        <w:top w:val="none" w:sz="0" w:space="0" w:color="auto"/>
        <w:left w:val="none" w:sz="0" w:space="0" w:color="auto"/>
        <w:bottom w:val="none" w:sz="0" w:space="0" w:color="auto"/>
        <w:right w:val="none" w:sz="0" w:space="0" w:color="auto"/>
      </w:divBdr>
    </w:div>
    <w:div w:id="2027246075">
      <w:bodyDiv w:val="1"/>
      <w:marLeft w:val="0"/>
      <w:marRight w:val="0"/>
      <w:marTop w:val="0"/>
      <w:marBottom w:val="0"/>
      <w:divBdr>
        <w:top w:val="none" w:sz="0" w:space="0" w:color="auto"/>
        <w:left w:val="none" w:sz="0" w:space="0" w:color="auto"/>
        <w:bottom w:val="none" w:sz="0" w:space="0" w:color="auto"/>
        <w:right w:val="none" w:sz="0" w:space="0" w:color="auto"/>
      </w:divBdr>
    </w:div>
    <w:div w:id="2028093201">
      <w:bodyDiv w:val="1"/>
      <w:marLeft w:val="0"/>
      <w:marRight w:val="0"/>
      <w:marTop w:val="0"/>
      <w:marBottom w:val="0"/>
      <w:divBdr>
        <w:top w:val="none" w:sz="0" w:space="0" w:color="auto"/>
        <w:left w:val="none" w:sz="0" w:space="0" w:color="auto"/>
        <w:bottom w:val="none" w:sz="0" w:space="0" w:color="auto"/>
        <w:right w:val="none" w:sz="0" w:space="0" w:color="auto"/>
      </w:divBdr>
    </w:div>
    <w:div w:id="2028218157">
      <w:bodyDiv w:val="1"/>
      <w:marLeft w:val="0"/>
      <w:marRight w:val="0"/>
      <w:marTop w:val="0"/>
      <w:marBottom w:val="0"/>
      <w:divBdr>
        <w:top w:val="none" w:sz="0" w:space="0" w:color="auto"/>
        <w:left w:val="none" w:sz="0" w:space="0" w:color="auto"/>
        <w:bottom w:val="none" w:sz="0" w:space="0" w:color="auto"/>
        <w:right w:val="none" w:sz="0" w:space="0" w:color="auto"/>
      </w:divBdr>
      <w:divsChild>
        <w:div w:id="1337030894">
          <w:marLeft w:val="0"/>
          <w:marRight w:val="0"/>
          <w:marTop w:val="0"/>
          <w:marBottom w:val="0"/>
          <w:divBdr>
            <w:top w:val="none" w:sz="0" w:space="0" w:color="auto"/>
            <w:left w:val="none" w:sz="0" w:space="0" w:color="auto"/>
            <w:bottom w:val="none" w:sz="0" w:space="0" w:color="auto"/>
            <w:right w:val="none" w:sz="0" w:space="0" w:color="auto"/>
          </w:divBdr>
          <w:divsChild>
            <w:div w:id="741291247">
              <w:marLeft w:val="0"/>
              <w:marRight w:val="0"/>
              <w:marTop w:val="0"/>
              <w:marBottom w:val="0"/>
              <w:divBdr>
                <w:top w:val="none" w:sz="0" w:space="0" w:color="auto"/>
                <w:left w:val="none" w:sz="0" w:space="0" w:color="auto"/>
                <w:bottom w:val="none" w:sz="0" w:space="0" w:color="auto"/>
                <w:right w:val="none" w:sz="0" w:space="0" w:color="auto"/>
              </w:divBdr>
              <w:divsChild>
                <w:div w:id="1757509585">
                  <w:marLeft w:val="0"/>
                  <w:marRight w:val="0"/>
                  <w:marTop w:val="0"/>
                  <w:marBottom w:val="0"/>
                  <w:divBdr>
                    <w:top w:val="none" w:sz="0" w:space="0" w:color="auto"/>
                    <w:left w:val="none" w:sz="0" w:space="0" w:color="auto"/>
                    <w:bottom w:val="none" w:sz="0" w:space="0" w:color="auto"/>
                    <w:right w:val="none" w:sz="0" w:space="0" w:color="auto"/>
                  </w:divBdr>
                  <w:divsChild>
                    <w:div w:id="18425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148751">
      <w:bodyDiv w:val="1"/>
      <w:marLeft w:val="0"/>
      <w:marRight w:val="0"/>
      <w:marTop w:val="0"/>
      <w:marBottom w:val="0"/>
      <w:divBdr>
        <w:top w:val="none" w:sz="0" w:space="0" w:color="auto"/>
        <w:left w:val="none" w:sz="0" w:space="0" w:color="auto"/>
        <w:bottom w:val="none" w:sz="0" w:space="0" w:color="auto"/>
        <w:right w:val="none" w:sz="0" w:space="0" w:color="auto"/>
      </w:divBdr>
    </w:div>
    <w:div w:id="2034916812">
      <w:bodyDiv w:val="1"/>
      <w:marLeft w:val="0"/>
      <w:marRight w:val="0"/>
      <w:marTop w:val="0"/>
      <w:marBottom w:val="0"/>
      <w:divBdr>
        <w:top w:val="none" w:sz="0" w:space="0" w:color="auto"/>
        <w:left w:val="none" w:sz="0" w:space="0" w:color="auto"/>
        <w:bottom w:val="none" w:sz="0" w:space="0" w:color="auto"/>
        <w:right w:val="none" w:sz="0" w:space="0" w:color="auto"/>
      </w:divBdr>
    </w:div>
    <w:div w:id="2056351545">
      <w:bodyDiv w:val="1"/>
      <w:marLeft w:val="0"/>
      <w:marRight w:val="0"/>
      <w:marTop w:val="0"/>
      <w:marBottom w:val="0"/>
      <w:divBdr>
        <w:top w:val="none" w:sz="0" w:space="0" w:color="auto"/>
        <w:left w:val="none" w:sz="0" w:space="0" w:color="auto"/>
        <w:bottom w:val="none" w:sz="0" w:space="0" w:color="auto"/>
        <w:right w:val="none" w:sz="0" w:space="0" w:color="auto"/>
      </w:divBdr>
    </w:div>
    <w:div w:id="2057851981">
      <w:bodyDiv w:val="1"/>
      <w:marLeft w:val="0"/>
      <w:marRight w:val="0"/>
      <w:marTop w:val="0"/>
      <w:marBottom w:val="0"/>
      <w:divBdr>
        <w:top w:val="none" w:sz="0" w:space="0" w:color="auto"/>
        <w:left w:val="none" w:sz="0" w:space="0" w:color="auto"/>
        <w:bottom w:val="none" w:sz="0" w:space="0" w:color="auto"/>
        <w:right w:val="none" w:sz="0" w:space="0" w:color="auto"/>
      </w:divBdr>
    </w:div>
    <w:div w:id="2058697073">
      <w:bodyDiv w:val="1"/>
      <w:marLeft w:val="0"/>
      <w:marRight w:val="0"/>
      <w:marTop w:val="0"/>
      <w:marBottom w:val="0"/>
      <w:divBdr>
        <w:top w:val="none" w:sz="0" w:space="0" w:color="auto"/>
        <w:left w:val="none" w:sz="0" w:space="0" w:color="auto"/>
        <w:bottom w:val="none" w:sz="0" w:space="0" w:color="auto"/>
        <w:right w:val="none" w:sz="0" w:space="0" w:color="auto"/>
      </w:divBdr>
    </w:div>
    <w:div w:id="2063939552">
      <w:bodyDiv w:val="1"/>
      <w:marLeft w:val="0"/>
      <w:marRight w:val="0"/>
      <w:marTop w:val="0"/>
      <w:marBottom w:val="0"/>
      <w:divBdr>
        <w:top w:val="none" w:sz="0" w:space="0" w:color="auto"/>
        <w:left w:val="none" w:sz="0" w:space="0" w:color="auto"/>
        <w:bottom w:val="none" w:sz="0" w:space="0" w:color="auto"/>
        <w:right w:val="none" w:sz="0" w:space="0" w:color="auto"/>
      </w:divBdr>
    </w:div>
    <w:div w:id="2069766310">
      <w:bodyDiv w:val="1"/>
      <w:marLeft w:val="0"/>
      <w:marRight w:val="0"/>
      <w:marTop w:val="0"/>
      <w:marBottom w:val="0"/>
      <w:divBdr>
        <w:top w:val="none" w:sz="0" w:space="0" w:color="auto"/>
        <w:left w:val="none" w:sz="0" w:space="0" w:color="auto"/>
        <w:bottom w:val="none" w:sz="0" w:space="0" w:color="auto"/>
        <w:right w:val="none" w:sz="0" w:space="0" w:color="auto"/>
      </w:divBdr>
      <w:divsChild>
        <w:div w:id="344751580">
          <w:marLeft w:val="0"/>
          <w:marRight w:val="0"/>
          <w:marTop w:val="0"/>
          <w:marBottom w:val="0"/>
          <w:divBdr>
            <w:top w:val="none" w:sz="0" w:space="0" w:color="auto"/>
            <w:left w:val="none" w:sz="0" w:space="0" w:color="auto"/>
            <w:bottom w:val="none" w:sz="0" w:space="0" w:color="auto"/>
            <w:right w:val="none" w:sz="0" w:space="0" w:color="auto"/>
          </w:divBdr>
          <w:divsChild>
            <w:div w:id="1136069213">
              <w:marLeft w:val="0"/>
              <w:marRight w:val="0"/>
              <w:marTop w:val="0"/>
              <w:marBottom w:val="0"/>
              <w:divBdr>
                <w:top w:val="none" w:sz="0" w:space="0" w:color="auto"/>
                <w:left w:val="none" w:sz="0" w:space="0" w:color="auto"/>
                <w:bottom w:val="none" w:sz="0" w:space="0" w:color="auto"/>
                <w:right w:val="none" w:sz="0" w:space="0" w:color="auto"/>
              </w:divBdr>
              <w:divsChild>
                <w:div w:id="1885873787">
                  <w:marLeft w:val="0"/>
                  <w:marRight w:val="0"/>
                  <w:marTop w:val="0"/>
                  <w:marBottom w:val="0"/>
                  <w:divBdr>
                    <w:top w:val="none" w:sz="0" w:space="0" w:color="auto"/>
                    <w:left w:val="none" w:sz="0" w:space="0" w:color="auto"/>
                    <w:bottom w:val="none" w:sz="0" w:space="0" w:color="auto"/>
                    <w:right w:val="none" w:sz="0" w:space="0" w:color="auto"/>
                  </w:divBdr>
                  <w:divsChild>
                    <w:div w:id="210502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85061">
      <w:bodyDiv w:val="1"/>
      <w:marLeft w:val="0"/>
      <w:marRight w:val="0"/>
      <w:marTop w:val="0"/>
      <w:marBottom w:val="0"/>
      <w:divBdr>
        <w:top w:val="none" w:sz="0" w:space="0" w:color="auto"/>
        <w:left w:val="none" w:sz="0" w:space="0" w:color="auto"/>
        <w:bottom w:val="none" w:sz="0" w:space="0" w:color="auto"/>
        <w:right w:val="none" w:sz="0" w:space="0" w:color="auto"/>
      </w:divBdr>
    </w:div>
    <w:div w:id="2085294138">
      <w:bodyDiv w:val="1"/>
      <w:marLeft w:val="0"/>
      <w:marRight w:val="0"/>
      <w:marTop w:val="0"/>
      <w:marBottom w:val="0"/>
      <w:divBdr>
        <w:top w:val="none" w:sz="0" w:space="0" w:color="auto"/>
        <w:left w:val="none" w:sz="0" w:space="0" w:color="auto"/>
        <w:bottom w:val="none" w:sz="0" w:space="0" w:color="auto"/>
        <w:right w:val="none" w:sz="0" w:space="0" w:color="auto"/>
      </w:divBdr>
      <w:divsChild>
        <w:div w:id="1414283045">
          <w:marLeft w:val="0"/>
          <w:marRight w:val="0"/>
          <w:marTop w:val="0"/>
          <w:marBottom w:val="0"/>
          <w:divBdr>
            <w:top w:val="none" w:sz="0" w:space="0" w:color="auto"/>
            <w:left w:val="none" w:sz="0" w:space="0" w:color="auto"/>
            <w:bottom w:val="none" w:sz="0" w:space="0" w:color="auto"/>
            <w:right w:val="none" w:sz="0" w:space="0" w:color="auto"/>
          </w:divBdr>
          <w:divsChild>
            <w:div w:id="574167401">
              <w:marLeft w:val="0"/>
              <w:marRight w:val="0"/>
              <w:marTop w:val="0"/>
              <w:marBottom w:val="0"/>
              <w:divBdr>
                <w:top w:val="none" w:sz="0" w:space="0" w:color="auto"/>
                <w:left w:val="none" w:sz="0" w:space="0" w:color="auto"/>
                <w:bottom w:val="none" w:sz="0" w:space="0" w:color="auto"/>
                <w:right w:val="none" w:sz="0" w:space="0" w:color="auto"/>
              </w:divBdr>
              <w:divsChild>
                <w:div w:id="1290041727">
                  <w:marLeft w:val="0"/>
                  <w:marRight w:val="0"/>
                  <w:marTop w:val="0"/>
                  <w:marBottom w:val="0"/>
                  <w:divBdr>
                    <w:top w:val="none" w:sz="0" w:space="0" w:color="auto"/>
                    <w:left w:val="none" w:sz="0" w:space="0" w:color="auto"/>
                    <w:bottom w:val="none" w:sz="0" w:space="0" w:color="auto"/>
                    <w:right w:val="none" w:sz="0" w:space="0" w:color="auto"/>
                  </w:divBdr>
                  <w:divsChild>
                    <w:div w:id="11183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446220">
      <w:bodyDiv w:val="1"/>
      <w:marLeft w:val="0"/>
      <w:marRight w:val="0"/>
      <w:marTop w:val="0"/>
      <w:marBottom w:val="0"/>
      <w:divBdr>
        <w:top w:val="none" w:sz="0" w:space="0" w:color="auto"/>
        <w:left w:val="none" w:sz="0" w:space="0" w:color="auto"/>
        <w:bottom w:val="none" w:sz="0" w:space="0" w:color="auto"/>
        <w:right w:val="none" w:sz="0" w:space="0" w:color="auto"/>
      </w:divBdr>
    </w:div>
    <w:div w:id="2086873504">
      <w:bodyDiv w:val="1"/>
      <w:marLeft w:val="0"/>
      <w:marRight w:val="0"/>
      <w:marTop w:val="0"/>
      <w:marBottom w:val="0"/>
      <w:divBdr>
        <w:top w:val="none" w:sz="0" w:space="0" w:color="auto"/>
        <w:left w:val="none" w:sz="0" w:space="0" w:color="auto"/>
        <w:bottom w:val="none" w:sz="0" w:space="0" w:color="auto"/>
        <w:right w:val="none" w:sz="0" w:space="0" w:color="auto"/>
      </w:divBdr>
      <w:divsChild>
        <w:div w:id="1978298359">
          <w:marLeft w:val="0"/>
          <w:marRight w:val="0"/>
          <w:marTop w:val="0"/>
          <w:marBottom w:val="0"/>
          <w:divBdr>
            <w:top w:val="none" w:sz="0" w:space="0" w:color="auto"/>
            <w:left w:val="none" w:sz="0" w:space="0" w:color="auto"/>
            <w:bottom w:val="none" w:sz="0" w:space="0" w:color="auto"/>
            <w:right w:val="none" w:sz="0" w:space="0" w:color="auto"/>
          </w:divBdr>
          <w:divsChild>
            <w:div w:id="128472530">
              <w:marLeft w:val="0"/>
              <w:marRight w:val="0"/>
              <w:marTop w:val="0"/>
              <w:marBottom w:val="0"/>
              <w:divBdr>
                <w:top w:val="none" w:sz="0" w:space="0" w:color="auto"/>
                <w:left w:val="none" w:sz="0" w:space="0" w:color="auto"/>
                <w:bottom w:val="none" w:sz="0" w:space="0" w:color="auto"/>
                <w:right w:val="none" w:sz="0" w:space="0" w:color="auto"/>
              </w:divBdr>
              <w:divsChild>
                <w:div w:id="618344181">
                  <w:marLeft w:val="0"/>
                  <w:marRight w:val="0"/>
                  <w:marTop w:val="0"/>
                  <w:marBottom w:val="0"/>
                  <w:divBdr>
                    <w:top w:val="none" w:sz="0" w:space="0" w:color="auto"/>
                    <w:left w:val="none" w:sz="0" w:space="0" w:color="auto"/>
                    <w:bottom w:val="none" w:sz="0" w:space="0" w:color="auto"/>
                    <w:right w:val="none" w:sz="0" w:space="0" w:color="auto"/>
                  </w:divBdr>
                  <w:divsChild>
                    <w:div w:id="19448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057836">
      <w:bodyDiv w:val="1"/>
      <w:marLeft w:val="0"/>
      <w:marRight w:val="0"/>
      <w:marTop w:val="0"/>
      <w:marBottom w:val="0"/>
      <w:divBdr>
        <w:top w:val="none" w:sz="0" w:space="0" w:color="auto"/>
        <w:left w:val="none" w:sz="0" w:space="0" w:color="auto"/>
        <w:bottom w:val="none" w:sz="0" w:space="0" w:color="auto"/>
        <w:right w:val="none" w:sz="0" w:space="0" w:color="auto"/>
      </w:divBdr>
      <w:divsChild>
        <w:div w:id="111360608">
          <w:marLeft w:val="0"/>
          <w:marRight w:val="0"/>
          <w:marTop w:val="0"/>
          <w:marBottom w:val="0"/>
          <w:divBdr>
            <w:top w:val="none" w:sz="0" w:space="0" w:color="auto"/>
            <w:left w:val="none" w:sz="0" w:space="0" w:color="auto"/>
            <w:bottom w:val="none" w:sz="0" w:space="0" w:color="auto"/>
            <w:right w:val="none" w:sz="0" w:space="0" w:color="auto"/>
          </w:divBdr>
          <w:divsChild>
            <w:div w:id="1131363362">
              <w:marLeft w:val="0"/>
              <w:marRight w:val="0"/>
              <w:marTop w:val="0"/>
              <w:marBottom w:val="0"/>
              <w:divBdr>
                <w:top w:val="none" w:sz="0" w:space="0" w:color="auto"/>
                <w:left w:val="none" w:sz="0" w:space="0" w:color="auto"/>
                <w:bottom w:val="none" w:sz="0" w:space="0" w:color="auto"/>
                <w:right w:val="none" w:sz="0" w:space="0" w:color="auto"/>
              </w:divBdr>
              <w:divsChild>
                <w:div w:id="1849519490">
                  <w:marLeft w:val="0"/>
                  <w:marRight w:val="0"/>
                  <w:marTop w:val="0"/>
                  <w:marBottom w:val="0"/>
                  <w:divBdr>
                    <w:top w:val="none" w:sz="0" w:space="0" w:color="auto"/>
                    <w:left w:val="none" w:sz="0" w:space="0" w:color="auto"/>
                    <w:bottom w:val="none" w:sz="0" w:space="0" w:color="auto"/>
                    <w:right w:val="none" w:sz="0" w:space="0" w:color="auto"/>
                  </w:divBdr>
                  <w:divsChild>
                    <w:div w:id="182747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102630">
      <w:bodyDiv w:val="1"/>
      <w:marLeft w:val="0"/>
      <w:marRight w:val="0"/>
      <w:marTop w:val="0"/>
      <w:marBottom w:val="0"/>
      <w:divBdr>
        <w:top w:val="none" w:sz="0" w:space="0" w:color="auto"/>
        <w:left w:val="none" w:sz="0" w:space="0" w:color="auto"/>
        <w:bottom w:val="none" w:sz="0" w:space="0" w:color="auto"/>
        <w:right w:val="none" w:sz="0" w:space="0" w:color="auto"/>
      </w:divBdr>
    </w:div>
    <w:div w:id="2109039273">
      <w:bodyDiv w:val="1"/>
      <w:marLeft w:val="0"/>
      <w:marRight w:val="0"/>
      <w:marTop w:val="0"/>
      <w:marBottom w:val="0"/>
      <w:divBdr>
        <w:top w:val="none" w:sz="0" w:space="0" w:color="auto"/>
        <w:left w:val="none" w:sz="0" w:space="0" w:color="auto"/>
        <w:bottom w:val="none" w:sz="0" w:space="0" w:color="auto"/>
        <w:right w:val="none" w:sz="0" w:space="0" w:color="auto"/>
      </w:divBdr>
    </w:div>
    <w:div w:id="2109349502">
      <w:bodyDiv w:val="1"/>
      <w:marLeft w:val="0"/>
      <w:marRight w:val="0"/>
      <w:marTop w:val="0"/>
      <w:marBottom w:val="0"/>
      <w:divBdr>
        <w:top w:val="none" w:sz="0" w:space="0" w:color="auto"/>
        <w:left w:val="none" w:sz="0" w:space="0" w:color="auto"/>
        <w:bottom w:val="none" w:sz="0" w:space="0" w:color="auto"/>
        <w:right w:val="none" w:sz="0" w:space="0" w:color="auto"/>
      </w:divBdr>
      <w:divsChild>
        <w:div w:id="913054832">
          <w:blockQuote w:val="1"/>
          <w:marLeft w:val="600"/>
          <w:marRight w:val="600"/>
          <w:marTop w:val="600"/>
          <w:marBottom w:val="600"/>
          <w:divBdr>
            <w:top w:val="none" w:sz="0" w:space="0" w:color="auto"/>
            <w:left w:val="none" w:sz="0" w:space="0" w:color="auto"/>
            <w:bottom w:val="none" w:sz="0" w:space="0" w:color="auto"/>
            <w:right w:val="none" w:sz="0" w:space="0" w:color="auto"/>
          </w:divBdr>
        </w:div>
      </w:divsChild>
    </w:div>
    <w:div w:id="2113893041">
      <w:bodyDiv w:val="1"/>
      <w:marLeft w:val="0"/>
      <w:marRight w:val="0"/>
      <w:marTop w:val="0"/>
      <w:marBottom w:val="0"/>
      <w:divBdr>
        <w:top w:val="none" w:sz="0" w:space="0" w:color="auto"/>
        <w:left w:val="none" w:sz="0" w:space="0" w:color="auto"/>
        <w:bottom w:val="none" w:sz="0" w:space="0" w:color="auto"/>
        <w:right w:val="none" w:sz="0" w:space="0" w:color="auto"/>
      </w:divBdr>
      <w:divsChild>
        <w:div w:id="1944071665">
          <w:marLeft w:val="0"/>
          <w:marRight w:val="0"/>
          <w:marTop w:val="0"/>
          <w:marBottom w:val="0"/>
          <w:divBdr>
            <w:top w:val="none" w:sz="0" w:space="0" w:color="auto"/>
            <w:left w:val="none" w:sz="0" w:space="0" w:color="auto"/>
            <w:bottom w:val="none" w:sz="0" w:space="0" w:color="auto"/>
            <w:right w:val="none" w:sz="0" w:space="0" w:color="auto"/>
          </w:divBdr>
          <w:divsChild>
            <w:div w:id="128523092">
              <w:marLeft w:val="0"/>
              <w:marRight w:val="0"/>
              <w:marTop w:val="0"/>
              <w:marBottom w:val="0"/>
              <w:divBdr>
                <w:top w:val="none" w:sz="0" w:space="0" w:color="auto"/>
                <w:left w:val="none" w:sz="0" w:space="0" w:color="auto"/>
                <w:bottom w:val="none" w:sz="0" w:space="0" w:color="auto"/>
                <w:right w:val="none" w:sz="0" w:space="0" w:color="auto"/>
              </w:divBdr>
              <w:divsChild>
                <w:div w:id="1412383675">
                  <w:marLeft w:val="0"/>
                  <w:marRight w:val="0"/>
                  <w:marTop w:val="0"/>
                  <w:marBottom w:val="0"/>
                  <w:divBdr>
                    <w:top w:val="none" w:sz="0" w:space="0" w:color="auto"/>
                    <w:left w:val="none" w:sz="0" w:space="0" w:color="auto"/>
                    <w:bottom w:val="none" w:sz="0" w:space="0" w:color="auto"/>
                    <w:right w:val="none" w:sz="0" w:space="0" w:color="auto"/>
                  </w:divBdr>
                  <w:divsChild>
                    <w:div w:id="191615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13214">
      <w:bodyDiv w:val="1"/>
      <w:marLeft w:val="0"/>
      <w:marRight w:val="0"/>
      <w:marTop w:val="0"/>
      <w:marBottom w:val="0"/>
      <w:divBdr>
        <w:top w:val="none" w:sz="0" w:space="0" w:color="auto"/>
        <w:left w:val="none" w:sz="0" w:space="0" w:color="auto"/>
        <w:bottom w:val="none" w:sz="0" w:space="0" w:color="auto"/>
        <w:right w:val="none" w:sz="0" w:space="0" w:color="auto"/>
      </w:divBdr>
    </w:div>
    <w:div w:id="2122915841">
      <w:bodyDiv w:val="1"/>
      <w:marLeft w:val="0"/>
      <w:marRight w:val="0"/>
      <w:marTop w:val="0"/>
      <w:marBottom w:val="0"/>
      <w:divBdr>
        <w:top w:val="none" w:sz="0" w:space="0" w:color="auto"/>
        <w:left w:val="none" w:sz="0" w:space="0" w:color="auto"/>
        <w:bottom w:val="none" w:sz="0" w:space="0" w:color="auto"/>
        <w:right w:val="none" w:sz="0" w:space="0" w:color="auto"/>
      </w:divBdr>
      <w:divsChild>
        <w:div w:id="1650553907">
          <w:marLeft w:val="0"/>
          <w:marRight w:val="0"/>
          <w:marTop w:val="0"/>
          <w:marBottom w:val="0"/>
          <w:divBdr>
            <w:top w:val="none" w:sz="0" w:space="0" w:color="auto"/>
            <w:left w:val="none" w:sz="0" w:space="0" w:color="auto"/>
            <w:bottom w:val="none" w:sz="0" w:space="0" w:color="auto"/>
            <w:right w:val="none" w:sz="0" w:space="0" w:color="auto"/>
          </w:divBdr>
          <w:divsChild>
            <w:div w:id="582372426">
              <w:marLeft w:val="0"/>
              <w:marRight w:val="0"/>
              <w:marTop w:val="0"/>
              <w:marBottom w:val="0"/>
              <w:divBdr>
                <w:top w:val="none" w:sz="0" w:space="0" w:color="auto"/>
                <w:left w:val="none" w:sz="0" w:space="0" w:color="auto"/>
                <w:bottom w:val="none" w:sz="0" w:space="0" w:color="auto"/>
                <w:right w:val="none" w:sz="0" w:space="0" w:color="auto"/>
              </w:divBdr>
              <w:divsChild>
                <w:div w:id="565799928">
                  <w:marLeft w:val="0"/>
                  <w:marRight w:val="0"/>
                  <w:marTop w:val="0"/>
                  <w:marBottom w:val="0"/>
                  <w:divBdr>
                    <w:top w:val="none" w:sz="0" w:space="0" w:color="auto"/>
                    <w:left w:val="none" w:sz="0" w:space="0" w:color="auto"/>
                    <w:bottom w:val="none" w:sz="0" w:space="0" w:color="auto"/>
                    <w:right w:val="none" w:sz="0" w:space="0" w:color="auto"/>
                  </w:divBdr>
                  <w:divsChild>
                    <w:div w:id="19007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839815">
      <w:bodyDiv w:val="1"/>
      <w:marLeft w:val="0"/>
      <w:marRight w:val="0"/>
      <w:marTop w:val="0"/>
      <w:marBottom w:val="0"/>
      <w:divBdr>
        <w:top w:val="none" w:sz="0" w:space="0" w:color="auto"/>
        <w:left w:val="none" w:sz="0" w:space="0" w:color="auto"/>
        <w:bottom w:val="none" w:sz="0" w:space="0" w:color="auto"/>
        <w:right w:val="none" w:sz="0" w:space="0" w:color="auto"/>
      </w:divBdr>
    </w:div>
    <w:div w:id="2135057057">
      <w:bodyDiv w:val="1"/>
      <w:marLeft w:val="0"/>
      <w:marRight w:val="0"/>
      <w:marTop w:val="0"/>
      <w:marBottom w:val="0"/>
      <w:divBdr>
        <w:top w:val="none" w:sz="0" w:space="0" w:color="auto"/>
        <w:left w:val="none" w:sz="0" w:space="0" w:color="auto"/>
        <w:bottom w:val="none" w:sz="0" w:space="0" w:color="auto"/>
        <w:right w:val="none" w:sz="0" w:space="0" w:color="auto"/>
      </w:divBdr>
    </w:div>
    <w:div w:id="2143303252">
      <w:bodyDiv w:val="1"/>
      <w:marLeft w:val="0"/>
      <w:marRight w:val="0"/>
      <w:marTop w:val="0"/>
      <w:marBottom w:val="0"/>
      <w:divBdr>
        <w:top w:val="none" w:sz="0" w:space="0" w:color="auto"/>
        <w:left w:val="none" w:sz="0" w:space="0" w:color="auto"/>
        <w:bottom w:val="none" w:sz="0" w:space="0" w:color="auto"/>
        <w:right w:val="none" w:sz="0" w:space="0" w:color="auto"/>
      </w:divBdr>
    </w:div>
    <w:div w:id="2143958299">
      <w:bodyDiv w:val="1"/>
      <w:marLeft w:val="0"/>
      <w:marRight w:val="0"/>
      <w:marTop w:val="0"/>
      <w:marBottom w:val="0"/>
      <w:divBdr>
        <w:top w:val="none" w:sz="0" w:space="0" w:color="auto"/>
        <w:left w:val="none" w:sz="0" w:space="0" w:color="auto"/>
        <w:bottom w:val="none" w:sz="0" w:space="0" w:color="auto"/>
        <w:right w:val="none" w:sz="0" w:space="0" w:color="auto"/>
      </w:divBdr>
      <w:divsChild>
        <w:div w:id="1678995440">
          <w:marLeft w:val="0"/>
          <w:marRight w:val="0"/>
          <w:marTop w:val="0"/>
          <w:marBottom w:val="0"/>
          <w:divBdr>
            <w:top w:val="none" w:sz="0" w:space="0" w:color="auto"/>
            <w:left w:val="none" w:sz="0" w:space="0" w:color="auto"/>
            <w:bottom w:val="none" w:sz="0" w:space="0" w:color="auto"/>
            <w:right w:val="none" w:sz="0" w:space="0" w:color="auto"/>
          </w:divBdr>
          <w:divsChild>
            <w:div w:id="66147800">
              <w:marLeft w:val="0"/>
              <w:marRight w:val="0"/>
              <w:marTop w:val="0"/>
              <w:marBottom w:val="0"/>
              <w:divBdr>
                <w:top w:val="none" w:sz="0" w:space="0" w:color="auto"/>
                <w:left w:val="none" w:sz="0" w:space="0" w:color="auto"/>
                <w:bottom w:val="none" w:sz="0" w:space="0" w:color="auto"/>
                <w:right w:val="none" w:sz="0" w:space="0" w:color="auto"/>
              </w:divBdr>
              <w:divsChild>
                <w:div w:id="137311603">
                  <w:marLeft w:val="0"/>
                  <w:marRight w:val="0"/>
                  <w:marTop w:val="0"/>
                  <w:marBottom w:val="0"/>
                  <w:divBdr>
                    <w:top w:val="single" w:sz="12" w:space="0" w:color="4178BE"/>
                    <w:left w:val="single" w:sz="12" w:space="0" w:color="4178BE"/>
                    <w:bottom w:val="single" w:sz="12" w:space="0" w:color="4178BE"/>
                    <w:right w:val="single" w:sz="12" w:space="0" w:color="4178BE"/>
                  </w:divBdr>
                  <w:divsChild>
                    <w:div w:id="9875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6313">
      <w:bodyDiv w:val="1"/>
      <w:marLeft w:val="0"/>
      <w:marRight w:val="0"/>
      <w:marTop w:val="0"/>
      <w:marBottom w:val="0"/>
      <w:divBdr>
        <w:top w:val="none" w:sz="0" w:space="0" w:color="auto"/>
        <w:left w:val="none" w:sz="0" w:space="0" w:color="auto"/>
        <w:bottom w:val="none" w:sz="0" w:space="0" w:color="auto"/>
        <w:right w:val="none" w:sz="0" w:space="0" w:color="auto"/>
      </w:divBdr>
      <w:divsChild>
        <w:div w:id="2001615602">
          <w:marLeft w:val="0"/>
          <w:marRight w:val="0"/>
          <w:marTop w:val="0"/>
          <w:marBottom w:val="0"/>
          <w:divBdr>
            <w:top w:val="none" w:sz="0" w:space="0" w:color="auto"/>
            <w:left w:val="none" w:sz="0" w:space="0" w:color="auto"/>
            <w:bottom w:val="none" w:sz="0" w:space="0" w:color="auto"/>
            <w:right w:val="none" w:sz="0" w:space="0" w:color="auto"/>
          </w:divBdr>
          <w:divsChild>
            <w:div w:id="619143872">
              <w:marLeft w:val="0"/>
              <w:marRight w:val="0"/>
              <w:marTop w:val="0"/>
              <w:marBottom w:val="0"/>
              <w:divBdr>
                <w:top w:val="none" w:sz="0" w:space="0" w:color="auto"/>
                <w:left w:val="none" w:sz="0" w:space="0" w:color="auto"/>
                <w:bottom w:val="none" w:sz="0" w:space="0" w:color="auto"/>
                <w:right w:val="none" w:sz="0" w:space="0" w:color="auto"/>
              </w:divBdr>
              <w:divsChild>
                <w:div w:id="1536118293">
                  <w:marLeft w:val="0"/>
                  <w:marRight w:val="0"/>
                  <w:marTop w:val="0"/>
                  <w:marBottom w:val="0"/>
                  <w:divBdr>
                    <w:top w:val="none" w:sz="0" w:space="0" w:color="auto"/>
                    <w:left w:val="none" w:sz="0" w:space="0" w:color="auto"/>
                    <w:bottom w:val="none" w:sz="0" w:space="0" w:color="auto"/>
                    <w:right w:val="none" w:sz="0" w:space="0" w:color="auto"/>
                  </w:divBdr>
                  <w:divsChild>
                    <w:div w:id="34205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35.png"/><Relationship Id="rId84" Type="http://schemas.openxmlformats.org/officeDocument/2006/relationships/hyperlink" Target="https://searchsecurity.techtarget.com/definition/cipher" TargetMode="External"/><Relationship Id="rId138" Type="http://schemas.openxmlformats.org/officeDocument/2006/relationships/header" Target="header1.xml"/><Relationship Id="rId107" Type="http://schemas.openxmlformats.org/officeDocument/2006/relationships/image" Target="media/image52.png"/><Relationship Id="rId11" Type="http://schemas.openxmlformats.org/officeDocument/2006/relationships/image" Target="media/image3.png"/><Relationship Id="rId32" Type="http://schemas.openxmlformats.org/officeDocument/2006/relationships/hyperlink" Target="https://developer.apple.com/fonts/" TargetMode="External"/><Relationship Id="rId37" Type="http://schemas.openxmlformats.org/officeDocument/2006/relationships/oleObject" Target="embeddings/oleObject1.bin"/><Relationship Id="rId53" Type="http://schemas.openxmlformats.org/officeDocument/2006/relationships/image" Target="media/image30.png"/><Relationship Id="rId58" Type="http://schemas.openxmlformats.org/officeDocument/2006/relationships/image" Target="media/image31.png"/><Relationship Id="rId74" Type="http://schemas.openxmlformats.org/officeDocument/2006/relationships/oleObject" Target="embeddings/oleObject4.bin"/><Relationship Id="rId79" Type="http://schemas.openxmlformats.org/officeDocument/2006/relationships/hyperlink" Target="https://trustedscripts.example.com" TargetMode="External"/><Relationship Id="rId102" Type="http://schemas.openxmlformats.org/officeDocument/2006/relationships/hyperlink" Target="https://searchdatamanagement.techtarget.com/definition/compliance" TargetMode="External"/><Relationship Id="rId123" Type="http://schemas.openxmlformats.org/officeDocument/2006/relationships/hyperlink" Target="https://docs.pivotal.io/platform/application-service/2-9/concepts/architecture/index.html" TargetMode="External"/><Relationship Id="rId128" Type="http://schemas.openxmlformats.org/officeDocument/2006/relationships/hyperlink" Target="https://github.com/go-sql-driver/mysql" TargetMode="External"/><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docs.oracle.com/en/database/oracle/oracle-database/19/dbseg/configuring-authentication.html" TargetMode="External"/><Relationship Id="rId95" Type="http://schemas.openxmlformats.org/officeDocument/2006/relationships/hyperlink" Target="https://docs.oracle.com/en/database/oracle/oracle-database/19/dbseg/part_2.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angular.io/guide/architecture-services" TargetMode="External"/><Relationship Id="rId64" Type="http://schemas.openxmlformats.org/officeDocument/2006/relationships/image" Target="media/image36.png"/><Relationship Id="rId69" Type="http://schemas.openxmlformats.org/officeDocument/2006/relationships/hyperlink" Target="https://camel.apache.org/components/latest/sql-component.html" TargetMode="External"/><Relationship Id="rId113" Type="http://schemas.openxmlformats.org/officeDocument/2006/relationships/image" Target="media/image58.png"/><Relationship Id="rId118" Type="http://schemas.openxmlformats.org/officeDocument/2006/relationships/hyperlink" Target="https://docs.pivotal.io/platform/application-service/2-9/concepts/architecture/uaa.html" TargetMode="External"/><Relationship Id="rId134" Type="http://schemas.openxmlformats.org/officeDocument/2006/relationships/hyperlink" Target="https://docs.pivotal.io/platform/2-9/customizing/openstack.html" TargetMode="External"/><Relationship Id="rId139" Type="http://schemas.openxmlformats.org/officeDocument/2006/relationships/header" Target="header2.xml"/><Relationship Id="rId80" Type="http://schemas.openxmlformats.org/officeDocument/2006/relationships/hyperlink" Target="https://trustedplugins.example.com" TargetMode="External"/><Relationship Id="rId85" Type="http://schemas.openxmlformats.org/officeDocument/2006/relationships/hyperlink" Target="https://www.cloudflare.com/learning/ssl/what-is-an-ssl-certificate/"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fonts.google.com/specimen/Roboto" TargetMode="External"/><Relationship Id="rId38" Type="http://schemas.openxmlformats.org/officeDocument/2006/relationships/image" Target="media/image25.png"/><Relationship Id="rId59" Type="http://schemas.openxmlformats.org/officeDocument/2006/relationships/image" Target="media/image32.png"/><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hyperlink" Target="https://docs.pivotal.io/platform/services/" TargetMode="External"/><Relationship Id="rId129" Type="http://schemas.openxmlformats.org/officeDocument/2006/relationships/image" Target="media/image63.png"/><Relationship Id="rId54" Type="http://schemas.openxmlformats.org/officeDocument/2006/relationships/hyperlink" Target="https://reactnative.dev/docs/flexbox" TargetMode="External"/><Relationship Id="rId70" Type="http://schemas.openxmlformats.org/officeDocument/2006/relationships/image" Target="media/image41.png"/><Relationship Id="rId75" Type="http://schemas.openxmlformats.org/officeDocument/2006/relationships/image" Target="media/image44.png"/><Relationship Id="rId91" Type="http://schemas.openxmlformats.org/officeDocument/2006/relationships/hyperlink" Target="https://docs.oracle.com/en/database/oracle/oracle-database/19/dbseg/configuring-authentication.html" TargetMode="External"/><Relationship Id="rId96" Type="http://schemas.openxmlformats.org/officeDocument/2006/relationships/hyperlink" Target="https://docs.oracle.com/en/database/oracle/oracle-database/19/dbseg/managing-security-for-application-developers.html"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angular.io/api/core/NgModule" TargetMode="External"/><Relationship Id="rId114" Type="http://schemas.openxmlformats.org/officeDocument/2006/relationships/image" Target="media/image59.png"/><Relationship Id="rId119" Type="http://schemas.openxmlformats.org/officeDocument/2006/relationships/hyperlink" Target="https://docs.pivotal.io/platform/application-service/2-9/concepts/architecture/cloud-controller.html" TargetMode="External"/><Relationship Id="rId44" Type="http://schemas.openxmlformats.org/officeDocument/2006/relationships/hyperlink" Target="https://angular.io/api/core/NgModule" TargetMode="External"/><Relationship Id="rId60" Type="http://schemas.openxmlformats.org/officeDocument/2006/relationships/image" Target="media/image33.emf"/><Relationship Id="rId65" Type="http://schemas.openxmlformats.org/officeDocument/2006/relationships/image" Target="media/image37.png"/><Relationship Id="rId81" Type="http://schemas.openxmlformats.org/officeDocument/2006/relationships/image" Target="media/image47.png"/><Relationship Id="rId86" Type="http://schemas.openxmlformats.org/officeDocument/2006/relationships/hyperlink" Target="https://docs.oracle.com/en/database/oracle/oracle-database/19/dbseg/performing-privilege-analysis-find-privilege-use.html" TargetMode="External"/><Relationship Id="rId130" Type="http://schemas.openxmlformats.org/officeDocument/2006/relationships/image" Target="media/image64.png"/><Relationship Id="rId135" Type="http://schemas.openxmlformats.org/officeDocument/2006/relationships/hyperlink" Target="https://docs.pivotal.io/platform/2-9/customizing/vsphere.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2.bin"/><Relationship Id="rId109" Type="http://schemas.openxmlformats.org/officeDocument/2006/relationships/image" Target="media/image54.emf"/><Relationship Id="rId34" Type="http://schemas.openxmlformats.org/officeDocument/2006/relationships/hyperlink" Target="https://www.google.com/get/noto/" TargetMode="External"/><Relationship Id="rId50" Type="http://schemas.openxmlformats.org/officeDocument/2006/relationships/hyperlink" Target="https://angular.io/api/core/NgModule" TargetMode="External"/><Relationship Id="rId55" Type="http://schemas.openxmlformats.org/officeDocument/2006/relationships/hyperlink" Target="https://reactnative.dev/docs/style" TargetMode="External"/><Relationship Id="rId76" Type="http://schemas.openxmlformats.org/officeDocument/2006/relationships/oleObject" Target="embeddings/oleObject5.bin"/><Relationship Id="rId97" Type="http://schemas.openxmlformats.org/officeDocument/2006/relationships/hyperlink" Target="https://docs.oracle.com/en/database/oracle/oracle-database/19/dbseg/managing-security-for-application-developers.html" TargetMode="External"/><Relationship Id="rId104" Type="http://schemas.openxmlformats.org/officeDocument/2006/relationships/image" Target="media/image49.png"/><Relationship Id="rId120" Type="http://schemas.openxmlformats.org/officeDocument/2006/relationships/hyperlink" Target="https://docs.pivotal.io/platform/application-service/2-9/concepts/architecture/index.html" TargetMode="External"/><Relationship Id="rId125" Type="http://schemas.openxmlformats.org/officeDocument/2006/relationships/hyperlink" Target="https://docs.pivotal.io/platform/application-service/2-9/concepts/diego/diego-architecture.html" TargetMode="External"/><Relationship Id="rId141"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oleObject" Target="embeddings/oleObject3.bin"/><Relationship Id="rId92" Type="http://schemas.openxmlformats.org/officeDocument/2006/relationships/hyperlink" Target="https://docs.oracle.com/en/database/oracle/oracle-database/19/dbseg/performing-privilege-analysis-find-privilege-use.html"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smashingmagazine.com/2017/12/underlined-text-improve-ux/" TargetMode="External"/><Relationship Id="rId45" Type="http://schemas.openxmlformats.org/officeDocument/2006/relationships/hyperlink" Target="https://angular.io/guide/architecture-components" TargetMode="External"/><Relationship Id="rId66" Type="http://schemas.openxmlformats.org/officeDocument/2006/relationships/image" Target="media/image38.png"/><Relationship Id="rId87" Type="http://schemas.openxmlformats.org/officeDocument/2006/relationships/hyperlink" Target="https://docs.oracle.com/en/database/oracle/oracle-database/19/dbseg/configuring-authentication.html" TargetMode="External"/><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hyperlink" Target="https://docs.pivotal.io/platform/2-9/customizing/aws.html" TargetMode="External"/><Relationship Id="rId136" Type="http://schemas.openxmlformats.org/officeDocument/2006/relationships/hyperlink" Target="https://docs.pivotal.io/platform/application-service/2-9/mysql/scaling-mysql.html" TargetMode="External"/><Relationship Id="rId61" Type="http://schemas.openxmlformats.org/officeDocument/2006/relationships/oleObject" Target="file:///D:\02-BFSI\Architecture%20Docs\NSE%20Docs\Parivartan_Interface_List%20C&amp;S_Collateral_v5.xlsx" TargetMode="External"/><Relationship Id="rId82" Type="http://schemas.openxmlformats.org/officeDocument/2006/relationships/oleObject" Target="embeddings/oleObject6.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theblog.adobe.com/rapid-prototyping-efficient-way-communicate-ideas/" TargetMode="External"/><Relationship Id="rId56" Type="http://schemas.openxmlformats.org/officeDocument/2006/relationships/hyperlink" Target="https://reactnative.dev/docs/handling-touches" TargetMode="External"/><Relationship Id="rId77" Type="http://schemas.openxmlformats.org/officeDocument/2006/relationships/image" Target="media/image45.png"/><Relationship Id="rId100" Type="http://schemas.openxmlformats.org/officeDocument/2006/relationships/hyperlink" Target="https://en.wikipedia.org/wiki/Data_integrity" TargetMode="External"/><Relationship Id="rId105" Type="http://schemas.openxmlformats.org/officeDocument/2006/relationships/image" Target="media/image50.png"/><Relationship Id="rId126" Type="http://schemas.openxmlformats.org/officeDocument/2006/relationships/hyperlink" Target="https://bosh.io/docs/dns/"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2.png"/><Relationship Id="rId93" Type="http://schemas.openxmlformats.org/officeDocument/2006/relationships/hyperlink" Target="https://docs.oracle.com/en/database/oracle/oracle-database/19/dbseg/performing-privilege-analysis-find-privilege-use.html" TargetMode="External"/><Relationship Id="rId98" Type="http://schemas.openxmlformats.org/officeDocument/2006/relationships/hyperlink" Target="https://docs.oracle.com/en/database/oracle/oracle-database/19/dbseg/managing-security-for-application-developers.html" TargetMode="External"/><Relationship Id="rId121" Type="http://schemas.openxmlformats.org/officeDocument/2006/relationships/hyperlink" Target="https://docs.pivotal.io/platform/application-service/2-9/concepts/roles.html" TargetMode="External"/><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s://angular.io/api/core/NgModule" TargetMode="External"/><Relationship Id="rId67" Type="http://schemas.openxmlformats.org/officeDocument/2006/relationships/image" Target="media/image39.tiff"/><Relationship Id="rId116" Type="http://schemas.openxmlformats.org/officeDocument/2006/relationships/image" Target="media/image61.png"/><Relationship Id="rId137" Type="http://schemas.openxmlformats.org/officeDocument/2006/relationships/image" Target="media/image65.png"/><Relationship Id="rId20" Type="http://schemas.openxmlformats.org/officeDocument/2006/relationships/image" Target="media/image12.png"/><Relationship Id="rId41" Type="http://schemas.openxmlformats.org/officeDocument/2006/relationships/hyperlink" Target="https://www.smashingmagazine.com/2017/02/user-onboarding-empty-states-mobile-apps/" TargetMode="External"/><Relationship Id="rId62" Type="http://schemas.openxmlformats.org/officeDocument/2006/relationships/image" Target="media/image34.png"/><Relationship Id="rId83" Type="http://schemas.openxmlformats.org/officeDocument/2006/relationships/hyperlink" Target="https://searchsecurity.techtarget.com/definition/plaintext" TargetMode="External"/><Relationship Id="rId88" Type="http://schemas.openxmlformats.org/officeDocument/2006/relationships/hyperlink" Target="https://docs.oracle.com/en/database/oracle/oracle-database/19/dbseg/configuring-authentication.html" TargetMode="External"/><Relationship Id="rId111" Type="http://schemas.openxmlformats.org/officeDocument/2006/relationships/image" Target="media/image56.png"/><Relationship Id="rId132" Type="http://schemas.openxmlformats.org/officeDocument/2006/relationships/hyperlink" Target="https://docs.pivotal.io/platform/2-9/customizing/azure.html" TargetMode="Externa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reactnative.dev/docs/accessibility" TargetMode="External"/><Relationship Id="rId106" Type="http://schemas.openxmlformats.org/officeDocument/2006/relationships/image" Target="media/image51.png"/><Relationship Id="rId127" Type="http://schemas.openxmlformats.org/officeDocument/2006/relationships/hyperlink" Target="https://docs.pivotal.io/platform/application-service/2-9/concepts/diego/diego-architecture.html"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29.png"/><Relationship Id="rId73" Type="http://schemas.openxmlformats.org/officeDocument/2006/relationships/image" Target="media/image43.png"/><Relationship Id="rId78" Type="http://schemas.openxmlformats.org/officeDocument/2006/relationships/image" Target="media/image46.png"/><Relationship Id="rId94" Type="http://schemas.openxmlformats.org/officeDocument/2006/relationships/hyperlink" Target="https://docs.oracle.com/en/database/oracle/oracle-database/19/dbseg/integrating_mads_with_oracle_database.html" TargetMode="External"/><Relationship Id="rId99" Type="http://schemas.openxmlformats.org/officeDocument/2006/relationships/hyperlink" Target="https://docs.oracle.com/en/database/oracle/oracle-database/19/dbseg/part_3.html" TargetMode="External"/><Relationship Id="rId101" Type="http://schemas.openxmlformats.org/officeDocument/2006/relationships/hyperlink" Target="http://www.dataversity.net/what-is-data-management/" TargetMode="External"/><Relationship Id="rId122" Type="http://schemas.openxmlformats.org/officeDocument/2006/relationships/hyperlink" Target="https://docs.pivotal.io/platform/application-service/2-9/concepts/architecture/garden.html" TargetMode="External"/><Relationship Id="rId143"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hyperlink" Target="https://angular.io/api/core/NgModule" TargetMode="External"/><Relationship Id="rId68" Type="http://schemas.openxmlformats.org/officeDocument/2006/relationships/image" Target="media/image40.png"/><Relationship Id="rId89" Type="http://schemas.openxmlformats.org/officeDocument/2006/relationships/hyperlink" Target="https://docs.oracle.com/en/database/oracle/oracle-database/19/dbseg/configuring-authentication.html" TargetMode="External"/><Relationship Id="rId112" Type="http://schemas.openxmlformats.org/officeDocument/2006/relationships/image" Target="media/image57.png"/><Relationship Id="rId133" Type="http://schemas.openxmlformats.org/officeDocument/2006/relationships/hyperlink" Target="https://docs.pivotal.io/platform/2-9/customizing/gcp.html" TargetMode="External"/><Relationship Id="rId16" Type="http://schemas.openxmlformats.org/officeDocument/2006/relationships/image" Target="media/image8.jpg"/></Relationships>
</file>

<file path=word/_rels/footer2.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Yellow 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3CA404-42EC-4571-98D7-88668F41B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30951</Words>
  <Characters>176426</Characters>
  <Application>Microsoft Office Word</Application>
  <DocSecurity>0</DocSecurity>
  <Lines>1470</Lines>
  <Paragraphs>413</Paragraphs>
  <ScaleCrop>false</ScaleCrop>
  <HeadingPairs>
    <vt:vector size="2" baseType="variant">
      <vt:variant>
        <vt:lpstr>Title</vt:lpstr>
      </vt:variant>
      <vt:variant>
        <vt:i4>1</vt:i4>
      </vt:variant>
    </vt:vector>
  </HeadingPairs>
  <TitlesOfParts>
    <vt:vector size="1" baseType="lpstr">
      <vt:lpstr>NSE PROJECT PARIVARTAN DIGITAL ARCHITECTURE ARCHITECTUREARCHITECTURE</vt:lpstr>
    </vt:vector>
  </TitlesOfParts>
  <Company>wi Sujoy Ghosal (BAS)</Company>
  <LinksUpToDate>false</LinksUpToDate>
  <CharactersWithSpaces>206964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NSE PROJECT PARIVARTAN DIGITAL ARCHITECTURE ARCHITECTUREARCHITECTURE</dc:title>
  <dc:subject>WIPRO TECHNOLOGIES</dc:subject>
  <dc:creator>Sujoy Ghosal (BAS)</dc:creator>
  <cp:keywords/>
  <dc:description/>
  <cp:lastModifiedBy>Sujoy Ghosal (Digital)</cp:lastModifiedBy>
  <cp:revision>2</cp:revision>
  <cp:lastPrinted>2017-04-12T18:16:00Z</cp:lastPrinted>
  <dcterms:created xsi:type="dcterms:W3CDTF">2020-08-13T10:20:00Z</dcterms:created>
  <dcterms:modified xsi:type="dcterms:W3CDTF">2020-08-13T10:20:00Z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9a70571-31c6-4603-80c1-ef2fb871a62a_Enabled">
    <vt:lpwstr>True</vt:lpwstr>
  </property>
  <property fmtid="{D5CDD505-2E9C-101B-9397-08002B2CF9AE}" pid="3" name="MSIP_Label_b9a70571-31c6-4603-80c1-ef2fb871a62a_SiteId">
    <vt:lpwstr>258ac4e4-146a-411e-9dc8-79a9e12fd6da</vt:lpwstr>
  </property>
  <property fmtid="{D5CDD505-2E9C-101B-9397-08002B2CF9AE}" pid="4" name="MSIP_Label_b9a70571-31c6-4603-80c1-ef2fb871a62a_Owner">
    <vt:lpwstr>sarvindd@wipro.com</vt:lpwstr>
  </property>
  <property fmtid="{D5CDD505-2E9C-101B-9397-08002B2CF9AE}" pid="5" name="MSIP_Label_b9a70571-31c6-4603-80c1-ef2fb871a62a_SetDate">
    <vt:lpwstr>2020-07-07T15:32:05.1777174Z</vt:lpwstr>
  </property>
  <property fmtid="{D5CDD505-2E9C-101B-9397-08002B2CF9AE}" pid="6" name="MSIP_Label_b9a70571-31c6-4603-80c1-ef2fb871a62a_Name">
    <vt:lpwstr>Internal and Restricted</vt:lpwstr>
  </property>
  <property fmtid="{D5CDD505-2E9C-101B-9397-08002B2CF9AE}" pid="7" name="MSIP_Label_b9a70571-31c6-4603-80c1-ef2fb871a62a_Application">
    <vt:lpwstr>Microsoft Azure Information Protection</vt:lpwstr>
  </property>
  <property fmtid="{D5CDD505-2E9C-101B-9397-08002B2CF9AE}" pid="8" name="MSIP_Label_b9a70571-31c6-4603-80c1-ef2fb871a62a_ActionId">
    <vt:lpwstr>002419d1-3386-4846-b97e-5b901668e0ba</vt:lpwstr>
  </property>
  <property fmtid="{D5CDD505-2E9C-101B-9397-08002B2CF9AE}" pid="9" name="MSIP_Label_b9a70571-31c6-4603-80c1-ef2fb871a62a_Extended_MSFT_Method">
    <vt:lpwstr>Automatic</vt:lpwstr>
  </property>
  <property fmtid="{D5CDD505-2E9C-101B-9397-08002B2CF9AE}" pid="10" name="Sensitivity">
    <vt:lpwstr>Internal and Restricted</vt:lpwstr>
  </property>
</Properties>
</file>